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E652C3" w14:textId="3F869214" w:rsidR="009F54D4" w:rsidRDefault="009F54D4" w:rsidP="009F54D4">
      <w:pPr>
        <w:pStyle w:val="FrontPageLabel"/>
      </w:pPr>
      <w:r>
        <w:rPr>
          <w:b/>
        </w:rPr>
        <w:t>Date:</w:t>
      </w:r>
      <w:r>
        <w:t xml:space="preserve">  </w:t>
      </w:r>
      <w:r w:rsidR="00E44330">
        <w:t>February</w:t>
      </w:r>
      <w:r>
        <w:t xml:space="preserve"> 202</w:t>
      </w:r>
      <w:r w:rsidR="00E44330">
        <w:t>1</w:t>
      </w:r>
    </w:p>
    <w:p w14:paraId="5C01EFEF" w14:textId="77777777" w:rsidR="009F54D4" w:rsidRDefault="009F54D4" w:rsidP="009F54D4">
      <w:pPr>
        <w:pStyle w:val="FrontPageLabel"/>
        <w:jc w:val="left"/>
      </w:pPr>
      <w:r w:rsidRPr="000178A8">
        <w:object w:dxaOrig="8160" w:dyaOrig="3690" w14:anchorId="1CE6EB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1pt;height:82.85pt" o:ole="">
            <v:imagedata r:id="rId8" o:title=""/>
          </v:shape>
          <o:OLEObject Type="Embed" ProgID="Acrobat.Document.DC" ShapeID="_x0000_i1025" DrawAspect="Content" ObjectID="_1677765947" r:id="rId9"/>
        </w:object>
      </w:r>
    </w:p>
    <w:p w14:paraId="515E8FA5" w14:textId="77777777" w:rsidR="009F54D4" w:rsidRPr="00A976BE" w:rsidRDefault="009F54D4" w:rsidP="009F54D4">
      <w:pPr>
        <w:pStyle w:val="Title"/>
        <w:suppressAutoHyphens/>
        <w:overflowPunct w:val="0"/>
        <w:autoSpaceDE w:val="0"/>
        <w:autoSpaceDN w:val="0"/>
        <w:adjustRightInd w:val="0"/>
        <w:spacing w:before="240" w:after="240"/>
        <w:jc w:val="left"/>
        <w:textAlignment w:val="baseline"/>
        <w:rPr>
          <w:rFonts w:eastAsia="Times New Roman" w:cs="Times New Roman"/>
          <w:kern w:val="1"/>
          <w:szCs w:val="20"/>
        </w:rPr>
      </w:pPr>
      <w:r w:rsidRPr="00A976BE">
        <w:rPr>
          <w:rFonts w:eastAsia="Times New Roman" w:cs="Times New Roman"/>
          <w:kern w:val="1"/>
          <w:szCs w:val="20"/>
        </w:rPr>
        <w:t>Application Programming Interfaces for Knowledge Platforms (API4KP)</w:t>
      </w:r>
    </w:p>
    <w:p w14:paraId="33B99564" w14:textId="599E2EF7" w:rsidR="009F54D4" w:rsidRPr="00A976BE" w:rsidRDefault="009F54D4" w:rsidP="009F54D4">
      <w:pPr>
        <w:pStyle w:val="Heading0"/>
        <w:jc w:val="left"/>
        <w:rPr>
          <w:b w:val="0"/>
          <w:i/>
        </w:rPr>
      </w:pPr>
      <w:r w:rsidRPr="00A976BE">
        <w:rPr>
          <w:b w:val="0"/>
          <w:i/>
        </w:rPr>
        <w:t xml:space="preserve">Version </w:t>
      </w:r>
      <w:r w:rsidR="00E83F6C">
        <w:rPr>
          <w:b w:val="0"/>
          <w:i/>
        </w:rPr>
        <w:t>Alpha 2</w:t>
      </w:r>
    </w:p>
    <w:p w14:paraId="16DB2805" w14:textId="77777777" w:rsidR="00172779" w:rsidRDefault="00172779">
      <w:pPr>
        <w:pBdr>
          <w:top w:val="nil"/>
          <w:left w:val="nil"/>
          <w:bottom w:val="single" w:sz="12" w:space="0" w:color="000000"/>
          <w:right w:val="nil"/>
          <w:between w:val="nil"/>
        </w:pBdr>
        <w:spacing w:after="283"/>
        <w:rPr>
          <w:color w:val="000000"/>
          <w:sz w:val="12"/>
          <w:szCs w:val="12"/>
        </w:rPr>
      </w:pPr>
    </w:p>
    <w:p w14:paraId="1D2A0FE6" w14:textId="299D69B8" w:rsidR="009F54D4" w:rsidRDefault="009F54D4" w:rsidP="009F54D4">
      <w:pPr>
        <w:pStyle w:val="BodyText"/>
        <w:rPr>
          <w:rFonts w:ascii="Arial" w:hAnsi="Arial"/>
          <w:b/>
          <w:sz w:val="24"/>
        </w:rPr>
      </w:pPr>
      <w:r>
        <w:rPr>
          <w:rFonts w:ascii="Arial" w:hAnsi="Arial"/>
          <w:b/>
          <w:sz w:val="24"/>
        </w:rPr>
        <w:t xml:space="preserve">OMG Document Number: </w:t>
      </w:r>
      <w:r w:rsidR="00E44330" w:rsidRPr="00E44330">
        <w:rPr>
          <w:rFonts w:ascii="Arial" w:hAnsi="Arial"/>
          <w:b/>
          <w:sz w:val="24"/>
        </w:rPr>
        <w:t>ad/2021-02-01</w:t>
      </w:r>
    </w:p>
    <w:p w14:paraId="71B0ABD1" w14:textId="30E6B433" w:rsidR="009F54D4" w:rsidRPr="00CF3D18" w:rsidRDefault="009F54D4" w:rsidP="009F54D4">
      <w:pPr>
        <w:pStyle w:val="BodyText"/>
        <w:rPr>
          <w:rFonts w:ascii="Arial" w:hAnsi="Arial"/>
          <w:b/>
        </w:rPr>
      </w:pPr>
      <w:r>
        <w:rPr>
          <w:rFonts w:ascii="Arial" w:hAnsi="Arial"/>
          <w:b/>
          <w:sz w:val="24"/>
        </w:rPr>
        <w:t xml:space="preserve">Normative reference:  </w:t>
      </w:r>
      <w:hyperlink r:id="rId10" w:history="1">
        <w:r w:rsidR="00206784" w:rsidRPr="00CF3D18">
          <w:rPr>
            <w:rStyle w:val="Hyperlink"/>
            <w:rFonts w:ascii="Arial" w:hAnsi="Arial"/>
            <w:b/>
          </w:rPr>
          <w:t>https://www.omg.org/spec/API4KP/1.0/Alpha2/</w:t>
        </w:r>
      </w:hyperlink>
    </w:p>
    <w:p w14:paraId="318F7907" w14:textId="454804B0" w:rsidR="00206784" w:rsidRPr="00CF3D18" w:rsidRDefault="00D50869" w:rsidP="009F54D4">
      <w:pPr>
        <w:pStyle w:val="BodyText"/>
        <w:rPr>
          <w:rFonts w:ascii="Arial" w:hAnsi="Arial"/>
          <w:b/>
        </w:rPr>
      </w:pPr>
      <w:hyperlink r:id="rId11" w:history="1">
        <w:r w:rsidR="00206784" w:rsidRPr="00CF3D18">
          <w:rPr>
            <w:rStyle w:val="Hyperlink"/>
            <w:rFonts w:ascii="Arial" w:hAnsi="Arial"/>
            <w:b/>
          </w:rPr>
          <w:t>https://www.omg.org/spec/API4KP/1.0/KnowledgeArtifactRepository.html</w:t>
        </w:r>
      </w:hyperlink>
      <w:r w:rsidR="00206784" w:rsidRPr="00CF3D18">
        <w:rPr>
          <w:rFonts w:ascii="Arial" w:hAnsi="Arial"/>
          <w:b/>
        </w:rPr>
        <w:t xml:space="preserve"> </w:t>
      </w:r>
    </w:p>
    <w:p w14:paraId="76E8C0A8" w14:textId="53C043BF" w:rsidR="00206784" w:rsidRPr="00CF3D18" w:rsidRDefault="00D50869" w:rsidP="009F54D4">
      <w:pPr>
        <w:pStyle w:val="BodyText"/>
        <w:rPr>
          <w:rFonts w:ascii="Arial" w:hAnsi="Arial"/>
          <w:b/>
        </w:rPr>
      </w:pPr>
      <w:hyperlink r:id="rId12" w:history="1">
        <w:r w:rsidR="00206784" w:rsidRPr="00CF3D18">
          <w:rPr>
            <w:rStyle w:val="Hyperlink"/>
            <w:rFonts w:ascii="Arial" w:hAnsi="Arial"/>
            <w:b/>
          </w:rPr>
          <w:t>https://www.omg.org/spec/API4KP/1.0/KnowledgeAssetRepository.html</w:t>
        </w:r>
      </w:hyperlink>
      <w:r w:rsidR="00206784" w:rsidRPr="00CF3D18">
        <w:rPr>
          <w:rFonts w:ascii="Arial" w:hAnsi="Arial"/>
          <w:b/>
        </w:rPr>
        <w:t xml:space="preserve"> </w:t>
      </w:r>
    </w:p>
    <w:p w14:paraId="11F3D3D3" w14:textId="64A82C24" w:rsidR="00206784" w:rsidRPr="00CF3D18" w:rsidRDefault="00D50869" w:rsidP="009F54D4">
      <w:pPr>
        <w:pStyle w:val="BodyText"/>
        <w:rPr>
          <w:rFonts w:ascii="Arial" w:hAnsi="Arial"/>
          <w:b/>
        </w:rPr>
      </w:pPr>
      <w:hyperlink r:id="rId13" w:history="1">
        <w:r w:rsidR="00206784" w:rsidRPr="00CF3D18">
          <w:rPr>
            <w:rStyle w:val="Hyperlink"/>
            <w:rFonts w:ascii="Arial" w:hAnsi="Arial"/>
            <w:b/>
          </w:rPr>
          <w:t>https://www.omg.org/spec/API4KP/1.0/KnowledgeAssetTransrepresentation.html</w:t>
        </w:r>
      </w:hyperlink>
      <w:r w:rsidR="00206784" w:rsidRPr="00CF3D18">
        <w:rPr>
          <w:rFonts w:ascii="Arial" w:hAnsi="Arial"/>
          <w:b/>
        </w:rPr>
        <w:t xml:space="preserve"> </w:t>
      </w:r>
    </w:p>
    <w:p w14:paraId="22B24A21" w14:textId="55833899" w:rsidR="00206784" w:rsidRPr="00CF3D18" w:rsidRDefault="00D50869" w:rsidP="009F54D4">
      <w:pPr>
        <w:pStyle w:val="BodyText"/>
        <w:rPr>
          <w:rFonts w:ascii="Arial" w:hAnsi="Arial"/>
          <w:b/>
        </w:rPr>
      </w:pPr>
      <w:hyperlink r:id="rId14" w:history="1">
        <w:r w:rsidR="00206784" w:rsidRPr="00CF3D18">
          <w:rPr>
            <w:rStyle w:val="Hyperlink"/>
            <w:rFonts w:ascii="Arial" w:hAnsi="Arial"/>
            <w:b/>
          </w:rPr>
          <w:t>https://www.omg.org/spec/API4KP/1.0/KnowledgeBaseConstruction.html</w:t>
        </w:r>
      </w:hyperlink>
      <w:r w:rsidR="00206784" w:rsidRPr="00CF3D18">
        <w:rPr>
          <w:rFonts w:ascii="Arial" w:hAnsi="Arial"/>
          <w:b/>
        </w:rPr>
        <w:t xml:space="preserve"> </w:t>
      </w:r>
    </w:p>
    <w:p w14:paraId="261F34ED" w14:textId="72B153AD" w:rsidR="00206784" w:rsidRDefault="00D50869" w:rsidP="009F54D4">
      <w:pPr>
        <w:pStyle w:val="BodyText"/>
        <w:rPr>
          <w:rFonts w:ascii="Arial" w:hAnsi="Arial"/>
          <w:b/>
          <w:sz w:val="24"/>
        </w:rPr>
      </w:pPr>
      <w:hyperlink r:id="rId15" w:history="1">
        <w:r w:rsidR="000E0FF8" w:rsidRPr="000E0FF8">
          <w:rPr>
            <w:rStyle w:val="Hyperlink"/>
            <w:rFonts w:ascii="Arial" w:hAnsi="Arial"/>
            <w:b/>
          </w:rPr>
          <w:t>https://www.omg.org/spec/API4KP/1.0/KnowledgeReasoning</w:t>
        </w:r>
        <w:r w:rsidR="000E0FF8" w:rsidRPr="008B5CE8">
          <w:rPr>
            <w:rStyle w:val="Hyperlink"/>
            <w:rFonts w:ascii="Arial" w:hAnsi="Arial"/>
            <w:b/>
          </w:rPr>
          <w:t>.html</w:t>
        </w:r>
      </w:hyperlink>
      <w:r w:rsidR="00206784">
        <w:rPr>
          <w:rFonts w:ascii="Arial" w:hAnsi="Arial"/>
          <w:b/>
          <w:sz w:val="24"/>
        </w:rPr>
        <w:t xml:space="preserve"> </w:t>
      </w:r>
    </w:p>
    <w:p w14:paraId="5E5F3666" w14:textId="77777777" w:rsidR="00206784" w:rsidRDefault="00206784" w:rsidP="009F54D4">
      <w:pPr>
        <w:pStyle w:val="BodyText"/>
        <w:rPr>
          <w:rFonts w:ascii="Arial" w:hAnsi="Arial"/>
          <w:b/>
          <w:sz w:val="24"/>
        </w:rPr>
      </w:pPr>
    </w:p>
    <w:p w14:paraId="21BC52C9" w14:textId="3159EB00" w:rsidR="009F54D4" w:rsidRDefault="009F54D4" w:rsidP="009F54D4">
      <w:pPr>
        <w:pStyle w:val="BodyText"/>
        <w:rPr>
          <w:rFonts w:ascii="Arial" w:hAnsi="Arial"/>
          <w:b/>
          <w:sz w:val="24"/>
        </w:rPr>
      </w:pPr>
      <w:r>
        <w:rPr>
          <w:rFonts w:ascii="Arial" w:hAnsi="Arial"/>
          <w:b/>
          <w:sz w:val="24"/>
        </w:rPr>
        <w:t>Machine readable file(s): https://www.omg.org/API4KP/</w:t>
      </w:r>
      <w:r w:rsidR="00E44330">
        <w:rPr>
          <w:rFonts w:ascii="Arial" w:hAnsi="Arial"/>
          <w:b/>
          <w:sz w:val="24"/>
        </w:rPr>
        <w:t>20210201</w:t>
      </w:r>
      <w:r>
        <w:rPr>
          <w:rFonts w:ascii="Arial" w:hAnsi="Arial"/>
          <w:b/>
          <w:sz w:val="24"/>
        </w:rPr>
        <w:t>/</w:t>
      </w:r>
    </w:p>
    <w:p w14:paraId="2959FA4F" w14:textId="77777777" w:rsidR="00206784" w:rsidRDefault="009F54D4" w:rsidP="009F54D4">
      <w:pPr>
        <w:pStyle w:val="BodyText"/>
        <w:rPr>
          <w:rFonts w:ascii="Arial" w:hAnsi="Arial"/>
          <w:b/>
          <w:sz w:val="24"/>
        </w:rPr>
      </w:pPr>
      <w:r>
        <w:rPr>
          <w:rFonts w:ascii="Arial" w:hAnsi="Arial"/>
          <w:b/>
          <w:sz w:val="24"/>
        </w:rPr>
        <w:t>Normative:</w:t>
      </w:r>
      <w:r>
        <w:rPr>
          <w:rFonts w:ascii="Arial" w:hAnsi="Arial"/>
          <w:b/>
          <w:sz w:val="24"/>
        </w:rPr>
        <w:tab/>
      </w:r>
      <w:r>
        <w:rPr>
          <w:rFonts w:ascii="Arial" w:hAnsi="Arial"/>
          <w:b/>
          <w:sz w:val="24"/>
        </w:rPr>
        <w:tab/>
        <w:t xml:space="preserve"> </w:t>
      </w:r>
    </w:p>
    <w:p w14:paraId="50C0A530" w14:textId="4BA55E9E" w:rsidR="009F54D4" w:rsidRPr="00CF3D18" w:rsidRDefault="00D50869" w:rsidP="009F54D4">
      <w:pPr>
        <w:pStyle w:val="BodyText"/>
        <w:rPr>
          <w:rStyle w:val="Hyperlink"/>
          <w:rFonts w:ascii="Arial" w:hAnsi="Arial"/>
          <w:b/>
          <w:bCs/>
        </w:rPr>
      </w:pPr>
      <w:hyperlink r:id="rId16" w:history="1">
        <w:r w:rsidR="00206784" w:rsidRPr="00CF3D18">
          <w:rPr>
            <w:rStyle w:val="Hyperlink"/>
            <w:rFonts w:ascii="Arial" w:hAnsi="Arial"/>
            <w:b/>
            <w:bCs/>
          </w:rPr>
          <w:t>https://www.omg.org/spec/API4KP/</w:t>
        </w:r>
        <w:r w:rsidR="00E44330">
          <w:rPr>
            <w:rStyle w:val="Hyperlink"/>
            <w:rFonts w:ascii="Arial" w:hAnsi="Arial"/>
            <w:b/>
            <w:bCs/>
          </w:rPr>
          <w:t>20210201</w:t>
        </w:r>
        <w:r w:rsidR="00206784" w:rsidRPr="00CF3D18">
          <w:rPr>
            <w:rStyle w:val="Hyperlink"/>
            <w:rFonts w:ascii="Arial" w:hAnsi="Arial"/>
            <w:b/>
            <w:bCs/>
          </w:rPr>
          <w:t>/api4kp.xmi</w:t>
        </w:r>
      </w:hyperlink>
    </w:p>
    <w:p w14:paraId="2298C98B" w14:textId="004E7296" w:rsidR="00206784" w:rsidRPr="00CF3D18" w:rsidRDefault="00D50869" w:rsidP="009F54D4">
      <w:pPr>
        <w:pStyle w:val="BodyText"/>
        <w:rPr>
          <w:rStyle w:val="Hyperlink"/>
          <w:rFonts w:ascii="Arial" w:hAnsi="Arial"/>
          <w:b/>
          <w:bCs/>
        </w:rPr>
      </w:pPr>
      <w:hyperlink r:id="rId17" w:history="1">
        <w:r w:rsidR="00206784" w:rsidRPr="00CF3D18">
          <w:rPr>
            <w:rStyle w:val="Hyperlink"/>
            <w:rFonts w:ascii="Arial" w:hAnsi="Arial"/>
            <w:b/>
            <w:bCs/>
          </w:rPr>
          <w:t>https://www.omg.org/spec/API4KP/</w:t>
        </w:r>
        <w:r w:rsidR="00E44330">
          <w:rPr>
            <w:rStyle w:val="Hyperlink"/>
            <w:rFonts w:ascii="Arial" w:hAnsi="Arial"/>
            <w:b/>
            <w:bCs/>
          </w:rPr>
          <w:t>20210201</w:t>
        </w:r>
        <w:r w:rsidR="00206784" w:rsidRPr="00CF3D18">
          <w:rPr>
            <w:rStyle w:val="Hyperlink"/>
            <w:rFonts w:ascii="Arial" w:hAnsi="Arial"/>
            <w:b/>
            <w:bCs/>
          </w:rPr>
          <w:t>/api4kp_uml_profiles.xmi</w:t>
        </w:r>
      </w:hyperlink>
    </w:p>
    <w:p w14:paraId="71C3BE59" w14:textId="66012FE9" w:rsidR="00206784" w:rsidRPr="00CF3D18" w:rsidRDefault="00D50869" w:rsidP="009F54D4">
      <w:pPr>
        <w:pStyle w:val="BodyText"/>
        <w:rPr>
          <w:rStyle w:val="Hyperlink"/>
          <w:rFonts w:ascii="Arial" w:hAnsi="Arial"/>
          <w:b/>
          <w:bCs/>
        </w:rPr>
      </w:pPr>
      <w:hyperlink r:id="rId18" w:history="1">
        <w:r w:rsidR="00206784" w:rsidRPr="00CF3D18">
          <w:rPr>
            <w:rStyle w:val="Hyperlink"/>
            <w:rFonts w:ascii="Arial" w:hAnsi="Arial"/>
            <w:b/>
            <w:bCs/>
          </w:rPr>
          <w:t>https://www.omg.org/spec/API4KP/</w:t>
        </w:r>
        <w:r w:rsidR="00E44330">
          <w:rPr>
            <w:rStyle w:val="Hyperlink"/>
            <w:rFonts w:ascii="Arial" w:hAnsi="Arial"/>
            <w:b/>
            <w:bCs/>
          </w:rPr>
          <w:t>20210201</w:t>
        </w:r>
        <w:r w:rsidR="00206784" w:rsidRPr="00CF3D18">
          <w:rPr>
            <w:rStyle w:val="Hyperlink"/>
            <w:rFonts w:ascii="Arial" w:hAnsi="Arial"/>
            <w:b/>
            <w:bCs/>
          </w:rPr>
          <w:t>/vocabs.xmi</w:t>
        </w:r>
      </w:hyperlink>
    </w:p>
    <w:p w14:paraId="001A4C73" w14:textId="0BF37C7F" w:rsidR="00567D5E" w:rsidRPr="00CF3D18" w:rsidRDefault="00567D5E" w:rsidP="009F54D4">
      <w:pPr>
        <w:pStyle w:val="BodyText"/>
        <w:rPr>
          <w:rStyle w:val="Hyperlink"/>
          <w:rFonts w:ascii="Arial" w:hAnsi="Arial"/>
          <w:b/>
          <w:bCs/>
        </w:rPr>
      </w:pPr>
    </w:p>
    <w:p w14:paraId="122439F8" w14:textId="6D37A774" w:rsidR="00567D5E" w:rsidRPr="00CF3D18" w:rsidRDefault="00D50869" w:rsidP="009F54D4">
      <w:pPr>
        <w:pStyle w:val="BodyText"/>
        <w:rPr>
          <w:rStyle w:val="Hyperlink"/>
          <w:rFonts w:ascii="Arial" w:hAnsi="Arial"/>
          <w:b/>
          <w:bCs/>
        </w:rPr>
      </w:pPr>
      <w:hyperlink r:id="rId19" w:history="1">
        <w:r w:rsidR="000E0FF8" w:rsidRPr="000E0FF8">
          <w:rPr>
            <w:rStyle w:val="Hyperlink"/>
            <w:rFonts w:ascii="Arial" w:hAnsi="Arial"/>
            <w:b/>
            <w:bCs/>
          </w:rPr>
          <w:t>https://www.omg.org/spec/API4KP/20210201/knowledgeArtifactRepository.oas.yaml</w:t>
        </w:r>
      </w:hyperlink>
    </w:p>
    <w:p w14:paraId="7FF9612A" w14:textId="36D3FEDA" w:rsidR="00567D5E" w:rsidRPr="00CF3D18" w:rsidRDefault="00D50869" w:rsidP="009F54D4">
      <w:pPr>
        <w:pStyle w:val="BodyText"/>
        <w:rPr>
          <w:rStyle w:val="Hyperlink"/>
          <w:rFonts w:ascii="Arial" w:hAnsi="Arial"/>
          <w:b/>
          <w:bCs/>
        </w:rPr>
      </w:pPr>
      <w:hyperlink r:id="rId20" w:history="1">
        <w:r w:rsidR="000E0FF8" w:rsidRPr="000E0FF8">
          <w:rPr>
            <w:rStyle w:val="Hyperlink"/>
            <w:rFonts w:ascii="Arial" w:hAnsi="Arial"/>
            <w:b/>
            <w:bCs/>
          </w:rPr>
          <w:t>https://www.omg.org/spec/API4KP/20210201/knowledgeAssetRepository.oas.yaml</w:t>
        </w:r>
      </w:hyperlink>
    </w:p>
    <w:p w14:paraId="52B5EC53" w14:textId="3FD0C266" w:rsidR="00567D5E" w:rsidRDefault="00D50869" w:rsidP="009F54D4">
      <w:pPr>
        <w:pStyle w:val="BodyText"/>
        <w:rPr>
          <w:rStyle w:val="Hyperlink"/>
          <w:rFonts w:ascii="Arial" w:hAnsi="Arial"/>
          <w:b/>
          <w:bCs/>
        </w:rPr>
      </w:pPr>
      <w:hyperlink r:id="rId21" w:history="1">
        <w:r w:rsidR="000E0FF8" w:rsidRPr="008B5CE8">
          <w:rPr>
            <w:rStyle w:val="Hyperlink"/>
            <w:rFonts w:ascii="Arial" w:hAnsi="Arial"/>
            <w:b/>
            <w:bCs/>
          </w:rPr>
          <w:t>https://www.omg.org/spec/API4KP/20210201/knowledgeAssetTransrepresentation.oas.yaml</w:t>
        </w:r>
      </w:hyperlink>
    </w:p>
    <w:p w14:paraId="666BAC7D" w14:textId="540DF26A" w:rsidR="000E0FF8" w:rsidRDefault="00D50869" w:rsidP="009F54D4">
      <w:pPr>
        <w:pStyle w:val="BodyText"/>
        <w:rPr>
          <w:rStyle w:val="Hyperlink"/>
          <w:rFonts w:ascii="Arial" w:hAnsi="Arial"/>
          <w:b/>
          <w:bCs/>
        </w:rPr>
      </w:pPr>
      <w:hyperlink r:id="rId22" w:history="1">
        <w:r w:rsidR="000E0FF8" w:rsidRPr="008B5CE8">
          <w:rPr>
            <w:rStyle w:val="Hyperlink"/>
            <w:rFonts w:ascii="Arial" w:hAnsi="Arial"/>
            <w:b/>
            <w:bCs/>
          </w:rPr>
          <w:t>https://www.omg.org/spec/API4KP/20210201/knowledgeBaseConstruction.oas.yaml</w:t>
        </w:r>
      </w:hyperlink>
    </w:p>
    <w:p w14:paraId="546EB717" w14:textId="787BC352" w:rsidR="000E0FF8" w:rsidRPr="00CF3D18" w:rsidRDefault="000E0FF8" w:rsidP="009F54D4">
      <w:pPr>
        <w:pStyle w:val="BodyText"/>
        <w:rPr>
          <w:rStyle w:val="Hyperlink"/>
          <w:rFonts w:ascii="Arial" w:hAnsi="Arial"/>
          <w:b/>
          <w:bCs/>
        </w:rPr>
      </w:pPr>
      <w:r>
        <w:rPr>
          <w:rStyle w:val="Hyperlink"/>
          <w:rFonts w:ascii="Arial" w:hAnsi="Arial"/>
          <w:b/>
          <w:bCs/>
        </w:rPr>
        <w:t>https://www.omg.org/spec/API4KP/20210201/knowledgeReasoning.oas.yaml</w:t>
      </w:r>
    </w:p>
    <w:p w14:paraId="22F9AF10" w14:textId="227F4292" w:rsidR="00206784" w:rsidRPr="00CF3D18" w:rsidRDefault="00206784" w:rsidP="009F54D4">
      <w:pPr>
        <w:pStyle w:val="BodyText"/>
        <w:rPr>
          <w:rStyle w:val="Hyperlink"/>
          <w:rFonts w:ascii="Arial" w:hAnsi="Arial"/>
          <w:b/>
          <w:bCs/>
        </w:rPr>
      </w:pPr>
    </w:p>
    <w:p w14:paraId="07299B42" w14:textId="77744F24" w:rsidR="00132670" w:rsidRPr="00CF3D18" w:rsidRDefault="00D50869" w:rsidP="009F54D4">
      <w:pPr>
        <w:pStyle w:val="BodyText"/>
        <w:rPr>
          <w:rStyle w:val="Hyperlink"/>
          <w:rFonts w:ascii="Arial" w:hAnsi="Arial"/>
          <w:b/>
          <w:bCs/>
        </w:rPr>
      </w:pPr>
      <w:hyperlink r:id="rId23"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/api.inference.idl</w:t>
        </w:r>
      </w:hyperlink>
    </w:p>
    <w:p w14:paraId="221969AF" w14:textId="426F9640" w:rsidR="00132670" w:rsidRPr="00CF3D18" w:rsidRDefault="00D50869" w:rsidP="009F54D4">
      <w:pPr>
        <w:pStyle w:val="BodyText"/>
        <w:rPr>
          <w:rStyle w:val="Hyperlink"/>
          <w:rFonts w:ascii="Arial" w:hAnsi="Arial"/>
          <w:b/>
          <w:bCs/>
        </w:rPr>
      </w:pPr>
      <w:hyperlink r:id="rId24"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/api.knowledgebase.idl</w:t>
        </w:r>
      </w:hyperlink>
    </w:p>
    <w:p w14:paraId="754666A1" w14:textId="3B4CC30E" w:rsidR="00132670" w:rsidRPr="00CF3D18" w:rsidRDefault="00D50869" w:rsidP="009F54D4">
      <w:pPr>
        <w:pStyle w:val="BodyText"/>
        <w:rPr>
          <w:rStyle w:val="Hyperlink"/>
          <w:rFonts w:ascii="Arial" w:hAnsi="Arial"/>
          <w:b/>
          <w:bCs/>
        </w:rPr>
      </w:pPr>
      <w:hyperlink r:id="rId25"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/api.repository.artifact.idl</w:t>
        </w:r>
      </w:hyperlink>
    </w:p>
    <w:p w14:paraId="1377EC57" w14:textId="5FA6BC31" w:rsidR="00132670" w:rsidRPr="00CF3D18" w:rsidRDefault="00D50869" w:rsidP="009F54D4">
      <w:pPr>
        <w:pStyle w:val="BodyText"/>
        <w:rPr>
          <w:rStyle w:val="Hyperlink"/>
          <w:rFonts w:ascii="Arial" w:hAnsi="Arial"/>
          <w:b/>
          <w:bCs/>
        </w:rPr>
      </w:pPr>
      <w:hyperlink r:id="rId26"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/api.repository.asset.idl</w:t>
        </w:r>
      </w:hyperlink>
    </w:p>
    <w:p w14:paraId="4CF2D7F4" w14:textId="6870E2FF" w:rsidR="00132670" w:rsidRPr="00CF3D18" w:rsidRDefault="00D50869" w:rsidP="009F54D4">
      <w:pPr>
        <w:pStyle w:val="BodyText"/>
        <w:rPr>
          <w:rStyle w:val="Hyperlink"/>
          <w:rFonts w:ascii="Arial" w:hAnsi="Arial"/>
          <w:b/>
          <w:bCs/>
        </w:rPr>
      </w:pPr>
      <w:hyperlink r:id="rId27"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/api.transrepresentation.idl</w:t>
        </w:r>
      </w:hyperlink>
    </w:p>
    <w:p w14:paraId="4CC716FD" w14:textId="0A391173" w:rsidR="00132670" w:rsidRPr="00CF3D18" w:rsidRDefault="00D50869" w:rsidP="009F54D4">
      <w:pPr>
        <w:pStyle w:val="BodyText"/>
        <w:rPr>
          <w:rStyle w:val="Hyperlink"/>
          <w:rFonts w:ascii="Arial" w:hAnsi="Arial"/>
          <w:b/>
          <w:bCs/>
        </w:rPr>
      </w:pPr>
      <w:hyperlink r:id="rId28"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/datatypes.idl</w:t>
        </w:r>
      </w:hyperlink>
    </w:p>
    <w:p w14:paraId="3AA5DA70" w14:textId="3BC372B2" w:rsidR="00132670" w:rsidRPr="00CF3D18" w:rsidRDefault="00D50869" w:rsidP="009F54D4">
      <w:pPr>
        <w:pStyle w:val="BodyText"/>
        <w:rPr>
          <w:rStyle w:val="Hyperlink"/>
          <w:rFonts w:ascii="Arial" w:hAnsi="Arial"/>
          <w:b/>
          <w:bCs/>
        </w:rPr>
      </w:pPr>
      <w:hyperlink r:id="rId29"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/id.idl</w:t>
        </w:r>
      </w:hyperlink>
    </w:p>
    <w:p w14:paraId="19A0C83A" w14:textId="18B9DC2C" w:rsidR="00132670" w:rsidRPr="00CF3D18" w:rsidRDefault="00D50869" w:rsidP="009F54D4">
      <w:pPr>
        <w:pStyle w:val="BodyText"/>
        <w:rPr>
          <w:rStyle w:val="Hyperlink"/>
          <w:rFonts w:ascii="Arial" w:hAnsi="Arial"/>
          <w:b/>
          <w:bCs/>
        </w:rPr>
      </w:pPr>
      <w:hyperlink r:id="rId30"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/services.idl</w:t>
        </w:r>
      </w:hyperlink>
    </w:p>
    <w:p w14:paraId="6700AFA9" w14:textId="7D79265D" w:rsidR="00132670" w:rsidRPr="00CF3D18" w:rsidRDefault="00DB2BA5" w:rsidP="009F54D4">
      <w:pPr>
        <w:pStyle w:val="BodyText"/>
        <w:rPr>
          <w:rStyle w:val="Hyperlink"/>
          <w:rFonts w:ascii="Arial" w:hAnsi="Arial"/>
          <w:b/>
          <w:bCs/>
        </w:rPr>
      </w:pPr>
      <w:r w:rsidRPr="00CF3D18">
        <w:rPr>
          <w:rStyle w:val="Hyperlink"/>
          <w:rFonts w:ascii="Arial" w:hAnsi="Arial"/>
          <w:b/>
          <w:bCs/>
        </w:rPr>
        <w:t>https://www.omg.org/spec/API4KP/</w:t>
      </w:r>
      <w:r w:rsidR="00E44330">
        <w:rPr>
          <w:rStyle w:val="Hyperlink"/>
          <w:rFonts w:ascii="Arial" w:hAnsi="Arial"/>
          <w:b/>
          <w:bCs/>
        </w:rPr>
        <w:t>20210201</w:t>
      </w:r>
      <w:r w:rsidRPr="00CF3D18">
        <w:rPr>
          <w:rStyle w:val="Hyperlink"/>
          <w:rFonts w:ascii="Arial" w:hAnsi="Arial"/>
          <w:b/>
          <w:bCs/>
        </w:rPr>
        <w:t>/surrogate.idl</w:t>
      </w:r>
    </w:p>
    <w:p w14:paraId="3EFBEB60" w14:textId="77777777" w:rsidR="00132670" w:rsidRPr="00CF3D18" w:rsidRDefault="00132670" w:rsidP="009F54D4">
      <w:pPr>
        <w:pStyle w:val="BodyText"/>
        <w:rPr>
          <w:rStyle w:val="Hyperlink"/>
          <w:rFonts w:ascii="Arial" w:hAnsi="Arial"/>
          <w:b/>
          <w:bCs/>
        </w:rPr>
      </w:pPr>
    </w:p>
    <w:p w14:paraId="690A8C9B" w14:textId="3F1BCD44" w:rsidR="00206784" w:rsidRPr="00CF3D18" w:rsidRDefault="00D50869" w:rsidP="009F54D4">
      <w:pPr>
        <w:pStyle w:val="BodyText"/>
        <w:rPr>
          <w:rStyle w:val="Hyperlink"/>
          <w:rFonts w:ascii="Arial" w:hAnsi="Arial"/>
          <w:b/>
          <w:bCs/>
        </w:rPr>
      </w:pPr>
      <w:hyperlink r:id="rId31" w:history="1">
        <w:r w:rsidR="00206784" w:rsidRPr="00CF3D18">
          <w:rPr>
            <w:rStyle w:val="Hyperlink"/>
            <w:rFonts w:ascii="Arial" w:hAnsi="Arial"/>
            <w:b/>
            <w:bCs/>
          </w:rPr>
          <w:t>https://www.omg.org/spec/API4KP/</w:t>
        </w:r>
        <w:r w:rsidR="00E44330">
          <w:rPr>
            <w:rStyle w:val="Hyperlink"/>
            <w:rFonts w:ascii="Arial" w:hAnsi="Arial"/>
            <w:b/>
            <w:bCs/>
          </w:rPr>
          <w:t>20210201</w:t>
        </w:r>
        <w:r w:rsidR="00206784" w:rsidRPr="00CF3D18">
          <w:rPr>
            <w:rStyle w:val="Hyperlink"/>
            <w:rFonts w:ascii="Arial" w:hAnsi="Arial"/>
            <w:b/>
            <w:bCs/>
          </w:rPr>
          <w:t>/api4kp.rdf</w:t>
        </w:r>
      </w:hyperlink>
    </w:p>
    <w:p w14:paraId="61F13200" w14:textId="1B3BCCF4" w:rsidR="00206784" w:rsidRPr="00CF3D18" w:rsidRDefault="00D50869" w:rsidP="009F54D4">
      <w:pPr>
        <w:pStyle w:val="BodyText"/>
        <w:rPr>
          <w:rStyle w:val="Hyperlink"/>
          <w:rFonts w:ascii="Arial" w:hAnsi="Arial"/>
          <w:b/>
          <w:bCs/>
        </w:rPr>
      </w:pPr>
      <w:hyperlink r:id="rId32" w:history="1">
        <w:r w:rsidR="00206784" w:rsidRPr="00CF3D18">
          <w:rPr>
            <w:rStyle w:val="Hyperlink"/>
            <w:rFonts w:ascii="Arial" w:hAnsi="Arial"/>
            <w:b/>
            <w:bCs/>
          </w:rPr>
          <w:t>https://www.omg.org/spec/API4KP/api4kp.rdf</w:t>
        </w:r>
      </w:hyperlink>
    </w:p>
    <w:p w14:paraId="60325DDE" w14:textId="6396A3C3" w:rsidR="00206784" w:rsidRPr="00CF3D18" w:rsidRDefault="00D50869" w:rsidP="009F54D4">
      <w:pPr>
        <w:pStyle w:val="BodyText"/>
        <w:rPr>
          <w:rStyle w:val="Hyperlink"/>
          <w:rFonts w:ascii="Arial" w:hAnsi="Arial"/>
          <w:b/>
          <w:bCs/>
        </w:rPr>
      </w:pPr>
      <w:hyperlink r:id="rId33" w:history="1">
        <w:r w:rsidR="00206784" w:rsidRPr="00CF3D18">
          <w:rPr>
            <w:rStyle w:val="Hyperlink"/>
            <w:rFonts w:ascii="Arial" w:hAnsi="Arial"/>
            <w:b/>
            <w:bCs/>
          </w:rPr>
          <w:t>https://www.omg.org/spec/API4KP/</w:t>
        </w:r>
        <w:r w:rsidR="00E44330">
          <w:rPr>
            <w:rStyle w:val="Hyperlink"/>
            <w:rFonts w:ascii="Arial" w:hAnsi="Arial"/>
            <w:b/>
            <w:bCs/>
          </w:rPr>
          <w:t>20210201</w:t>
        </w:r>
        <w:r w:rsidR="00206784" w:rsidRPr="00CF3D18">
          <w:rPr>
            <w:rStyle w:val="Hyperlink"/>
            <w:rFonts w:ascii="Arial" w:hAnsi="Arial"/>
            <w:b/>
            <w:bCs/>
          </w:rPr>
          <w:t>/api4kp-kao.rdf</w:t>
        </w:r>
      </w:hyperlink>
    </w:p>
    <w:p w14:paraId="6419EE77" w14:textId="74044FF7" w:rsidR="00206784" w:rsidRPr="00CF3D18" w:rsidRDefault="00D50869" w:rsidP="009F54D4">
      <w:pPr>
        <w:pStyle w:val="BodyText"/>
        <w:rPr>
          <w:rStyle w:val="Hyperlink"/>
          <w:rFonts w:ascii="Arial" w:hAnsi="Arial"/>
          <w:b/>
          <w:bCs/>
        </w:rPr>
      </w:pPr>
      <w:hyperlink r:id="rId34" w:history="1">
        <w:r w:rsidR="00206784" w:rsidRPr="00CF3D18">
          <w:rPr>
            <w:rStyle w:val="Hyperlink"/>
            <w:rFonts w:ascii="Arial" w:hAnsi="Arial"/>
            <w:b/>
            <w:bCs/>
          </w:rPr>
          <w:t>https://www.omg.org/spec/API4KP/api4kp-kao.rdf</w:t>
        </w:r>
      </w:hyperlink>
    </w:p>
    <w:p w14:paraId="4021F839" w14:textId="3F676AF9" w:rsidR="00206784" w:rsidRPr="00CF3D18" w:rsidRDefault="00D50869" w:rsidP="009F54D4">
      <w:pPr>
        <w:pStyle w:val="BodyText"/>
        <w:rPr>
          <w:rStyle w:val="Hyperlink"/>
          <w:rFonts w:ascii="Arial" w:hAnsi="Arial"/>
          <w:b/>
          <w:bCs/>
        </w:rPr>
      </w:pPr>
      <w:hyperlink r:id="rId35" w:history="1">
        <w:r w:rsidR="00206784" w:rsidRPr="00CF3D18">
          <w:rPr>
            <w:rStyle w:val="Hyperlink"/>
            <w:rFonts w:ascii="Arial" w:hAnsi="Arial"/>
            <w:b/>
            <w:bCs/>
          </w:rPr>
          <w:t>https://www.omg.org/spec/API4KP/</w:t>
        </w:r>
        <w:r w:rsidR="00E44330">
          <w:rPr>
            <w:rStyle w:val="Hyperlink"/>
            <w:rFonts w:ascii="Arial" w:hAnsi="Arial"/>
            <w:b/>
            <w:bCs/>
          </w:rPr>
          <w:t>20210201</w:t>
        </w:r>
        <w:r w:rsidR="00206784" w:rsidRPr="00CF3D18">
          <w:rPr>
            <w:rStyle w:val="Hyperlink"/>
            <w:rFonts w:ascii="Arial" w:hAnsi="Arial"/>
            <w:b/>
            <w:bCs/>
          </w:rPr>
          <w:t>/api4kp-kp.rdf</w:t>
        </w:r>
      </w:hyperlink>
    </w:p>
    <w:p w14:paraId="494B4A45" w14:textId="381C13B5" w:rsidR="00206784" w:rsidRPr="00CF3D18" w:rsidRDefault="00D50869" w:rsidP="009F54D4">
      <w:pPr>
        <w:pStyle w:val="BodyText"/>
        <w:rPr>
          <w:rStyle w:val="Hyperlink"/>
          <w:rFonts w:ascii="Arial" w:hAnsi="Arial"/>
          <w:b/>
          <w:bCs/>
        </w:rPr>
      </w:pPr>
      <w:hyperlink r:id="rId36" w:history="1">
        <w:r w:rsidR="00206784" w:rsidRPr="00CF3D18">
          <w:rPr>
            <w:rStyle w:val="Hyperlink"/>
            <w:rFonts w:ascii="Arial" w:hAnsi="Arial"/>
            <w:b/>
            <w:bCs/>
          </w:rPr>
          <w:t>https://www.omg.org/spec/API4KP/api4kp-kp.rdf</w:t>
        </w:r>
      </w:hyperlink>
    </w:p>
    <w:p w14:paraId="386A7015" w14:textId="27D07C76" w:rsidR="00206784" w:rsidRPr="00CF3D18" w:rsidRDefault="00D50869" w:rsidP="009F54D4">
      <w:pPr>
        <w:pStyle w:val="BodyText"/>
        <w:rPr>
          <w:rStyle w:val="Hyperlink"/>
          <w:rFonts w:ascii="Arial" w:hAnsi="Arial"/>
          <w:b/>
          <w:bCs/>
        </w:rPr>
      </w:pPr>
      <w:hyperlink r:id="rId37" w:history="1">
        <w:r w:rsidR="00206784" w:rsidRPr="00CF3D18">
          <w:rPr>
            <w:rStyle w:val="Hyperlink"/>
            <w:rFonts w:ascii="Arial" w:hAnsi="Arial"/>
            <w:b/>
            <w:bCs/>
          </w:rPr>
          <w:t>https://www.omg.org/spec/API4KP/</w:t>
        </w:r>
        <w:r w:rsidR="00E44330">
          <w:rPr>
            <w:rStyle w:val="Hyperlink"/>
            <w:rFonts w:ascii="Arial" w:hAnsi="Arial"/>
            <w:b/>
            <w:bCs/>
          </w:rPr>
          <w:t>20210201</w:t>
        </w:r>
        <w:r w:rsidR="00206784" w:rsidRPr="00CF3D18">
          <w:rPr>
            <w:rStyle w:val="Hyperlink"/>
            <w:rFonts w:ascii="Arial" w:hAnsi="Arial"/>
            <w:b/>
            <w:bCs/>
          </w:rPr>
          <w:t>/api4kp-krr.rdf</w:t>
        </w:r>
      </w:hyperlink>
    </w:p>
    <w:p w14:paraId="7043CB7D" w14:textId="13636BDD" w:rsidR="00206784" w:rsidRPr="00CF3D18" w:rsidRDefault="00D50869" w:rsidP="009F54D4">
      <w:pPr>
        <w:pStyle w:val="BodyText"/>
        <w:rPr>
          <w:rStyle w:val="Hyperlink"/>
          <w:rFonts w:ascii="Arial" w:hAnsi="Arial"/>
          <w:b/>
          <w:bCs/>
        </w:rPr>
      </w:pPr>
      <w:hyperlink r:id="rId38" w:history="1">
        <w:r w:rsidR="00206784" w:rsidRPr="00CF3D18">
          <w:rPr>
            <w:rStyle w:val="Hyperlink"/>
            <w:rFonts w:ascii="Arial" w:hAnsi="Arial"/>
            <w:b/>
            <w:bCs/>
          </w:rPr>
          <w:t>https://www.omg.org/spec/API4KP/api4kp-krr.rdf</w:t>
        </w:r>
      </w:hyperlink>
    </w:p>
    <w:p w14:paraId="5DA9C60D" w14:textId="2DEC499A" w:rsidR="00206784" w:rsidRPr="00CF3D18" w:rsidRDefault="00D50869" w:rsidP="009F54D4">
      <w:pPr>
        <w:pStyle w:val="BodyText"/>
        <w:rPr>
          <w:rStyle w:val="Hyperlink"/>
          <w:rFonts w:ascii="Arial" w:hAnsi="Arial"/>
          <w:b/>
          <w:bCs/>
        </w:rPr>
      </w:pPr>
      <w:hyperlink r:id="rId39" w:history="1">
        <w:r w:rsidR="00206784" w:rsidRPr="00CF3D18">
          <w:rPr>
            <w:rStyle w:val="Hyperlink"/>
            <w:rFonts w:ascii="Arial" w:hAnsi="Arial"/>
            <w:b/>
            <w:bCs/>
          </w:rPr>
          <w:t>https://www.omg.org/spec/API4KP/</w:t>
        </w:r>
        <w:r w:rsidR="00E44330">
          <w:rPr>
            <w:rStyle w:val="Hyperlink"/>
            <w:rFonts w:ascii="Arial" w:hAnsi="Arial"/>
            <w:b/>
            <w:bCs/>
          </w:rPr>
          <w:t>20210201</w:t>
        </w:r>
        <w:r w:rsidR="00206784" w:rsidRPr="00CF3D18">
          <w:rPr>
            <w:rStyle w:val="Hyperlink"/>
            <w:rFonts w:ascii="Arial" w:hAnsi="Arial"/>
            <w:b/>
            <w:bCs/>
          </w:rPr>
          <w:t>/api4kp-lang.rdf</w:t>
        </w:r>
      </w:hyperlink>
    </w:p>
    <w:p w14:paraId="0637A357" w14:textId="19B24931" w:rsidR="00206784" w:rsidRPr="00CF3D18" w:rsidRDefault="00D50869" w:rsidP="009F54D4">
      <w:pPr>
        <w:pStyle w:val="BodyText"/>
        <w:rPr>
          <w:rStyle w:val="Hyperlink"/>
          <w:rFonts w:ascii="Arial" w:hAnsi="Arial"/>
          <w:b/>
          <w:bCs/>
        </w:rPr>
      </w:pPr>
      <w:hyperlink r:id="rId40" w:history="1">
        <w:r w:rsidR="00132670" w:rsidRPr="00CF3D18">
          <w:rPr>
            <w:rStyle w:val="Hyperlink"/>
            <w:rFonts w:ascii="Arial" w:hAnsi="Arial"/>
            <w:b/>
            <w:bCs/>
          </w:rPr>
          <w:t>https://www.omg.org/spec/API4KP/api4kp-lang.rdf</w:t>
        </w:r>
      </w:hyperlink>
    </w:p>
    <w:p w14:paraId="54030948" w14:textId="425AAB81" w:rsidR="00132670" w:rsidRPr="00CF3D18" w:rsidRDefault="00D50869" w:rsidP="009F54D4">
      <w:pPr>
        <w:pStyle w:val="BodyText"/>
        <w:rPr>
          <w:rStyle w:val="Hyperlink"/>
          <w:rFonts w:ascii="Arial" w:hAnsi="Arial"/>
          <w:b/>
          <w:bCs/>
        </w:rPr>
      </w:pPr>
      <w:hyperlink r:id="rId41"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/api4kp-ops.rdf</w:t>
        </w:r>
      </w:hyperlink>
    </w:p>
    <w:p w14:paraId="3F3162DC" w14:textId="113A0392" w:rsidR="00132670" w:rsidRPr="00CF3D18" w:rsidRDefault="00D50869" w:rsidP="009F54D4">
      <w:pPr>
        <w:pStyle w:val="BodyText"/>
        <w:rPr>
          <w:rStyle w:val="Hyperlink"/>
          <w:rFonts w:ascii="Arial" w:hAnsi="Arial"/>
          <w:b/>
          <w:bCs/>
        </w:rPr>
      </w:pPr>
      <w:hyperlink r:id="rId42" w:history="1">
        <w:r w:rsidR="00132670" w:rsidRPr="00CF3D18">
          <w:rPr>
            <w:rStyle w:val="Hyperlink"/>
            <w:rFonts w:ascii="Arial" w:hAnsi="Arial"/>
            <w:b/>
            <w:bCs/>
          </w:rPr>
          <w:t>https://www.omg.org/spec/API4KP/api4kp-ops.rdf</w:t>
        </w:r>
      </w:hyperlink>
    </w:p>
    <w:p w14:paraId="7E8874C7" w14:textId="5AD6C72A" w:rsidR="00132670" w:rsidRPr="00CF3D18" w:rsidRDefault="00D50869" w:rsidP="009F54D4">
      <w:pPr>
        <w:pStyle w:val="BodyText"/>
        <w:rPr>
          <w:rStyle w:val="Hyperlink"/>
          <w:rFonts w:ascii="Arial" w:hAnsi="Arial"/>
          <w:b/>
          <w:bCs/>
        </w:rPr>
      </w:pPr>
      <w:hyperlink r:id="rId43"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/api4kp-rel.rdf</w:t>
        </w:r>
      </w:hyperlink>
    </w:p>
    <w:p w14:paraId="08F711F8" w14:textId="3DFAFC47" w:rsidR="00132670" w:rsidRPr="00CF3D18" w:rsidRDefault="00D50869" w:rsidP="009F54D4">
      <w:pPr>
        <w:pStyle w:val="BodyText"/>
        <w:rPr>
          <w:rStyle w:val="Hyperlink"/>
          <w:rFonts w:ascii="Arial" w:hAnsi="Arial"/>
          <w:b/>
          <w:bCs/>
        </w:rPr>
      </w:pPr>
      <w:hyperlink r:id="rId44" w:history="1">
        <w:r w:rsidR="00132670" w:rsidRPr="00CF3D18">
          <w:rPr>
            <w:rStyle w:val="Hyperlink"/>
            <w:rFonts w:ascii="Arial" w:hAnsi="Arial"/>
            <w:b/>
            <w:bCs/>
          </w:rPr>
          <w:t>https://www.omg.org/spec/API4KP/api4kp-rel.rdf</w:t>
        </w:r>
      </w:hyperlink>
    </w:p>
    <w:p w14:paraId="6BFAEBBE" w14:textId="2851DB40" w:rsidR="00132670" w:rsidRPr="00CF3D18" w:rsidRDefault="00D50869" w:rsidP="009F54D4">
      <w:pPr>
        <w:pStyle w:val="BodyText"/>
        <w:rPr>
          <w:rStyle w:val="Hyperlink"/>
          <w:rFonts w:ascii="Arial" w:hAnsi="Arial"/>
          <w:b/>
          <w:bCs/>
        </w:rPr>
      </w:pPr>
      <w:hyperlink r:id="rId45" w:history="1">
        <w:r w:rsidR="00132670" w:rsidRPr="00CF3D18">
          <w:rPr>
            <w:rStyle w:val="Hyperlink"/>
            <w:rFonts w:ascii="Arial" w:hAnsi="Arial"/>
            <w:b/>
            <w:bCs/>
          </w:rPr>
          <w:t>https://www.omg.org/spec/API4KP/</w:t>
        </w:r>
        <w:r w:rsidR="00E44330">
          <w:rPr>
            <w:rStyle w:val="Hyperlink"/>
            <w:rFonts w:ascii="Arial" w:hAnsi="Arial"/>
            <w:b/>
            <w:bCs/>
          </w:rPr>
          <w:t>20210201</w:t>
        </w:r>
        <w:r w:rsidR="00132670" w:rsidRPr="00CF3D18">
          <w:rPr>
            <w:rStyle w:val="Hyperlink"/>
            <w:rFonts w:ascii="Arial" w:hAnsi="Arial"/>
            <w:b/>
            <w:bCs/>
          </w:rPr>
          <w:t>/api4kp-series.rdf</w:t>
        </w:r>
      </w:hyperlink>
    </w:p>
    <w:p w14:paraId="09DED572" w14:textId="012D87CB" w:rsidR="00132670" w:rsidRPr="00CF3D18" w:rsidRDefault="00D50869" w:rsidP="009F54D4">
      <w:pPr>
        <w:pStyle w:val="BodyText"/>
        <w:rPr>
          <w:rStyle w:val="Hyperlink"/>
          <w:rFonts w:ascii="Arial" w:hAnsi="Arial"/>
          <w:b/>
          <w:bCs/>
        </w:rPr>
      </w:pPr>
      <w:hyperlink r:id="rId46" w:history="1">
        <w:r w:rsidR="00132670" w:rsidRPr="00CF3D18">
          <w:rPr>
            <w:rStyle w:val="Hyperlink"/>
            <w:rFonts w:ascii="Arial" w:hAnsi="Arial"/>
            <w:b/>
            <w:bCs/>
          </w:rPr>
          <w:t>https://www.omg.org/spec/API4KP/api4kp-series.rdf</w:t>
        </w:r>
      </w:hyperlink>
    </w:p>
    <w:p w14:paraId="7B32D715" w14:textId="77777777" w:rsidR="00206784" w:rsidRDefault="00206784" w:rsidP="009F54D4">
      <w:pPr>
        <w:pStyle w:val="BodyText"/>
        <w:rPr>
          <w:rStyle w:val="Hyperlink"/>
          <w:rFonts w:ascii="Arial" w:hAnsi="Arial"/>
        </w:rPr>
      </w:pPr>
    </w:p>
    <w:p w14:paraId="098DF6CF" w14:textId="4FF5E893" w:rsidR="009F54D4" w:rsidRPr="00DB2BA5" w:rsidRDefault="009F54D4" w:rsidP="009F54D4">
      <w:pPr>
        <w:pStyle w:val="BodyText"/>
        <w:rPr>
          <w:rFonts w:ascii="Arial" w:hAnsi="Arial" w:cs="Arial"/>
          <w:b/>
          <w:sz w:val="24"/>
        </w:rPr>
      </w:pPr>
      <w:r>
        <w:rPr>
          <w:rFonts w:ascii="Arial" w:hAnsi="Arial"/>
          <w:b/>
          <w:sz w:val="24"/>
        </w:rPr>
        <w:t>Informative:</w:t>
      </w:r>
      <w:r>
        <w:rPr>
          <w:rFonts w:ascii="Arial" w:hAnsi="Arial"/>
          <w:b/>
          <w:sz w:val="24"/>
        </w:rPr>
        <w:tab/>
        <w:t xml:space="preserve">            </w:t>
      </w:r>
      <w:r w:rsidR="00DB2BA5" w:rsidRPr="00DB2BA5">
        <w:rPr>
          <w:rFonts w:ascii="Arial" w:hAnsi="Arial" w:cs="Arial"/>
          <w:b/>
          <w:sz w:val="24"/>
        </w:rPr>
        <w:t xml:space="preserve">See Annex </w:t>
      </w:r>
      <w:r w:rsidR="00115DA5">
        <w:rPr>
          <w:rFonts w:ascii="Arial" w:hAnsi="Arial" w:cs="Arial"/>
          <w:b/>
          <w:sz w:val="24"/>
        </w:rPr>
        <w:t>E</w:t>
      </w:r>
    </w:p>
    <w:p w14:paraId="5EE9C470" w14:textId="77777777" w:rsidR="00172779" w:rsidRDefault="00172779">
      <w:pPr>
        <w:pBdr>
          <w:top w:val="nil"/>
          <w:left w:val="nil"/>
          <w:bottom w:val="single" w:sz="12" w:space="0" w:color="000000"/>
          <w:right w:val="nil"/>
          <w:between w:val="nil"/>
        </w:pBdr>
        <w:spacing w:after="283"/>
        <w:rPr>
          <w:color w:val="000000"/>
          <w:sz w:val="12"/>
          <w:szCs w:val="12"/>
        </w:rPr>
      </w:pPr>
    </w:p>
    <w:p w14:paraId="3343BE4D" w14:textId="77777777" w:rsidR="00172779" w:rsidRDefault="000D7EA1">
      <w:pPr>
        <w:widowControl w:val="0"/>
        <w:pBdr>
          <w:top w:val="nil"/>
          <w:left w:val="nil"/>
          <w:bottom w:val="nil"/>
          <w:right w:val="nil"/>
          <w:between w:val="nil"/>
        </w:pBdr>
        <w:spacing w:line="276" w:lineRule="auto"/>
        <w:rPr>
          <w:rFonts w:ascii="Arial" w:eastAsia="Arial" w:hAnsi="Arial" w:cs="Arial"/>
          <w:color w:val="000000"/>
          <w:sz w:val="22"/>
          <w:szCs w:val="22"/>
        </w:rPr>
        <w:sectPr w:rsidR="00172779" w:rsidSect="000A2F4A">
          <w:footerReference w:type="even" r:id="rId47"/>
          <w:footerReference w:type="default" r:id="rId48"/>
          <w:pgSz w:w="11909" w:h="15840"/>
          <w:pgMar w:top="1440" w:right="1440" w:bottom="1440" w:left="1440" w:header="0" w:footer="720" w:gutter="0"/>
          <w:pgNumType w:start="1"/>
          <w:cols w:space="720"/>
          <w:docGrid w:linePitch="272"/>
        </w:sectPr>
      </w:pPr>
      <w:r>
        <w:br w:type="page"/>
      </w:r>
    </w:p>
    <w:p w14:paraId="566009FD" w14:textId="05EC0CBA" w:rsidR="00CD3344" w:rsidRDefault="00CD3344" w:rsidP="00CD3344">
      <w:pPr>
        <w:pStyle w:val="BodyText"/>
        <w:contextualSpacing/>
        <w:rPr>
          <w:sz w:val="22"/>
        </w:rPr>
      </w:pPr>
      <w:r w:rsidRPr="00517A52">
        <w:rPr>
          <w:sz w:val="22"/>
        </w:rPr>
        <w:lastRenderedPageBreak/>
        <w:t xml:space="preserve">Copyright © </w:t>
      </w:r>
      <w:r>
        <w:rPr>
          <w:sz w:val="22"/>
        </w:rPr>
        <w:t>2017-</w:t>
      </w:r>
      <w:r w:rsidRPr="00517A52">
        <w:rPr>
          <w:sz w:val="22"/>
        </w:rPr>
        <w:t>202</w:t>
      </w:r>
      <w:r w:rsidR="00EC799D">
        <w:rPr>
          <w:sz w:val="22"/>
        </w:rPr>
        <w:t>1</w:t>
      </w:r>
      <w:r w:rsidRPr="00517A52">
        <w:rPr>
          <w:sz w:val="22"/>
        </w:rPr>
        <w:t xml:space="preserve"> </w:t>
      </w:r>
      <w:r>
        <w:rPr>
          <w:sz w:val="22"/>
        </w:rPr>
        <w:t>88 Solutions</w:t>
      </w:r>
    </w:p>
    <w:p w14:paraId="14EEA903" w14:textId="77777777" w:rsidR="003376DA" w:rsidRDefault="00CD3344" w:rsidP="00CD3344">
      <w:pPr>
        <w:pStyle w:val="BodyText"/>
        <w:contextualSpacing/>
        <w:rPr>
          <w:sz w:val="22"/>
        </w:rPr>
      </w:pPr>
      <w:r w:rsidRPr="00517A52">
        <w:rPr>
          <w:sz w:val="22"/>
        </w:rPr>
        <w:t xml:space="preserve">Copyright © </w:t>
      </w:r>
      <w:r>
        <w:rPr>
          <w:sz w:val="22"/>
        </w:rPr>
        <w:t>2017</w:t>
      </w:r>
      <w:r w:rsidRPr="00517A52">
        <w:rPr>
          <w:sz w:val="22"/>
        </w:rPr>
        <w:t xml:space="preserve"> </w:t>
      </w:r>
      <w:proofErr w:type="spellStart"/>
      <w:r>
        <w:rPr>
          <w:sz w:val="22"/>
        </w:rPr>
        <w:t>Athan</w:t>
      </w:r>
      <w:proofErr w:type="spellEnd"/>
      <w:r>
        <w:rPr>
          <w:sz w:val="22"/>
        </w:rPr>
        <w:t xml:space="preserve"> Services</w:t>
      </w:r>
    </w:p>
    <w:p w14:paraId="3D6C0CF2" w14:textId="64FE70E8" w:rsidR="00CD3344" w:rsidRDefault="003376DA" w:rsidP="00CD3344">
      <w:pPr>
        <w:pStyle w:val="BodyText"/>
        <w:contextualSpacing/>
        <w:rPr>
          <w:sz w:val="22"/>
        </w:rPr>
      </w:pPr>
      <w:r>
        <w:rPr>
          <w:sz w:val="22"/>
        </w:rPr>
        <w:t xml:space="preserve">Copyright </w:t>
      </w:r>
      <w:r w:rsidRPr="00517A52">
        <w:rPr>
          <w:sz w:val="22"/>
        </w:rPr>
        <w:t>©</w:t>
      </w:r>
      <w:r>
        <w:rPr>
          <w:sz w:val="22"/>
        </w:rPr>
        <w:t xml:space="preserve"> 202</w:t>
      </w:r>
      <w:r w:rsidR="00EC799D">
        <w:rPr>
          <w:sz w:val="22"/>
        </w:rPr>
        <w:t>0-2021</w:t>
      </w:r>
      <w:r>
        <w:rPr>
          <w:sz w:val="22"/>
        </w:rPr>
        <w:t xml:space="preserve"> Federated Knowledge LLC</w:t>
      </w:r>
      <w:r w:rsidR="00CD3344" w:rsidRPr="00517A52">
        <w:rPr>
          <w:sz w:val="22"/>
        </w:rPr>
        <w:br/>
        <w:t xml:space="preserve">Copyright © </w:t>
      </w:r>
      <w:r w:rsidR="00CD3344">
        <w:rPr>
          <w:sz w:val="22"/>
        </w:rPr>
        <w:t>2017-</w:t>
      </w:r>
      <w:r w:rsidR="00CD3344" w:rsidRPr="00517A52">
        <w:rPr>
          <w:sz w:val="22"/>
        </w:rPr>
        <w:t>202</w:t>
      </w:r>
      <w:r w:rsidR="00EC799D">
        <w:rPr>
          <w:sz w:val="22"/>
        </w:rPr>
        <w:t>1</w:t>
      </w:r>
      <w:r w:rsidR="00CD3344" w:rsidRPr="00517A52">
        <w:rPr>
          <w:sz w:val="22"/>
        </w:rPr>
        <w:t xml:space="preserve"> </w:t>
      </w:r>
      <w:r w:rsidR="00CD3344">
        <w:rPr>
          <w:sz w:val="22"/>
        </w:rPr>
        <w:t xml:space="preserve">Fraunhofer FOKUS </w:t>
      </w:r>
    </w:p>
    <w:p w14:paraId="7539782D" w14:textId="4EB1F40B" w:rsidR="00CD3344" w:rsidRDefault="00CD3344" w:rsidP="00CD3344">
      <w:pPr>
        <w:pStyle w:val="BodyText"/>
        <w:contextualSpacing/>
        <w:rPr>
          <w:sz w:val="22"/>
        </w:rPr>
      </w:pPr>
      <w:r>
        <w:rPr>
          <w:sz w:val="22"/>
        </w:rPr>
        <w:t>Copyright © 2017-202</w:t>
      </w:r>
      <w:r w:rsidR="00EC799D">
        <w:rPr>
          <w:sz w:val="22"/>
        </w:rPr>
        <w:t>1</w:t>
      </w:r>
      <w:r>
        <w:rPr>
          <w:sz w:val="22"/>
        </w:rPr>
        <w:t xml:space="preserve"> </w:t>
      </w:r>
      <w:r w:rsidRPr="00517A52">
        <w:rPr>
          <w:sz w:val="22"/>
        </w:rPr>
        <w:t>Mayo Foundation for Medical Education and Research (MFMER)</w:t>
      </w:r>
      <w:r>
        <w:rPr>
          <w:sz w:val="22"/>
        </w:rPr>
        <w:br/>
        <w:t>Copyright © 2020</w:t>
      </w:r>
      <w:r w:rsidR="00EC799D">
        <w:rPr>
          <w:sz w:val="22"/>
        </w:rPr>
        <w:t>-2021</w:t>
      </w:r>
      <w:r>
        <w:rPr>
          <w:sz w:val="22"/>
        </w:rPr>
        <w:t xml:space="preserve"> </w:t>
      </w:r>
      <w:r w:rsidRPr="00517A52">
        <w:rPr>
          <w:sz w:val="22"/>
        </w:rPr>
        <w:t>Micro Focus</w:t>
      </w:r>
    </w:p>
    <w:p w14:paraId="38C45580" w14:textId="12A72071" w:rsidR="00CD3344" w:rsidRDefault="00CD3344" w:rsidP="00CD3344">
      <w:pPr>
        <w:pStyle w:val="BodyText"/>
        <w:contextualSpacing/>
        <w:rPr>
          <w:sz w:val="22"/>
        </w:rPr>
      </w:pPr>
      <w:r>
        <w:rPr>
          <w:sz w:val="22"/>
        </w:rPr>
        <w:t>Copyright © 2017-202</w:t>
      </w:r>
      <w:r w:rsidR="00EC799D">
        <w:rPr>
          <w:sz w:val="22"/>
        </w:rPr>
        <w:t>1</w:t>
      </w:r>
      <w:r>
        <w:rPr>
          <w:sz w:val="22"/>
        </w:rPr>
        <w:t xml:space="preserve"> Model Driven Solutions</w:t>
      </w:r>
      <w:r>
        <w:rPr>
          <w:sz w:val="22"/>
        </w:rPr>
        <w:br/>
        <w:t>Copyright © 2017-202</w:t>
      </w:r>
      <w:r w:rsidR="00EC799D">
        <w:rPr>
          <w:sz w:val="22"/>
        </w:rPr>
        <w:t>1</w:t>
      </w:r>
      <w:r>
        <w:rPr>
          <w:sz w:val="22"/>
        </w:rPr>
        <w:t xml:space="preserve"> Object Management Group, Inc.</w:t>
      </w:r>
    </w:p>
    <w:p w14:paraId="5F10F2C7" w14:textId="60884932" w:rsidR="00CD3344" w:rsidRDefault="00CD3344" w:rsidP="00CD3344">
      <w:pPr>
        <w:pStyle w:val="BodyText"/>
        <w:contextualSpacing/>
        <w:rPr>
          <w:color w:val="000000"/>
          <w:sz w:val="22"/>
        </w:rPr>
      </w:pPr>
      <w:r>
        <w:rPr>
          <w:sz w:val="22"/>
        </w:rPr>
        <w:t>Copyright © 2017-202</w:t>
      </w:r>
      <w:r w:rsidR="00EC799D">
        <w:rPr>
          <w:sz w:val="22"/>
        </w:rPr>
        <w:t>1</w:t>
      </w:r>
      <w:r>
        <w:rPr>
          <w:sz w:val="22"/>
        </w:rPr>
        <w:t xml:space="preserve"> Raytheon Technologies</w:t>
      </w:r>
      <w:r>
        <w:rPr>
          <w:sz w:val="22"/>
        </w:rPr>
        <w:br/>
        <w:t>Copyright © 2017-202</w:t>
      </w:r>
      <w:r w:rsidR="00EC799D">
        <w:rPr>
          <w:sz w:val="22"/>
        </w:rPr>
        <w:t>1</w:t>
      </w:r>
      <w:r>
        <w:rPr>
          <w:sz w:val="22"/>
        </w:rPr>
        <w:t xml:space="preserve"> </w:t>
      </w:r>
      <w:proofErr w:type="spellStart"/>
      <w:r>
        <w:rPr>
          <w:sz w:val="22"/>
        </w:rPr>
        <w:t>Thematix</w:t>
      </w:r>
      <w:proofErr w:type="spellEnd"/>
      <w:r>
        <w:rPr>
          <w:sz w:val="22"/>
        </w:rPr>
        <w:t xml:space="preserve"> Partners LLC</w:t>
      </w:r>
    </w:p>
    <w:p w14:paraId="283EAFFC" w14:textId="77777777" w:rsidR="00CD3344" w:rsidRDefault="00CD3344" w:rsidP="00CD3344">
      <w:pPr>
        <w:pStyle w:val="BodyText"/>
        <w:rPr>
          <w:color w:val="000000"/>
          <w:sz w:val="22"/>
        </w:rPr>
      </w:pPr>
    </w:p>
    <w:p w14:paraId="07F21B69" w14:textId="77777777" w:rsidR="00CD3344" w:rsidRDefault="00CD3344" w:rsidP="00CD3344">
      <w:pPr>
        <w:pStyle w:val="BodyText"/>
        <w:rPr>
          <w:color w:val="000000"/>
          <w:sz w:val="22"/>
        </w:rPr>
      </w:pPr>
    </w:p>
    <w:p w14:paraId="6E123BD8" w14:textId="77777777" w:rsidR="00CD3344" w:rsidRDefault="00CD3344" w:rsidP="00CD3344">
      <w:pPr>
        <w:ind w:left="105"/>
        <w:jc w:val="center"/>
        <w:rPr>
          <w:sz w:val="22"/>
        </w:rPr>
      </w:pPr>
      <w:r>
        <w:rPr>
          <w:sz w:val="22"/>
        </w:rPr>
        <w:t>USE OF SPECIFICATION - TERMS, CONDITIONS &amp; NOTICES</w:t>
      </w:r>
    </w:p>
    <w:p w14:paraId="4C8ED038" w14:textId="77777777" w:rsidR="00CD3344" w:rsidRDefault="00CD3344" w:rsidP="00CD3344">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1DD6CCD6" w14:textId="77777777" w:rsidR="00CD3344" w:rsidRDefault="00CD3344" w:rsidP="00CD3344">
      <w:pPr>
        <w:pStyle w:val="BodyText"/>
      </w:pPr>
    </w:p>
    <w:p w14:paraId="547CF513" w14:textId="77777777" w:rsidR="00CD3344" w:rsidRDefault="00CD3344" w:rsidP="00CD3344">
      <w:pPr>
        <w:ind w:left="92"/>
        <w:jc w:val="center"/>
        <w:rPr>
          <w:sz w:val="22"/>
        </w:rPr>
      </w:pPr>
      <w:r>
        <w:rPr>
          <w:sz w:val="22"/>
        </w:rPr>
        <w:t>LICENSES</w:t>
      </w:r>
    </w:p>
    <w:p w14:paraId="58D2B0BE" w14:textId="77777777" w:rsidR="00CD3344" w:rsidRDefault="00CD3344" w:rsidP="00CD3344">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25D356DF" w14:textId="77777777" w:rsidR="00CD3344" w:rsidRDefault="00CD3344" w:rsidP="00CD3344">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37B8676E" w14:textId="77777777" w:rsidR="00CD3344" w:rsidRDefault="00CD3344" w:rsidP="00CD3344">
      <w:pPr>
        <w:pStyle w:val="BodyText"/>
      </w:pPr>
    </w:p>
    <w:p w14:paraId="3864A634" w14:textId="77777777" w:rsidR="00CD3344" w:rsidRDefault="00CD3344" w:rsidP="00CD3344">
      <w:pPr>
        <w:ind w:left="79"/>
        <w:jc w:val="center"/>
        <w:rPr>
          <w:sz w:val="22"/>
        </w:rPr>
      </w:pPr>
      <w:r>
        <w:rPr>
          <w:sz w:val="22"/>
        </w:rPr>
        <w:t>PATENTS</w:t>
      </w:r>
    </w:p>
    <w:p w14:paraId="0848D80F" w14:textId="77777777" w:rsidR="00CD3344" w:rsidRDefault="00CD3344" w:rsidP="00CD3344">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6D956FA5" w14:textId="77777777" w:rsidR="00CD3344" w:rsidRDefault="00CD3344" w:rsidP="00CD3344">
      <w:pPr>
        <w:pStyle w:val="BodyText"/>
      </w:pPr>
    </w:p>
    <w:p w14:paraId="18E8EFA0" w14:textId="77777777" w:rsidR="00CD3344" w:rsidRDefault="00CD3344" w:rsidP="00CD3344">
      <w:pPr>
        <w:jc w:val="center"/>
        <w:rPr>
          <w:sz w:val="22"/>
        </w:rPr>
      </w:pPr>
      <w:r>
        <w:rPr>
          <w:sz w:val="22"/>
        </w:rPr>
        <w:t>GENERAL USE RESTRICTIONS</w:t>
      </w:r>
    </w:p>
    <w:p w14:paraId="3B3D8925" w14:textId="77777777" w:rsidR="00CD3344" w:rsidRDefault="00CD3344" w:rsidP="00CD3344">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42C316E0" w14:textId="77777777" w:rsidR="00CD3344" w:rsidRDefault="00CD3344" w:rsidP="00CD3344">
      <w:pPr>
        <w:jc w:val="center"/>
        <w:rPr>
          <w:sz w:val="22"/>
        </w:rPr>
      </w:pPr>
      <w:r>
        <w:rPr>
          <w:sz w:val="22"/>
        </w:rPr>
        <w:lastRenderedPageBreak/>
        <w:t>DISCLAIMER OF WARRANTY</w:t>
      </w:r>
    </w:p>
    <w:p w14:paraId="51515F53" w14:textId="77777777" w:rsidR="00CD3344" w:rsidRDefault="00CD3344" w:rsidP="00CD3344">
      <w:pPr>
        <w:pStyle w:val="BodyText"/>
      </w:pPr>
    </w:p>
    <w:p w14:paraId="39C2C5B9" w14:textId="77777777" w:rsidR="00CD3344" w:rsidRDefault="00CD3344" w:rsidP="00CD3344">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282A7E" w14:textId="77777777" w:rsidR="00CD3344" w:rsidRDefault="00CD3344" w:rsidP="00CD3344">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FF2E6E9" w14:textId="77777777" w:rsidR="00CD3344" w:rsidRDefault="00CD3344" w:rsidP="00CD3344">
      <w:pPr>
        <w:pStyle w:val="BodyText"/>
        <w:rPr>
          <w:sz w:val="22"/>
        </w:rPr>
      </w:pPr>
    </w:p>
    <w:p w14:paraId="449148E5" w14:textId="77777777" w:rsidR="00CD3344" w:rsidRDefault="00CD3344" w:rsidP="00CD3344">
      <w:pPr>
        <w:ind w:left="960" w:hanging="929"/>
        <w:jc w:val="center"/>
        <w:rPr>
          <w:sz w:val="22"/>
        </w:rPr>
      </w:pPr>
      <w:r>
        <w:rPr>
          <w:sz w:val="22"/>
        </w:rPr>
        <w:t>RESTRICTED RIGHTS LEGEND</w:t>
      </w:r>
    </w:p>
    <w:p w14:paraId="14A64FA9" w14:textId="77777777" w:rsidR="00CD3344" w:rsidRDefault="00CD3344" w:rsidP="00CD3344">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109 Highland Avenue, Needham, MA 02494, U.S.A.</w:t>
      </w:r>
    </w:p>
    <w:p w14:paraId="4B4AD166" w14:textId="77777777" w:rsidR="00CD3344" w:rsidRDefault="00CD3344" w:rsidP="00CD3344">
      <w:pPr>
        <w:pStyle w:val="BodyText"/>
        <w:rPr>
          <w:sz w:val="22"/>
        </w:rPr>
      </w:pPr>
    </w:p>
    <w:p w14:paraId="10500914" w14:textId="77777777" w:rsidR="00CD3344" w:rsidRDefault="00CD3344" w:rsidP="00CD3344">
      <w:pPr>
        <w:ind w:left="92"/>
        <w:jc w:val="center"/>
      </w:pPr>
      <w:r>
        <w:t>TRADEMARKS</w:t>
      </w:r>
    </w:p>
    <w:p w14:paraId="697901A1" w14:textId="77777777" w:rsidR="00CD3344" w:rsidRDefault="00CD3344" w:rsidP="00CD3344">
      <w:pPr>
        <w:pStyle w:val="western"/>
        <w:spacing w:before="158" w:after="115"/>
      </w:pPr>
      <w:r>
        <w:t xml:space="preserve">CORBA®, CORBA logos®, FIBO®, Financial Industry Business Ontology®, FINANCIAL INSTRUMENT GLOBAL IDENTIFIER®, IIOP®, IMM®, Model Driven Architecture®, MDA®, Object Management Group®, OMG®, OMG Logo®, </w:t>
      </w:r>
      <w:proofErr w:type="spellStart"/>
      <w:r>
        <w:t>SoaML</w:t>
      </w:r>
      <w:proofErr w:type="spellEnd"/>
      <w:r>
        <w:t xml:space="preserve">®, SOAML®, </w:t>
      </w:r>
      <w:proofErr w:type="spellStart"/>
      <w:r>
        <w:t>SysML</w:t>
      </w:r>
      <w:proofErr w:type="spellEnd"/>
      <w:r>
        <w:t xml:space="preserve">®, UAF®, Unified Modeling Language®, UML®, UML Cube Logo®, VSIPL®, and XMI® are registered trademarks of the Object Management Group, Inc. </w:t>
      </w:r>
    </w:p>
    <w:p w14:paraId="6240749F" w14:textId="77777777" w:rsidR="00CD3344" w:rsidRDefault="00CD3344" w:rsidP="00CD3344">
      <w:pPr>
        <w:pStyle w:val="western"/>
        <w:spacing w:before="158" w:after="115"/>
      </w:pPr>
      <w:r>
        <w:t xml:space="preserve">For a complete list of trademarks, see: </w:t>
      </w:r>
      <w:hyperlink r:id="rId49" w:history="1">
        <w:r>
          <w:rPr>
            <w:rStyle w:val="Hyperlink"/>
          </w:rPr>
          <w:t>http://www.omg.org/legal/tm_list.htm</w:t>
        </w:r>
      </w:hyperlink>
      <w:r>
        <w:t xml:space="preserve">. All other products or company names mentioned are used for identification purposes </w:t>
      </w:r>
      <w:proofErr w:type="gramStart"/>
      <w:r>
        <w:t>only, and</w:t>
      </w:r>
      <w:proofErr w:type="gramEnd"/>
      <w:r>
        <w:t xml:space="preserve"> may be trademarks of their respective owners.</w:t>
      </w:r>
    </w:p>
    <w:p w14:paraId="5DC6F09F" w14:textId="77777777" w:rsidR="00CD3344" w:rsidRDefault="00CD3344" w:rsidP="00CD3344">
      <w:pPr>
        <w:pStyle w:val="BodyText"/>
        <w:rPr>
          <w:sz w:val="22"/>
        </w:rPr>
      </w:pPr>
    </w:p>
    <w:p w14:paraId="3409DD14" w14:textId="77777777" w:rsidR="00CD3344" w:rsidRDefault="00CD3344" w:rsidP="00CD3344">
      <w:pPr>
        <w:ind w:left="92"/>
        <w:jc w:val="center"/>
      </w:pPr>
      <w:r>
        <w:t>COMPLIANCE</w:t>
      </w:r>
    </w:p>
    <w:p w14:paraId="79730F85" w14:textId="77777777" w:rsidR="00CD3344" w:rsidRDefault="00CD3344" w:rsidP="00CD3344">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4E27578D" w14:textId="3F3047CE" w:rsidR="00CD3344" w:rsidRDefault="00CD3344" w:rsidP="00CD3344">
      <w:pPr>
        <w:pStyle w:val="BodyText"/>
      </w:pPr>
      <w:r>
        <w:t xml:space="preserve">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w:t>
      </w:r>
      <w:proofErr w:type="gramStart"/>
      <w:r>
        <w:t>specification, but</w:t>
      </w:r>
      <w:proofErr w:type="gramEnd"/>
      <w:r>
        <w:t xml:space="preserve"> may not claim compliance or conformance with this specification. </w:t>
      </w:r>
      <w:proofErr w:type="gramStart"/>
      <w:r>
        <w:t>In the event that</w:t>
      </w:r>
      <w:proofErr w:type="gramEnd"/>
      <w:r>
        <w:t xml:space="preserve"> testing suites are implemented or approved by Object Management Group, Inc., software developed using this specification may claim compliance or conformance with the specification only if the software satisfactorily completes the testing suites.</w:t>
      </w:r>
    </w:p>
    <w:p w14:paraId="3A3F7AFC" w14:textId="305DE486" w:rsidR="00CD3344" w:rsidRDefault="00CD3344" w:rsidP="00CD3344">
      <w:pPr>
        <w:pStyle w:val="BodyText"/>
      </w:pPr>
    </w:p>
    <w:p w14:paraId="1D14AD64" w14:textId="3D4C9E75" w:rsidR="00CD3344" w:rsidRDefault="00CD3344" w:rsidP="00CD3344">
      <w:pPr>
        <w:pStyle w:val="BodyText"/>
      </w:pPr>
    </w:p>
    <w:p w14:paraId="3F67D322" w14:textId="77777777" w:rsidR="00CD3344" w:rsidRDefault="00CD3344" w:rsidP="00CD3344">
      <w:pPr>
        <w:pStyle w:val="BodyText"/>
      </w:pPr>
    </w:p>
    <w:p w14:paraId="5656AE56" w14:textId="77777777" w:rsidR="00CD3344" w:rsidRDefault="00CD3344" w:rsidP="00CD3344">
      <w:pPr>
        <w:pStyle w:val="BodyText"/>
      </w:pPr>
    </w:p>
    <w:p w14:paraId="566B0B95" w14:textId="77777777" w:rsidR="00CD3344" w:rsidRPr="007A551D" w:rsidRDefault="00CD3344" w:rsidP="00CD3344">
      <w:pPr>
        <w:pStyle w:val="BodyText"/>
        <w:jc w:val="center"/>
        <w:rPr>
          <w:b/>
          <w:sz w:val="24"/>
          <w:szCs w:val="24"/>
        </w:rPr>
      </w:pPr>
      <w:r w:rsidRPr="007A551D">
        <w:rPr>
          <w:b/>
          <w:sz w:val="24"/>
          <w:szCs w:val="24"/>
        </w:rPr>
        <w:t>OMG’s Issue Reporting Procedure</w:t>
      </w:r>
    </w:p>
    <w:p w14:paraId="63A83402" w14:textId="77777777" w:rsidR="00CD3344" w:rsidRDefault="00CD3344" w:rsidP="00CD3344">
      <w:pPr>
        <w:pStyle w:val="BodyText"/>
      </w:pPr>
    </w:p>
    <w:p w14:paraId="46E02B9C" w14:textId="77777777" w:rsidR="00CD3344" w:rsidRDefault="00CD3344" w:rsidP="00CD3344">
      <w:pPr>
        <w:pStyle w:val="western"/>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w:t>
      </w:r>
    </w:p>
    <w:p w14:paraId="20F5D551" w14:textId="77777777" w:rsidR="00CD3344" w:rsidRDefault="00CD3344" w:rsidP="00CD3344">
      <w:pPr>
        <w:pStyle w:val="BodyText"/>
      </w:pPr>
    </w:p>
    <w:p w14:paraId="70C7E1D9" w14:textId="77777777" w:rsidR="00CD3344" w:rsidRDefault="00CD3344">
      <w:pPr>
        <w:keepNext/>
        <w:widowControl w:val="0"/>
        <w:pBdr>
          <w:top w:val="nil"/>
          <w:left w:val="nil"/>
          <w:bottom w:val="nil"/>
          <w:right w:val="nil"/>
          <w:between w:val="nil"/>
        </w:pBdr>
        <w:spacing w:before="240" w:after="120" w:line="264" w:lineRule="auto"/>
        <w:jc w:val="center"/>
        <w:rPr>
          <w:rFonts w:ascii="Arial" w:eastAsia="Arial" w:hAnsi="Arial" w:cs="Arial"/>
          <w:b/>
          <w:color w:val="FF0000"/>
          <w:sz w:val="36"/>
          <w:szCs w:val="36"/>
        </w:rPr>
        <w:sectPr w:rsidR="00CD3344" w:rsidSect="005452BC">
          <w:type w:val="continuous"/>
          <w:pgSz w:w="11909" w:h="15840"/>
          <w:pgMar w:top="1440" w:right="1440" w:bottom="1440" w:left="1440" w:header="0" w:footer="720" w:gutter="0"/>
          <w:cols w:space="720"/>
          <w:docGrid w:linePitch="272"/>
        </w:sectPr>
      </w:pPr>
    </w:p>
    <w:p w14:paraId="0FCA747A" w14:textId="77777777" w:rsidR="008510DA" w:rsidRDefault="008510DA" w:rsidP="008510DA">
      <w:pPr>
        <w:pStyle w:val="Title"/>
      </w:pPr>
      <w:r>
        <w:lastRenderedPageBreak/>
        <w:t>Table of Contents</w:t>
      </w:r>
    </w:p>
    <w:sdt>
      <w:sdtPr>
        <w:rPr>
          <w:rFonts w:ascii="Times New Roman" w:eastAsia="Times New Roman" w:hAnsi="Times New Roman" w:cs="Times New Roman"/>
          <w:color w:val="auto"/>
          <w:sz w:val="20"/>
          <w:szCs w:val="20"/>
        </w:rPr>
        <w:id w:val="417368549"/>
        <w:docPartObj>
          <w:docPartGallery w:val="Table of Contents"/>
          <w:docPartUnique/>
        </w:docPartObj>
      </w:sdtPr>
      <w:sdtEndPr>
        <w:rPr>
          <w:b/>
          <w:bCs/>
          <w:noProof/>
        </w:rPr>
      </w:sdtEndPr>
      <w:sdtContent>
        <w:p w14:paraId="111ACEF2" w14:textId="3C9A7465" w:rsidR="00760EDC" w:rsidRDefault="00760EDC">
          <w:pPr>
            <w:pStyle w:val="TOCHeading"/>
          </w:pPr>
          <w:r>
            <w:t>Contents</w:t>
          </w:r>
        </w:p>
        <w:p w14:paraId="2C7FEAF5" w14:textId="1D765644" w:rsidR="003E2B29" w:rsidRDefault="00760EDC">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5413890" w:history="1">
            <w:r w:rsidR="003E2B29" w:rsidRPr="00724E5A">
              <w:rPr>
                <w:rStyle w:val="Hyperlink"/>
                <w:noProof/>
              </w:rPr>
              <w:t>Preface</w:t>
            </w:r>
            <w:r w:rsidR="003E2B29">
              <w:rPr>
                <w:noProof/>
                <w:webHidden/>
              </w:rPr>
              <w:tab/>
            </w:r>
            <w:r w:rsidR="003E2B29">
              <w:rPr>
                <w:noProof/>
                <w:webHidden/>
              </w:rPr>
              <w:fldChar w:fldCharType="begin"/>
            </w:r>
            <w:r w:rsidR="003E2B29">
              <w:rPr>
                <w:noProof/>
                <w:webHidden/>
              </w:rPr>
              <w:instrText xml:space="preserve"> PAGEREF _Toc65413890 \h </w:instrText>
            </w:r>
            <w:r w:rsidR="003E2B29">
              <w:rPr>
                <w:noProof/>
                <w:webHidden/>
              </w:rPr>
            </w:r>
            <w:r w:rsidR="003E2B29">
              <w:rPr>
                <w:noProof/>
                <w:webHidden/>
              </w:rPr>
              <w:fldChar w:fldCharType="separate"/>
            </w:r>
            <w:r w:rsidR="003E2B29">
              <w:rPr>
                <w:noProof/>
                <w:webHidden/>
              </w:rPr>
              <w:t>9</w:t>
            </w:r>
            <w:r w:rsidR="003E2B29">
              <w:rPr>
                <w:noProof/>
                <w:webHidden/>
              </w:rPr>
              <w:fldChar w:fldCharType="end"/>
            </w:r>
          </w:hyperlink>
        </w:p>
        <w:p w14:paraId="426588BA" w14:textId="3ED1F861" w:rsidR="003E2B29" w:rsidRDefault="00D50869">
          <w:pPr>
            <w:pStyle w:val="TOC1"/>
            <w:tabs>
              <w:tab w:val="left" w:pos="400"/>
            </w:tabs>
            <w:rPr>
              <w:rFonts w:asciiTheme="minorHAnsi" w:eastAsiaTheme="minorEastAsia" w:hAnsiTheme="minorHAnsi" w:cstheme="minorBidi"/>
              <w:noProof/>
              <w:sz w:val="22"/>
              <w:szCs w:val="22"/>
            </w:rPr>
          </w:pPr>
          <w:hyperlink w:anchor="_Toc65413891" w:history="1">
            <w:r w:rsidR="003E2B29" w:rsidRPr="00724E5A">
              <w:rPr>
                <w:rStyle w:val="Hyperlink"/>
                <w:noProof/>
              </w:rPr>
              <w:t>0</w:t>
            </w:r>
            <w:r w:rsidR="003E2B29">
              <w:rPr>
                <w:rFonts w:asciiTheme="minorHAnsi" w:eastAsiaTheme="minorEastAsia" w:hAnsiTheme="minorHAnsi" w:cstheme="minorBidi"/>
                <w:noProof/>
                <w:sz w:val="22"/>
                <w:szCs w:val="22"/>
              </w:rPr>
              <w:tab/>
            </w:r>
            <w:r w:rsidR="003E2B29" w:rsidRPr="00724E5A">
              <w:rPr>
                <w:rStyle w:val="Hyperlink"/>
                <w:noProof/>
              </w:rPr>
              <w:t>Submission-Specific Content</w:t>
            </w:r>
            <w:r w:rsidR="003E2B29">
              <w:rPr>
                <w:noProof/>
                <w:webHidden/>
              </w:rPr>
              <w:tab/>
            </w:r>
            <w:r w:rsidR="003E2B29">
              <w:rPr>
                <w:noProof/>
                <w:webHidden/>
              </w:rPr>
              <w:fldChar w:fldCharType="begin"/>
            </w:r>
            <w:r w:rsidR="003E2B29">
              <w:rPr>
                <w:noProof/>
                <w:webHidden/>
              </w:rPr>
              <w:instrText xml:space="preserve"> PAGEREF _Toc65413891 \h </w:instrText>
            </w:r>
            <w:r w:rsidR="003E2B29">
              <w:rPr>
                <w:noProof/>
                <w:webHidden/>
              </w:rPr>
            </w:r>
            <w:r w:rsidR="003E2B29">
              <w:rPr>
                <w:noProof/>
                <w:webHidden/>
              </w:rPr>
              <w:fldChar w:fldCharType="separate"/>
            </w:r>
            <w:r w:rsidR="003E2B29">
              <w:rPr>
                <w:noProof/>
                <w:webHidden/>
              </w:rPr>
              <w:t>13</w:t>
            </w:r>
            <w:r w:rsidR="003E2B29">
              <w:rPr>
                <w:noProof/>
                <w:webHidden/>
              </w:rPr>
              <w:fldChar w:fldCharType="end"/>
            </w:r>
          </w:hyperlink>
        </w:p>
        <w:p w14:paraId="4C3B2B99" w14:textId="759D8FD8"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892" w:history="1">
            <w:r w:rsidR="003E2B29" w:rsidRPr="00724E5A">
              <w:rPr>
                <w:rStyle w:val="Hyperlink"/>
                <w:noProof/>
              </w:rPr>
              <w:t>0.1</w:t>
            </w:r>
            <w:r w:rsidR="003E2B29">
              <w:rPr>
                <w:rFonts w:asciiTheme="minorHAnsi" w:eastAsiaTheme="minorEastAsia" w:hAnsiTheme="minorHAnsi" w:cstheme="minorBidi"/>
                <w:noProof/>
                <w:sz w:val="22"/>
                <w:szCs w:val="22"/>
              </w:rPr>
              <w:tab/>
            </w:r>
            <w:r w:rsidR="003E2B29" w:rsidRPr="00724E5A">
              <w:rPr>
                <w:rStyle w:val="Hyperlink"/>
                <w:noProof/>
              </w:rPr>
              <w:t>Submission Preface</w:t>
            </w:r>
            <w:r w:rsidR="003E2B29">
              <w:rPr>
                <w:noProof/>
                <w:webHidden/>
              </w:rPr>
              <w:tab/>
            </w:r>
            <w:r w:rsidR="003E2B29">
              <w:rPr>
                <w:noProof/>
                <w:webHidden/>
              </w:rPr>
              <w:fldChar w:fldCharType="begin"/>
            </w:r>
            <w:r w:rsidR="003E2B29">
              <w:rPr>
                <w:noProof/>
                <w:webHidden/>
              </w:rPr>
              <w:instrText xml:space="preserve"> PAGEREF _Toc65413892 \h </w:instrText>
            </w:r>
            <w:r w:rsidR="003E2B29">
              <w:rPr>
                <w:noProof/>
                <w:webHidden/>
              </w:rPr>
            </w:r>
            <w:r w:rsidR="003E2B29">
              <w:rPr>
                <w:noProof/>
                <w:webHidden/>
              </w:rPr>
              <w:fldChar w:fldCharType="separate"/>
            </w:r>
            <w:r w:rsidR="003E2B29">
              <w:rPr>
                <w:noProof/>
                <w:webHidden/>
              </w:rPr>
              <w:t>13</w:t>
            </w:r>
            <w:r w:rsidR="003E2B29">
              <w:rPr>
                <w:noProof/>
                <w:webHidden/>
              </w:rPr>
              <w:fldChar w:fldCharType="end"/>
            </w:r>
          </w:hyperlink>
        </w:p>
        <w:p w14:paraId="1504793B" w14:textId="02485E1F"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893" w:history="1">
            <w:r w:rsidR="003E2B29" w:rsidRPr="00724E5A">
              <w:rPr>
                <w:rStyle w:val="Hyperlink"/>
                <w:noProof/>
              </w:rPr>
              <w:t>0.2</w:t>
            </w:r>
            <w:r w:rsidR="003E2B29">
              <w:rPr>
                <w:rFonts w:asciiTheme="minorHAnsi" w:eastAsiaTheme="minorEastAsia" w:hAnsiTheme="minorHAnsi" w:cstheme="minorBidi"/>
                <w:noProof/>
                <w:sz w:val="22"/>
                <w:szCs w:val="22"/>
              </w:rPr>
              <w:tab/>
            </w:r>
            <w:r w:rsidR="003E2B29" w:rsidRPr="00724E5A">
              <w:rPr>
                <w:rStyle w:val="Hyperlink"/>
                <w:noProof/>
              </w:rPr>
              <w:t>Copyright Waiver</w:t>
            </w:r>
            <w:r w:rsidR="003E2B29">
              <w:rPr>
                <w:noProof/>
                <w:webHidden/>
              </w:rPr>
              <w:tab/>
            </w:r>
            <w:r w:rsidR="003E2B29">
              <w:rPr>
                <w:noProof/>
                <w:webHidden/>
              </w:rPr>
              <w:fldChar w:fldCharType="begin"/>
            </w:r>
            <w:r w:rsidR="003E2B29">
              <w:rPr>
                <w:noProof/>
                <w:webHidden/>
              </w:rPr>
              <w:instrText xml:space="preserve"> PAGEREF _Toc65413893 \h </w:instrText>
            </w:r>
            <w:r w:rsidR="003E2B29">
              <w:rPr>
                <w:noProof/>
                <w:webHidden/>
              </w:rPr>
            </w:r>
            <w:r w:rsidR="003E2B29">
              <w:rPr>
                <w:noProof/>
                <w:webHidden/>
              </w:rPr>
              <w:fldChar w:fldCharType="separate"/>
            </w:r>
            <w:r w:rsidR="003E2B29">
              <w:rPr>
                <w:noProof/>
                <w:webHidden/>
              </w:rPr>
              <w:t>13</w:t>
            </w:r>
            <w:r w:rsidR="003E2B29">
              <w:rPr>
                <w:noProof/>
                <w:webHidden/>
              </w:rPr>
              <w:fldChar w:fldCharType="end"/>
            </w:r>
          </w:hyperlink>
        </w:p>
        <w:p w14:paraId="67AB8E71" w14:textId="582B8526"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894" w:history="1">
            <w:r w:rsidR="003E2B29" w:rsidRPr="00724E5A">
              <w:rPr>
                <w:rStyle w:val="Hyperlink"/>
                <w:noProof/>
              </w:rPr>
              <w:t>0.3</w:t>
            </w:r>
            <w:r w:rsidR="003E2B29">
              <w:rPr>
                <w:rFonts w:asciiTheme="minorHAnsi" w:eastAsiaTheme="minorEastAsia" w:hAnsiTheme="minorHAnsi" w:cstheme="minorBidi"/>
                <w:noProof/>
                <w:sz w:val="22"/>
                <w:szCs w:val="22"/>
              </w:rPr>
              <w:tab/>
            </w:r>
            <w:r w:rsidR="003E2B29" w:rsidRPr="00724E5A">
              <w:rPr>
                <w:rStyle w:val="Hyperlink"/>
                <w:noProof/>
              </w:rPr>
              <w:t>Mandatory Requirements</w:t>
            </w:r>
            <w:r w:rsidR="003E2B29">
              <w:rPr>
                <w:noProof/>
                <w:webHidden/>
              </w:rPr>
              <w:tab/>
            </w:r>
            <w:r w:rsidR="003E2B29">
              <w:rPr>
                <w:noProof/>
                <w:webHidden/>
              </w:rPr>
              <w:fldChar w:fldCharType="begin"/>
            </w:r>
            <w:r w:rsidR="003E2B29">
              <w:rPr>
                <w:noProof/>
                <w:webHidden/>
              </w:rPr>
              <w:instrText xml:space="preserve"> PAGEREF _Toc65413894 \h </w:instrText>
            </w:r>
            <w:r w:rsidR="003E2B29">
              <w:rPr>
                <w:noProof/>
                <w:webHidden/>
              </w:rPr>
            </w:r>
            <w:r w:rsidR="003E2B29">
              <w:rPr>
                <w:noProof/>
                <w:webHidden/>
              </w:rPr>
              <w:fldChar w:fldCharType="separate"/>
            </w:r>
            <w:r w:rsidR="003E2B29">
              <w:rPr>
                <w:noProof/>
                <w:webHidden/>
              </w:rPr>
              <w:t>13</w:t>
            </w:r>
            <w:r w:rsidR="003E2B29">
              <w:rPr>
                <w:noProof/>
                <w:webHidden/>
              </w:rPr>
              <w:fldChar w:fldCharType="end"/>
            </w:r>
          </w:hyperlink>
        </w:p>
        <w:p w14:paraId="3B84863A" w14:textId="0EF20D3E"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895" w:history="1">
            <w:r w:rsidR="003E2B29" w:rsidRPr="00724E5A">
              <w:rPr>
                <w:rStyle w:val="Hyperlink"/>
                <w:noProof/>
              </w:rPr>
              <w:t>0.4</w:t>
            </w:r>
            <w:r w:rsidR="003E2B29">
              <w:rPr>
                <w:rFonts w:asciiTheme="minorHAnsi" w:eastAsiaTheme="minorEastAsia" w:hAnsiTheme="minorHAnsi" w:cstheme="minorBidi"/>
                <w:noProof/>
                <w:sz w:val="22"/>
                <w:szCs w:val="22"/>
              </w:rPr>
              <w:tab/>
            </w:r>
            <w:r w:rsidR="003E2B29" w:rsidRPr="00724E5A">
              <w:rPr>
                <w:rStyle w:val="Hyperlink"/>
                <w:noProof/>
              </w:rPr>
              <w:t>Submission Team</w:t>
            </w:r>
            <w:r w:rsidR="003E2B29">
              <w:rPr>
                <w:noProof/>
                <w:webHidden/>
              </w:rPr>
              <w:tab/>
            </w:r>
            <w:r w:rsidR="003E2B29">
              <w:rPr>
                <w:noProof/>
                <w:webHidden/>
              </w:rPr>
              <w:fldChar w:fldCharType="begin"/>
            </w:r>
            <w:r w:rsidR="003E2B29">
              <w:rPr>
                <w:noProof/>
                <w:webHidden/>
              </w:rPr>
              <w:instrText xml:space="preserve"> PAGEREF _Toc65413895 \h </w:instrText>
            </w:r>
            <w:r w:rsidR="003E2B29">
              <w:rPr>
                <w:noProof/>
                <w:webHidden/>
              </w:rPr>
            </w:r>
            <w:r w:rsidR="003E2B29">
              <w:rPr>
                <w:noProof/>
                <w:webHidden/>
              </w:rPr>
              <w:fldChar w:fldCharType="separate"/>
            </w:r>
            <w:r w:rsidR="003E2B29">
              <w:rPr>
                <w:noProof/>
                <w:webHidden/>
              </w:rPr>
              <w:t>19</w:t>
            </w:r>
            <w:r w:rsidR="003E2B29">
              <w:rPr>
                <w:noProof/>
                <w:webHidden/>
              </w:rPr>
              <w:fldChar w:fldCharType="end"/>
            </w:r>
          </w:hyperlink>
        </w:p>
        <w:p w14:paraId="661E3E9A" w14:textId="7BDB9C8F" w:rsidR="003E2B29" w:rsidRDefault="00D50869">
          <w:pPr>
            <w:pStyle w:val="TOC1"/>
            <w:tabs>
              <w:tab w:val="left" w:pos="400"/>
            </w:tabs>
            <w:rPr>
              <w:rFonts w:asciiTheme="minorHAnsi" w:eastAsiaTheme="minorEastAsia" w:hAnsiTheme="minorHAnsi" w:cstheme="minorBidi"/>
              <w:noProof/>
              <w:sz w:val="22"/>
              <w:szCs w:val="22"/>
            </w:rPr>
          </w:pPr>
          <w:hyperlink w:anchor="_Toc65413896" w:history="1">
            <w:r w:rsidR="003E2B29" w:rsidRPr="00724E5A">
              <w:rPr>
                <w:rStyle w:val="Hyperlink"/>
                <w:noProof/>
              </w:rPr>
              <w:t>1</w:t>
            </w:r>
            <w:r w:rsidR="003E2B29">
              <w:rPr>
                <w:rFonts w:asciiTheme="minorHAnsi" w:eastAsiaTheme="minorEastAsia" w:hAnsiTheme="minorHAnsi" w:cstheme="minorBidi"/>
                <w:noProof/>
                <w:sz w:val="22"/>
                <w:szCs w:val="22"/>
              </w:rPr>
              <w:tab/>
            </w:r>
            <w:r w:rsidR="003E2B29" w:rsidRPr="00724E5A">
              <w:rPr>
                <w:rStyle w:val="Hyperlink"/>
                <w:noProof/>
              </w:rPr>
              <w:t>Scope</w:t>
            </w:r>
            <w:r w:rsidR="003E2B29">
              <w:rPr>
                <w:noProof/>
                <w:webHidden/>
              </w:rPr>
              <w:tab/>
            </w:r>
            <w:r w:rsidR="003E2B29">
              <w:rPr>
                <w:noProof/>
                <w:webHidden/>
              </w:rPr>
              <w:fldChar w:fldCharType="begin"/>
            </w:r>
            <w:r w:rsidR="003E2B29">
              <w:rPr>
                <w:noProof/>
                <w:webHidden/>
              </w:rPr>
              <w:instrText xml:space="preserve"> PAGEREF _Toc65413896 \h </w:instrText>
            </w:r>
            <w:r w:rsidR="003E2B29">
              <w:rPr>
                <w:noProof/>
                <w:webHidden/>
              </w:rPr>
            </w:r>
            <w:r w:rsidR="003E2B29">
              <w:rPr>
                <w:noProof/>
                <w:webHidden/>
              </w:rPr>
              <w:fldChar w:fldCharType="separate"/>
            </w:r>
            <w:r w:rsidR="003E2B29">
              <w:rPr>
                <w:noProof/>
                <w:webHidden/>
              </w:rPr>
              <w:t>21</w:t>
            </w:r>
            <w:r w:rsidR="003E2B29">
              <w:rPr>
                <w:noProof/>
                <w:webHidden/>
              </w:rPr>
              <w:fldChar w:fldCharType="end"/>
            </w:r>
          </w:hyperlink>
        </w:p>
        <w:p w14:paraId="31548A7D" w14:textId="4C50A106"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897" w:history="1">
            <w:r w:rsidR="003E2B29" w:rsidRPr="00724E5A">
              <w:rPr>
                <w:rStyle w:val="Hyperlink"/>
                <w:noProof/>
              </w:rPr>
              <w:t>1.1</w:t>
            </w:r>
            <w:r w:rsidR="003E2B29">
              <w:rPr>
                <w:rFonts w:asciiTheme="minorHAnsi" w:eastAsiaTheme="minorEastAsia" w:hAnsiTheme="minorHAnsi" w:cstheme="minorBidi"/>
                <w:noProof/>
                <w:sz w:val="22"/>
                <w:szCs w:val="22"/>
              </w:rPr>
              <w:tab/>
            </w:r>
            <w:r w:rsidR="003E2B29" w:rsidRPr="00724E5A">
              <w:rPr>
                <w:rStyle w:val="Hyperlink"/>
                <w:noProof/>
              </w:rPr>
              <w:t>General Scope</w:t>
            </w:r>
            <w:r w:rsidR="003E2B29">
              <w:rPr>
                <w:noProof/>
                <w:webHidden/>
              </w:rPr>
              <w:tab/>
            </w:r>
            <w:r w:rsidR="003E2B29">
              <w:rPr>
                <w:noProof/>
                <w:webHidden/>
              </w:rPr>
              <w:fldChar w:fldCharType="begin"/>
            </w:r>
            <w:r w:rsidR="003E2B29">
              <w:rPr>
                <w:noProof/>
                <w:webHidden/>
              </w:rPr>
              <w:instrText xml:space="preserve"> PAGEREF _Toc65413897 \h </w:instrText>
            </w:r>
            <w:r w:rsidR="003E2B29">
              <w:rPr>
                <w:noProof/>
                <w:webHidden/>
              </w:rPr>
            </w:r>
            <w:r w:rsidR="003E2B29">
              <w:rPr>
                <w:noProof/>
                <w:webHidden/>
              </w:rPr>
              <w:fldChar w:fldCharType="separate"/>
            </w:r>
            <w:r w:rsidR="003E2B29">
              <w:rPr>
                <w:noProof/>
                <w:webHidden/>
              </w:rPr>
              <w:t>21</w:t>
            </w:r>
            <w:r w:rsidR="003E2B29">
              <w:rPr>
                <w:noProof/>
                <w:webHidden/>
              </w:rPr>
              <w:fldChar w:fldCharType="end"/>
            </w:r>
          </w:hyperlink>
        </w:p>
        <w:p w14:paraId="1351B082" w14:textId="2FF89531"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898" w:history="1">
            <w:r w:rsidR="003E2B29" w:rsidRPr="00724E5A">
              <w:rPr>
                <w:rStyle w:val="Hyperlink"/>
                <w:noProof/>
              </w:rPr>
              <w:t>1.2</w:t>
            </w:r>
            <w:r w:rsidR="003E2B29">
              <w:rPr>
                <w:rFonts w:asciiTheme="minorHAnsi" w:eastAsiaTheme="minorEastAsia" w:hAnsiTheme="minorHAnsi" w:cstheme="minorBidi"/>
                <w:noProof/>
                <w:sz w:val="22"/>
                <w:szCs w:val="22"/>
              </w:rPr>
              <w:tab/>
            </w:r>
            <w:r w:rsidR="003E2B29" w:rsidRPr="00724E5A">
              <w:rPr>
                <w:rStyle w:val="Hyperlink"/>
                <w:noProof/>
              </w:rPr>
              <w:t>Background Information</w:t>
            </w:r>
            <w:r w:rsidR="003E2B29">
              <w:rPr>
                <w:noProof/>
                <w:webHidden/>
              </w:rPr>
              <w:tab/>
            </w:r>
            <w:r w:rsidR="003E2B29">
              <w:rPr>
                <w:noProof/>
                <w:webHidden/>
              </w:rPr>
              <w:fldChar w:fldCharType="begin"/>
            </w:r>
            <w:r w:rsidR="003E2B29">
              <w:rPr>
                <w:noProof/>
                <w:webHidden/>
              </w:rPr>
              <w:instrText xml:space="preserve"> PAGEREF _Toc65413898 \h </w:instrText>
            </w:r>
            <w:r w:rsidR="003E2B29">
              <w:rPr>
                <w:noProof/>
                <w:webHidden/>
              </w:rPr>
            </w:r>
            <w:r w:rsidR="003E2B29">
              <w:rPr>
                <w:noProof/>
                <w:webHidden/>
              </w:rPr>
              <w:fldChar w:fldCharType="separate"/>
            </w:r>
            <w:r w:rsidR="003E2B29">
              <w:rPr>
                <w:noProof/>
                <w:webHidden/>
              </w:rPr>
              <w:t>21</w:t>
            </w:r>
            <w:r w:rsidR="003E2B29">
              <w:rPr>
                <w:noProof/>
                <w:webHidden/>
              </w:rPr>
              <w:fldChar w:fldCharType="end"/>
            </w:r>
          </w:hyperlink>
        </w:p>
        <w:p w14:paraId="3FED2F90" w14:textId="467C8471"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899" w:history="1">
            <w:r w:rsidR="003E2B29" w:rsidRPr="00724E5A">
              <w:rPr>
                <w:rStyle w:val="Hyperlink"/>
                <w:noProof/>
              </w:rPr>
              <w:t>1.3</w:t>
            </w:r>
            <w:r w:rsidR="003E2B29">
              <w:rPr>
                <w:rFonts w:asciiTheme="minorHAnsi" w:eastAsiaTheme="minorEastAsia" w:hAnsiTheme="minorHAnsi" w:cstheme="minorBidi"/>
                <w:noProof/>
                <w:sz w:val="22"/>
                <w:szCs w:val="22"/>
              </w:rPr>
              <w:tab/>
            </w:r>
            <w:r w:rsidR="003E2B29" w:rsidRPr="00724E5A">
              <w:rPr>
                <w:rStyle w:val="Hyperlink"/>
                <w:noProof/>
              </w:rPr>
              <w:t>Scoped Features</w:t>
            </w:r>
            <w:r w:rsidR="003E2B29">
              <w:rPr>
                <w:noProof/>
                <w:webHidden/>
              </w:rPr>
              <w:tab/>
            </w:r>
            <w:r w:rsidR="003E2B29">
              <w:rPr>
                <w:noProof/>
                <w:webHidden/>
              </w:rPr>
              <w:fldChar w:fldCharType="begin"/>
            </w:r>
            <w:r w:rsidR="003E2B29">
              <w:rPr>
                <w:noProof/>
                <w:webHidden/>
              </w:rPr>
              <w:instrText xml:space="preserve"> PAGEREF _Toc65413899 \h </w:instrText>
            </w:r>
            <w:r w:rsidR="003E2B29">
              <w:rPr>
                <w:noProof/>
                <w:webHidden/>
              </w:rPr>
            </w:r>
            <w:r w:rsidR="003E2B29">
              <w:rPr>
                <w:noProof/>
                <w:webHidden/>
              </w:rPr>
              <w:fldChar w:fldCharType="separate"/>
            </w:r>
            <w:r w:rsidR="003E2B29">
              <w:rPr>
                <w:noProof/>
                <w:webHidden/>
              </w:rPr>
              <w:t>21</w:t>
            </w:r>
            <w:r w:rsidR="003E2B29">
              <w:rPr>
                <w:noProof/>
                <w:webHidden/>
              </w:rPr>
              <w:fldChar w:fldCharType="end"/>
            </w:r>
          </w:hyperlink>
        </w:p>
        <w:p w14:paraId="094673F8" w14:textId="02898D21" w:rsidR="003E2B29" w:rsidRDefault="00D50869">
          <w:pPr>
            <w:pStyle w:val="TOC1"/>
            <w:tabs>
              <w:tab w:val="left" w:pos="400"/>
            </w:tabs>
            <w:rPr>
              <w:rFonts w:asciiTheme="minorHAnsi" w:eastAsiaTheme="minorEastAsia" w:hAnsiTheme="minorHAnsi" w:cstheme="minorBidi"/>
              <w:noProof/>
              <w:sz w:val="22"/>
              <w:szCs w:val="22"/>
            </w:rPr>
          </w:pPr>
          <w:hyperlink w:anchor="_Toc65413900" w:history="1">
            <w:r w:rsidR="003E2B29" w:rsidRPr="00724E5A">
              <w:rPr>
                <w:rStyle w:val="Hyperlink"/>
                <w:noProof/>
              </w:rPr>
              <w:t>2</w:t>
            </w:r>
            <w:r w:rsidR="003E2B29">
              <w:rPr>
                <w:rFonts w:asciiTheme="minorHAnsi" w:eastAsiaTheme="minorEastAsia" w:hAnsiTheme="minorHAnsi" w:cstheme="minorBidi"/>
                <w:noProof/>
                <w:sz w:val="22"/>
                <w:szCs w:val="22"/>
              </w:rPr>
              <w:tab/>
            </w:r>
            <w:r w:rsidR="003E2B29" w:rsidRPr="00724E5A">
              <w:rPr>
                <w:rStyle w:val="Hyperlink"/>
                <w:noProof/>
              </w:rPr>
              <w:t>Conformance</w:t>
            </w:r>
            <w:r w:rsidR="003E2B29">
              <w:rPr>
                <w:noProof/>
                <w:webHidden/>
              </w:rPr>
              <w:tab/>
            </w:r>
            <w:r w:rsidR="003E2B29">
              <w:rPr>
                <w:noProof/>
                <w:webHidden/>
              </w:rPr>
              <w:fldChar w:fldCharType="begin"/>
            </w:r>
            <w:r w:rsidR="003E2B29">
              <w:rPr>
                <w:noProof/>
                <w:webHidden/>
              </w:rPr>
              <w:instrText xml:space="preserve"> PAGEREF _Toc65413900 \h </w:instrText>
            </w:r>
            <w:r w:rsidR="003E2B29">
              <w:rPr>
                <w:noProof/>
                <w:webHidden/>
              </w:rPr>
            </w:r>
            <w:r w:rsidR="003E2B29">
              <w:rPr>
                <w:noProof/>
                <w:webHidden/>
              </w:rPr>
              <w:fldChar w:fldCharType="separate"/>
            </w:r>
            <w:r w:rsidR="003E2B29">
              <w:rPr>
                <w:noProof/>
                <w:webHidden/>
              </w:rPr>
              <w:t>23</w:t>
            </w:r>
            <w:r w:rsidR="003E2B29">
              <w:rPr>
                <w:noProof/>
                <w:webHidden/>
              </w:rPr>
              <w:fldChar w:fldCharType="end"/>
            </w:r>
          </w:hyperlink>
        </w:p>
        <w:p w14:paraId="6EDB9D99" w14:textId="680DA29B" w:rsidR="003E2B29" w:rsidRDefault="00D50869">
          <w:pPr>
            <w:pStyle w:val="TOC1"/>
            <w:tabs>
              <w:tab w:val="left" w:pos="400"/>
            </w:tabs>
            <w:rPr>
              <w:rFonts w:asciiTheme="minorHAnsi" w:eastAsiaTheme="minorEastAsia" w:hAnsiTheme="minorHAnsi" w:cstheme="minorBidi"/>
              <w:noProof/>
              <w:sz w:val="22"/>
              <w:szCs w:val="22"/>
            </w:rPr>
          </w:pPr>
          <w:hyperlink w:anchor="_Toc65413901" w:history="1">
            <w:r w:rsidR="003E2B29" w:rsidRPr="00724E5A">
              <w:rPr>
                <w:rStyle w:val="Hyperlink"/>
                <w:noProof/>
              </w:rPr>
              <w:t>3</w:t>
            </w:r>
            <w:r w:rsidR="003E2B29">
              <w:rPr>
                <w:rFonts w:asciiTheme="minorHAnsi" w:eastAsiaTheme="minorEastAsia" w:hAnsiTheme="minorHAnsi" w:cstheme="minorBidi"/>
                <w:noProof/>
                <w:sz w:val="22"/>
                <w:szCs w:val="22"/>
              </w:rPr>
              <w:tab/>
            </w:r>
            <w:r w:rsidR="003E2B29" w:rsidRPr="00724E5A">
              <w:rPr>
                <w:rStyle w:val="Hyperlink"/>
                <w:noProof/>
              </w:rPr>
              <w:t>Normative References</w:t>
            </w:r>
            <w:r w:rsidR="003E2B29">
              <w:rPr>
                <w:noProof/>
                <w:webHidden/>
              </w:rPr>
              <w:tab/>
            </w:r>
            <w:r w:rsidR="003E2B29">
              <w:rPr>
                <w:noProof/>
                <w:webHidden/>
              </w:rPr>
              <w:fldChar w:fldCharType="begin"/>
            </w:r>
            <w:r w:rsidR="003E2B29">
              <w:rPr>
                <w:noProof/>
                <w:webHidden/>
              </w:rPr>
              <w:instrText xml:space="preserve"> PAGEREF _Toc65413901 \h </w:instrText>
            </w:r>
            <w:r w:rsidR="003E2B29">
              <w:rPr>
                <w:noProof/>
                <w:webHidden/>
              </w:rPr>
            </w:r>
            <w:r w:rsidR="003E2B29">
              <w:rPr>
                <w:noProof/>
                <w:webHidden/>
              </w:rPr>
              <w:fldChar w:fldCharType="separate"/>
            </w:r>
            <w:r w:rsidR="003E2B29">
              <w:rPr>
                <w:noProof/>
                <w:webHidden/>
              </w:rPr>
              <w:t>25</w:t>
            </w:r>
            <w:r w:rsidR="003E2B29">
              <w:rPr>
                <w:noProof/>
                <w:webHidden/>
              </w:rPr>
              <w:fldChar w:fldCharType="end"/>
            </w:r>
          </w:hyperlink>
        </w:p>
        <w:p w14:paraId="7A39F2BC" w14:textId="0EED70B5" w:rsidR="003E2B29" w:rsidRDefault="00D50869">
          <w:pPr>
            <w:pStyle w:val="TOC1"/>
            <w:tabs>
              <w:tab w:val="left" w:pos="400"/>
            </w:tabs>
            <w:rPr>
              <w:rFonts w:asciiTheme="minorHAnsi" w:eastAsiaTheme="minorEastAsia" w:hAnsiTheme="minorHAnsi" w:cstheme="minorBidi"/>
              <w:noProof/>
              <w:sz w:val="22"/>
              <w:szCs w:val="22"/>
            </w:rPr>
          </w:pPr>
          <w:hyperlink w:anchor="_Toc65413902" w:history="1">
            <w:r w:rsidR="003E2B29" w:rsidRPr="00724E5A">
              <w:rPr>
                <w:rStyle w:val="Hyperlink"/>
                <w:noProof/>
              </w:rPr>
              <w:t>4</w:t>
            </w:r>
            <w:r w:rsidR="003E2B29">
              <w:rPr>
                <w:rFonts w:asciiTheme="minorHAnsi" w:eastAsiaTheme="minorEastAsia" w:hAnsiTheme="minorHAnsi" w:cstheme="minorBidi"/>
                <w:noProof/>
                <w:sz w:val="22"/>
                <w:szCs w:val="22"/>
              </w:rPr>
              <w:tab/>
            </w:r>
            <w:r w:rsidR="003E2B29" w:rsidRPr="00724E5A">
              <w:rPr>
                <w:rStyle w:val="Hyperlink"/>
                <w:noProof/>
              </w:rPr>
              <w:t>Terms and Definitions</w:t>
            </w:r>
            <w:r w:rsidR="003E2B29">
              <w:rPr>
                <w:noProof/>
                <w:webHidden/>
              </w:rPr>
              <w:tab/>
            </w:r>
            <w:r w:rsidR="003E2B29">
              <w:rPr>
                <w:noProof/>
                <w:webHidden/>
              </w:rPr>
              <w:fldChar w:fldCharType="begin"/>
            </w:r>
            <w:r w:rsidR="003E2B29">
              <w:rPr>
                <w:noProof/>
                <w:webHidden/>
              </w:rPr>
              <w:instrText xml:space="preserve"> PAGEREF _Toc65413902 \h </w:instrText>
            </w:r>
            <w:r w:rsidR="003E2B29">
              <w:rPr>
                <w:noProof/>
                <w:webHidden/>
              </w:rPr>
            </w:r>
            <w:r w:rsidR="003E2B29">
              <w:rPr>
                <w:noProof/>
                <w:webHidden/>
              </w:rPr>
              <w:fldChar w:fldCharType="separate"/>
            </w:r>
            <w:r w:rsidR="003E2B29">
              <w:rPr>
                <w:noProof/>
                <w:webHidden/>
              </w:rPr>
              <w:t>26</w:t>
            </w:r>
            <w:r w:rsidR="003E2B29">
              <w:rPr>
                <w:noProof/>
                <w:webHidden/>
              </w:rPr>
              <w:fldChar w:fldCharType="end"/>
            </w:r>
          </w:hyperlink>
        </w:p>
        <w:p w14:paraId="1C2215C1" w14:textId="7CB5CE72" w:rsidR="003E2B29" w:rsidRDefault="00D50869">
          <w:pPr>
            <w:pStyle w:val="TOC1"/>
            <w:tabs>
              <w:tab w:val="left" w:pos="400"/>
            </w:tabs>
            <w:rPr>
              <w:rFonts w:asciiTheme="minorHAnsi" w:eastAsiaTheme="minorEastAsia" w:hAnsiTheme="minorHAnsi" w:cstheme="minorBidi"/>
              <w:noProof/>
              <w:sz w:val="22"/>
              <w:szCs w:val="22"/>
            </w:rPr>
          </w:pPr>
          <w:hyperlink w:anchor="_Toc65413903" w:history="1">
            <w:r w:rsidR="003E2B29" w:rsidRPr="00724E5A">
              <w:rPr>
                <w:rStyle w:val="Hyperlink"/>
                <w:noProof/>
              </w:rPr>
              <w:t>5</w:t>
            </w:r>
            <w:r w:rsidR="003E2B29">
              <w:rPr>
                <w:rFonts w:asciiTheme="minorHAnsi" w:eastAsiaTheme="minorEastAsia" w:hAnsiTheme="minorHAnsi" w:cstheme="minorBidi"/>
                <w:noProof/>
                <w:sz w:val="22"/>
                <w:szCs w:val="22"/>
              </w:rPr>
              <w:tab/>
            </w:r>
            <w:r w:rsidR="003E2B29" w:rsidRPr="00724E5A">
              <w:rPr>
                <w:rStyle w:val="Hyperlink"/>
                <w:noProof/>
              </w:rPr>
              <w:t>Symbols</w:t>
            </w:r>
            <w:r w:rsidR="003E2B29">
              <w:rPr>
                <w:noProof/>
                <w:webHidden/>
              </w:rPr>
              <w:tab/>
            </w:r>
            <w:r w:rsidR="003E2B29">
              <w:rPr>
                <w:noProof/>
                <w:webHidden/>
              </w:rPr>
              <w:fldChar w:fldCharType="begin"/>
            </w:r>
            <w:r w:rsidR="003E2B29">
              <w:rPr>
                <w:noProof/>
                <w:webHidden/>
              </w:rPr>
              <w:instrText xml:space="preserve"> PAGEREF _Toc65413903 \h </w:instrText>
            </w:r>
            <w:r w:rsidR="003E2B29">
              <w:rPr>
                <w:noProof/>
                <w:webHidden/>
              </w:rPr>
            </w:r>
            <w:r w:rsidR="003E2B29">
              <w:rPr>
                <w:noProof/>
                <w:webHidden/>
              </w:rPr>
              <w:fldChar w:fldCharType="separate"/>
            </w:r>
            <w:r w:rsidR="003E2B29">
              <w:rPr>
                <w:noProof/>
                <w:webHidden/>
              </w:rPr>
              <w:t>28</w:t>
            </w:r>
            <w:r w:rsidR="003E2B29">
              <w:rPr>
                <w:noProof/>
                <w:webHidden/>
              </w:rPr>
              <w:fldChar w:fldCharType="end"/>
            </w:r>
          </w:hyperlink>
        </w:p>
        <w:p w14:paraId="62A93F8A" w14:textId="2A57574F" w:rsidR="003E2B29" w:rsidRDefault="00D50869">
          <w:pPr>
            <w:pStyle w:val="TOC1"/>
            <w:tabs>
              <w:tab w:val="left" w:pos="400"/>
            </w:tabs>
            <w:rPr>
              <w:rFonts w:asciiTheme="minorHAnsi" w:eastAsiaTheme="minorEastAsia" w:hAnsiTheme="minorHAnsi" w:cstheme="minorBidi"/>
              <w:noProof/>
              <w:sz w:val="22"/>
              <w:szCs w:val="22"/>
            </w:rPr>
          </w:pPr>
          <w:hyperlink w:anchor="_Toc65413904" w:history="1">
            <w:r w:rsidR="003E2B29" w:rsidRPr="00724E5A">
              <w:rPr>
                <w:rStyle w:val="Hyperlink"/>
                <w:noProof/>
              </w:rPr>
              <w:t>6</w:t>
            </w:r>
            <w:r w:rsidR="003E2B29">
              <w:rPr>
                <w:rFonts w:asciiTheme="minorHAnsi" w:eastAsiaTheme="minorEastAsia" w:hAnsiTheme="minorHAnsi" w:cstheme="minorBidi"/>
                <w:noProof/>
                <w:sz w:val="22"/>
                <w:szCs w:val="22"/>
              </w:rPr>
              <w:tab/>
            </w:r>
            <w:r w:rsidR="003E2B29" w:rsidRPr="00724E5A">
              <w:rPr>
                <w:rStyle w:val="Hyperlink"/>
                <w:noProof/>
              </w:rPr>
              <w:t>Additional Information</w:t>
            </w:r>
            <w:r w:rsidR="003E2B29">
              <w:rPr>
                <w:noProof/>
                <w:webHidden/>
              </w:rPr>
              <w:tab/>
            </w:r>
            <w:r w:rsidR="003E2B29">
              <w:rPr>
                <w:noProof/>
                <w:webHidden/>
              </w:rPr>
              <w:fldChar w:fldCharType="begin"/>
            </w:r>
            <w:r w:rsidR="003E2B29">
              <w:rPr>
                <w:noProof/>
                <w:webHidden/>
              </w:rPr>
              <w:instrText xml:space="preserve"> PAGEREF _Toc65413904 \h </w:instrText>
            </w:r>
            <w:r w:rsidR="003E2B29">
              <w:rPr>
                <w:noProof/>
                <w:webHidden/>
              </w:rPr>
            </w:r>
            <w:r w:rsidR="003E2B29">
              <w:rPr>
                <w:noProof/>
                <w:webHidden/>
              </w:rPr>
              <w:fldChar w:fldCharType="separate"/>
            </w:r>
            <w:r w:rsidR="003E2B29">
              <w:rPr>
                <w:noProof/>
                <w:webHidden/>
              </w:rPr>
              <w:t>29</w:t>
            </w:r>
            <w:r w:rsidR="003E2B29">
              <w:rPr>
                <w:noProof/>
                <w:webHidden/>
              </w:rPr>
              <w:fldChar w:fldCharType="end"/>
            </w:r>
          </w:hyperlink>
        </w:p>
        <w:p w14:paraId="11F77457" w14:textId="0FD62265"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05" w:history="1">
            <w:r w:rsidR="003E2B29" w:rsidRPr="00724E5A">
              <w:rPr>
                <w:rStyle w:val="Hyperlink"/>
                <w:noProof/>
              </w:rPr>
              <w:t>6.1</w:t>
            </w:r>
            <w:r w:rsidR="003E2B29">
              <w:rPr>
                <w:rFonts w:asciiTheme="minorHAnsi" w:eastAsiaTheme="minorEastAsia" w:hAnsiTheme="minorHAnsi" w:cstheme="minorBidi"/>
                <w:noProof/>
                <w:sz w:val="22"/>
                <w:szCs w:val="22"/>
              </w:rPr>
              <w:tab/>
            </w:r>
            <w:r w:rsidR="003E2B29" w:rsidRPr="00724E5A">
              <w:rPr>
                <w:rStyle w:val="Hyperlink"/>
                <w:noProof/>
              </w:rPr>
              <w:t>Acknowledgements</w:t>
            </w:r>
            <w:r w:rsidR="003E2B29">
              <w:rPr>
                <w:noProof/>
                <w:webHidden/>
              </w:rPr>
              <w:tab/>
            </w:r>
            <w:r w:rsidR="003E2B29">
              <w:rPr>
                <w:noProof/>
                <w:webHidden/>
              </w:rPr>
              <w:fldChar w:fldCharType="begin"/>
            </w:r>
            <w:r w:rsidR="003E2B29">
              <w:rPr>
                <w:noProof/>
                <w:webHidden/>
              </w:rPr>
              <w:instrText xml:space="preserve"> PAGEREF _Toc65413905 \h </w:instrText>
            </w:r>
            <w:r w:rsidR="003E2B29">
              <w:rPr>
                <w:noProof/>
                <w:webHidden/>
              </w:rPr>
            </w:r>
            <w:r w:rsidR="003E2B29">
              <w:rPr>
                <w:noProof/>
                <w:webHidden/>
              </w:rPr>
              <w:fldChar w:fldCharType="separate"/>
            </w:r>
            <w:r w:rsidR="003E2B29">
              <w:rPr>
                <w:noProof/>
                <w:webHidden/>
              </w:rPr>
              <w:t>29</w:t>
            </w:r>
            <w:r w:rsidR="003E2B29">
              <w:rPr>
                <w:noProof/>
                <w:webHidden/>
              </w:rPr>
              <w:fldChar w:fldCharType="end"/>
            </w:r>
          </w:hyperlink>
        </w:p>
        <w:p w14:paraId="5D36F3F6" w14:textId="013C1100" w:rsidR="003E2B29" w:rsidRDefault="00D50869">
          <w:pPr>
            <w:pStyle w:val="TOC1"/>
            <w:tabs>
              <w:tab w:val="left" w:pos="400"/>
            </w:tabs>
            <w:rPr>
              <w:rFonts w:asciiTheme="minorHAnsi" w:eastAsiaTheme="minorEastAsia" w:hAnsiTheme="minorHAnsi" w:cstheme="minorBidi"/>
              <w:noProof/>
              <w:sz w:val="22"/>
              <w:szCs w:val="22"/>
            </w:rPr>
          </w:pPr>
          <w:hyperlink w:anchor="_Toc65413906" w:history="1">
            <w:r w:rsidR="003E2B29" w:rsidRPr="00724E5A">
              <w:rPr>
                <w:rStyle w:val="Hyperlink"/>
                <w:noProof/>
              </w:rPr>
              <w:t>7</w:t>
            </w:r>
            <w:r w:rsidR="003E2B29">
              <w:rPr>
                <w:rFonts w:asciiTheme="minorHAnsi" w:eastAsiaTheme="minorEastAsia" w:hAnsiTheme="minorHAnsi" w:cstheme="minorBidi"/>
                <w:noProof/>
                <w:sz w:val="22"/>
                <w:szCs w:val="22"/>
              </w:rPr>
              <w:tab/>
            </w:r>
            <w:r w:rsidR="003E2B29" w:rsidRPr="00724E5A">
              <w:rPr>
                <w:rStyle w:val="Hyperlink"/>
                <w:noProof/>
              </w:rPr>
              <w:t>Application Programming Interfaces for Knowledge Platforms</w:t>
            </w:r>
            <w:r w:rsidR="003E2B29">
              <w:rPr>
                <w:noProof/>
                <w:webHidden/>
              </w:rPr>
              <w:tab/>
            </w:r>
            <w:r w:rsidR="003E2B29">
              <w:rPr>
                <w:noProof/>
                <w:webHidden/>
              </w:rPr>
              <w:fldChar w:fldCharType="begin"/>
            </w:r>
            <w:r w:rsidR="003E2B29">
              <w:rPr>
                <w:noProof/>
                <w:webHidden/>
              </w:rPr>
              <w:instrText xml:space="preserve"> PAGEREF _Toc65413906 \h </w:instrText>
            </w:r>
            <w:r w:rsidR="003E2B29">
              <w:rPr>
                <w:noProof/>
                <w:webHidden/>
              </w:rPr>
            </w:r>
            <w:r w:rsidR="003E2B29">
              <w:rPr>
                <w:noProof/>
                <w:webHidden/>
              </w:rPr>
              <w:fldChar w:fldCharType="separate"/>
            </w:r>
            <w:r w:rsidR="003E2B29">
              <w:rPr>
                <w:noProof/>
                <w:webHidden/>
              </w:rPr>
              <w:t>30</w:t>
            </w:r>
            <w:r w:rsidR="003E2B29">
              <w:rPr>
                <w:noProof/>
                <w:webHidden/>
              </w:rPr>
              <w:fldChar w:fldCharType="end"/>
            </w:r>
          </w:hyperlink>
        </w:p>
        <w:p w14:paraId="203A13B7" w14:textId="4913E1D1"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07" w:history="1">
            <w:r w:rsidR="003E2B29" w:rsidRPr="00724E5A">
              <w:rPr>
                <w:rStyle w:val="Hyperlink"/>
                <w:noProof/>
              </w:rPr>
              <w:t>7.1</w:t>
            </w:r>
            <w:r w:rsidR="003E2B29">
              <w:rPr>
                <w:rFonts w:asciiTheme="minorHAnsi" w:eastAsiaTheme="minorEastAsia" w:hAnsiTheme="minorHAnsi" w:cstheme="minorBidi"/>
                <w:noProof/>
                <w:sz w:val="22"/>
                <w:szCs w:val="22"/>
              </w:rPr>
              <w:tab/>
            </w:r>
            <w:r w:rsidR="003E2B29" w:rsidRPr="00724E5A">
              <w:rPr>
                <w:rStyle w:val="Hyperlink"/>
                <w:noProof/>
              </w:rPr>
              <w:t>Overview</w:t>
            </w:r>
            <w:r w:rsidR="003E2B29">
              <w:rPr>
                <w:noProof/>
                <w:webHidden/>
              </w:rPr>
              <w:tab/>
            </w:r>
            <w:r w:rsidR="003E2B29">
              <w:rPr>
                <w:noProof/>
                <w:webHidden/>
              </w:rPr>
              <w:fldChar w:fldCharType="begin"/>
            </w:r>
            <w:r w:rsidR="003E2B29">
              <w:rPr>
                <w:noProof/>
                <w:webHidden/>
              </w:rPr>
              <w:instrText xml:space="preserve"> PAGEREF _Toc65413907 \h </w:instrText>
            </w:r>
            <w:r w:rsidR="003E2B29">
              <w:rPr>
                <w:noProof/>
                <w:webHidden/>
              </w:rPr>
            </w:r>
            <w:r w:rsidR="003E2B29">
              <w:rPr>
                <w:noProof/>
                <w:webHidden/>
              </w:rPr>
              <w:fldChar w:fldCharType="separate"/>
            </w:r>
            <w:r w:rsidR="003E2B29">
              <w:rPr>
                <w:noProof/>
                <w:webHidden/>
              </w:rPr>
              <w:t>30</w:t>
            </w:r>
            <w:r w:rsidR="003E2B29">
              <w:rPr>
                <w:noProof/>
                <w:webHidden/>
              </w:rPr>
              <w:fldChar w:fldCharType="end"/>
            </w:r>
          </w:hyperlink>
        </w:p>
        <w:p w14:paraId="6F1303CF" w14:textId="6D7F1DC7"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08" w:history="1">
            <w:r w:rsidR="003E2B29" w:rsidRPr="00724E5A">
              <w:rPr>
                <w:rStyle w:val="Hyperlink"/>
                <w:noProof/>
              </w:rPr>
              <w:t>7.2</w:t>
            </w:r>
            <w:r w:rsidR="003E2B29">
              <w:rPr>
                <w:rFonts w:asciiTheme="minorHAnsi" w:eastAsiaTheme="minorEastAsia" w:hAnsiTheme="minorHAnsi" w:cstheme="minorBidi"/>
                <w:noProof/>
                <w:sz w:val="22"/>
                <w:szCs w:val="22"/>
              </w:rPr>
              <w:tab/>
            </w:r>
            <w:r w:rsidR="003E2B29" w:rsidRPr="00724E5A">
              <w:rPr>
                <w:rStyle w:val="Hyperlink"/>
                <w:noProof/>
              </w:rPr>
              <w:t>Architectural Styles and Approach</w:t>
            </w:r>
            <w:r w:rsidR="003E2B29">
              <w:rPr>
                <w:noProof/>
                <w:webHidden/>
              </w:rPr>
              <w:tab/>
            </w:r>
            <w:r w:rsidR="003E2B29">
              <w:rPr>
                <w:noProof/>
                <w:webHidden/>
              </w:rPr>
              <w:fldChar w:fldCharType="begin"/>
            </w:r>
            <w:r w:rsidR="003E2B29">
              <w:rPr>
                <w:noProof/>
                <w:webHidden/>
              </w:rPr>
              <w:instrText xml:space="preserve"> PAGEREF _Toc65413908 \h </w:instrText>
            </w:r>
            <w:r w:rsidR="003E2B29">
              <w:rPr>
                <w:noProof/>
                <w:webHidden/>
              </w:rPr>
            </w:r>
            <w:r w:rsidR="003E2B29">
              <w:rPr>
                <w:noProof/>
                <w:webHidden/>
              </w:rPr>
              <w:fldChar w:fldCharType="separate"/>
            </w:r>
            <w:r w:rsidR="003E2B29">
              <w:rPr>
                <w:noProof/>
                <w:webHidden/>
              </w:rPr>
              <w:t>31</w:t>
            </w:r>
            <w:r w:rsidR="003E2B29">
              <w:rPr>
                <w:noProof/>
                <w:webHidden/>
              </w:rPr>
              <w:fldChar w:fldCharType="end"/>
            </w:r>
          </w:hyperlink>
        </w:p>
        <w:p w14:paraId="4785FC1B" w14:textId="7A5245F0"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09" w:history="1">
            <w:r w:rsidR="003E2B29" w:rsidRPr="00724E5A">
              <w:rPr>
                <w:rStyle w:val="Hyperlink"/>
                <w:noProof/>
              </w:rPr>
              <w:t>7.2.1</w:t>
            </w:r>
            <w:r w:rsidR="003E2B29">
              <w:rPr>
                <w:rFonts w:asciiTheme="minorHAnsi" w:eastAsiaTheme="minorEastAsia" w:hAnsiTheme="minorHAnsi" w:cstheme="minorBidi"/>
                <w:noProof/>
                <w:sz w:val="22"/>
                <w:szCs w:val="22"/>
              </w:rPr>
              <w:tab/>
            </w:r>
            <w:r w:rsidR="003E2B29" w:rsidRPr="00724E5A">
              <w:rPr>
                <w:rStyle w:val="Hyperlink"/>
                <w:noProof/>
              </w:rPr>
              <w:t>Cross-Architecture Alignment</w:t>
            </w:r>
            <w:r w:rsidR="003E2B29">
              <w:rPr>
                <w:noProof/>
                <w:webHidden/>
              </w:rPr>
              <w:tab/>
            </w:r>
            <w:r w:rsidR="003E2B29">
              <w:rPr>
                <w:noProof/>
                <w:webHidden/>
              </w:rPr>
              <w:fldChar w:fldCharType="begin"/>
            </w:r>
            <w:r w:rsidR="003E2B29">
              <w:rPr>
                <w:noProof/>
                <w:webHidden/>
              </w:rPr>
              <w:instrText xml:space="preserve"> PAGEREF _Toc65413909 \h </w:instrText>
            </w:r>
            <w:r w:rsidR="003E2B29">
              <w:rPr>
                <w:noProof/>
                <w:webHidden/>
              </w:rPr>
            </w:r>
            <w:r w:rsidR="003E2B29">
              <w:rPr>
                <w:noProof/>
                <w:webHidden/>
              </w:rPr>
              <w:fldChar w:fldCharType="separate"/>
            </w:r>
            <w:r w:rsidR="003E2B29">
              <w:rPr>
                <w:noProof/>
                <w:webHidden/>
              </w:rPr>
              <w:t>32</w:t>
            </w:r>
            <w:r w:rsidR="003E2B29">
              <w:rPr>
                <w:noProof/>
                <w:webHidden/>
              </w:rPr>
              <w:fldChar w:fldCharType="end"/>
            </w:r>
          </w:hyperlink>
        </w:p>
        <w:p w14:paraId="7A2584D3" w14:textId="70963F21"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10" w:history="1">
            <w:r w:rsidR="003E2B29" w:rsidRPr="00724E5A">
              <w:rPr>
                <w:rStyle w:val="Hyperlink"/>
                <w:noProof/>
              </w:rPr>
              <w:t>7.2.2</w:t>
            </w:r>
            <w:r w:rsidR="003E2B29">
              <w:rPr>
                <w:rFonts w:asciiTheme="minorHAnsi" w:eastAsiaTheme="minorEastAsia" w:hAnsiTheme="minorHAnsi" w:cstheme="minorBidi"/>
                <w:noProof/>
                <w:sz w:val="22"/>
                <w:szCs w:val="22"/>
              </w:rPr>
              <w:tab/>
            </w:r>
            <w:r w:rsidR="003E2B29" w:rsidRPr="00724E5A">
              <w:rPr>
                <w:rStyle w:val="Hyperlink"/>
                <w:noProof/>
              </w:rPr>
              <w:t>Proxy-Oriented Approach</w:t>
            </w:r>
            <w:r w:rsidR="003E2B29">
              <w:rPr>
                <w:noProof/>
                <w:webHidden/>
              </w:rPr>
              <w:tab/>
            </w:r>
            <w:r w:rsidR="003E2B29">
              <w:rPr>
                <w:noProof/>
                <w:webHidden/>
              </w:rPr>
              <w:fldChar w:fldCharType="begin"/>
            </w:r>
            <w:r w:rsidR="003E2B29">
              <w:rPr>
                <w:noProof/>
                <w:webHidden/>
              </w:rPr>
              <w:instrText xml:space="preserve"> PAGEREF _Toc65413910 \h </w:instrText>
            </w:r>
            <w:r w:rsidR="003E2B29">
              <w:rPr>
                <w:noProof/>
                <w:webHidden/>
              </w:rPr>
            </w:r>
            <w:r w:rsidR="003E2B29">
              <w:rPr>
                <w:noProof/>
                <w:webHidden/>
              </w:rPr>
              <w:fldChar w:fldCharType="separate"/>
            </w:r>
            <w:r w:rsidR="003E2B29">
              <w:rPr>
                <w:noProof/>
                <w:webHidden/>
              </w:rPr>
              <w:t>33</w:t>
            </w:r>
            <w:r w:rsidR="003E2B29">
              <w:rPr>
                <w:noProof/>
                <w:webHidden/>
              </w:rPr>
              <w:fldChar w:fldCharType="end"/>
            </w:r>
          </w:hyperlink>
        </w:p>
        <w:p w14:paraId="0C659DDF" w14:textId="378EDFE0"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11" w:history="1">
            <w:r w:rsidR="003E2B29" w:rsidRPr="00724E5A">
              <w:rPr>
                <w:rStyle w:val="Hyperlink"/>
                <w:noProof/>
              </w:rPr>
              <w:t>7.2.3</w:t>
            </w:r>
            <w:r w:rsidR="003E2B29">
              <w:rPr>
                <w:rFonts w:asciiTheme="minorHAnsi" w:eastAsiaTheme="minorEastAsia" w:hAnsiTheme="minorHAnsi" w:cstheme="minorBidi"/>
                <w:noProof/>
                <w:sz w:val="22"/>
                <w:szCs w:val="22"/>
              </w:rPr>
              <w:tab/>
            </w:r>
            <w:r w:rsidR="003E2B29" w:rsidRPr="00724E5A">
              <w:rPr>
                <w:rStyle w:val="Hyperlink"/>
                <w:noProof/>
              </w:rPr>
              <w:t>Common Datatypes</w:t>
            </w:r>
            <w:r w:rsidR="003E2B29">
              <w:rPr>
                <w:noProof/>
                <w:webHidden/>
              </w:rPr>
              <w:tab/>
            </w:r>
            <w:r w:rsidR="003E2B29">
              <w:rPr>
                <w:noProof/>
                <w:webHidden/>
              </w:rPr>
              <w:fldChar w:fldCharType="begin"/>
            </w:r>
            <w:r w:rsidR="003E2B29">
              <w:rPr>
                <w:noProof/>
                <w:webHidden/>
              </w:rPr>
              <w:instrText xml:space="preserve"> PAGEREF _Toc65413911 \h </w:instrText>
            </w:r>
            <w:r w:rsidR="003E2B29">
              <w:rPr>
                <w:noProof/>
                <w:webHidden/>
              </w:rPr>
            </w:r>
            <w:r w:rsidR="003E2B29">
              <w:rPr>
                <w:noProof/>
                <w:webHidden/>
              </w:rPr>
              <w:fldChar w:fldCharType="separate"/>
            </w:r>
            <w:r w:rsidR="003E2B29">
              <w:rPr>
                <w:noProof/>
                <w:webHidden/>
              </w:rPr>
              <w:t>34</w:t>
            </w:r>
            <w:r w:rsidR="003E2B29">
              <w:rPr>
                <w:noProof/>
                <w:webHidden/>
              </w:rPr>
              <w:fldChar w:fldCharType="end"/>
            </w:r>
          </w:hyperlink>
        </w:p>
        <w:p w14:paraId="31663A5F" w14:textId="19A67F32"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12" w:history="1">
            <w:r w:rsidR="003E2B29" w:rsidRPr="00724E5A">
              <w:rPr>
                <w:rStyle w:val="Hyperlink"/>
                <w:noProof/>
              </w:rPr>
              <w:t>7.2.4</w:t>
            </w:r>
            <w:r w:rsidR="003E2B29">
              <w:rPr>
                <w:rFonts w:asciiTheme="minorHAnsi" w:eastAsiaTheme="minorEastAsia" w:hAnsiTheme="minorHAnsi" w:cstheme="minorBidi"/>
                <w:noProof/>
                <w:sz w:val="22"/>
                <w:szCs w:val="22"/>
              </w:rPr>
              <w:tab/>
            </w:r>
            <w:r w:rsidR="003E2B29" w:rsidRPr="00724E5A">
              <w:rPr>
                <w:rStyle w:val="Hyperlink"/>
                <w:noProof/>
              </w:rPr>
              <w:t>(Canonical) Knowledge Surrogates</w:t>
            </w:r>
            <w:r w:rsidR="003E2B29">
              <w:rPr>
                <w:noProof/>
                <w:webHidden/>
              </w:rPr>
              <w:tab/>
            </w:r>
            <w:r w:rsidR="003E2B29">
              <w:rPr>
                <w:noProof/>
                <w:webHidden/>
              </w:rPr>
              <w:fldChar w:fldCharType="begin"/>
            </w:r>
            <w:r w:rsidR="003E2B29">
              <w:rPr>
                <w:noProof/>
                <w:webHidden/>
              </w:rPr>
              <w:instrText xml:space="preserve"> PAGEREF _Toc65413912 \h </w:instrText>
            </w:r>
            <w:r w:rsidR="003E2B29">
              <w:rPr>
                <w:noProof/>
                <w:webHidden/>
              </w:rPr>
            </w:r>
            <w:r w:rsidR="003E2B29">
              <w:rPr>
                <w:noProof/>
                <w:webHidden/>
              </w:rPr>
              <w:fldChar w:fldCharType="separate"/>
            </w:r>
            <w:r w:rsidR="003E2B29">
              <w:rPr>
                <w:noProof/>
                <w:webHidden/>
              </w:rPr>
              <w:t>39</w:t>
            </w:r>
            <w:r w:rsidR="003E2B29">
              <w:rPr>
                <w:noProof/>
                <w:webHidden/>
              </w:rPr>
              <w:fldChar w:fldCharType="end"/>
            </w:r>
          </w:hyperlink>
        </w:p>
        <w:p w14:paraId="39DA177E" w14:textId="63CE9EA7"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13" w:history="1">
            <w:r w:rsidR="003E2B29" w:rsidRPr="00724E5A">
              <w:rPr>
                <w:rStyle w:val="Hyperlink"/>
                <w:noProof/>
              </w:rPr>
              <w:t>7.2.4.1</w:t>
            </w:r>
            <w:r w:rsidR="003E2B29">
              <w:rPr>
                <w:rFonts w:asciiTheme="minorHAnsi" w:eastAsiaTheme="minorEastAsia" w:hAnsiTheme="minorHAnsi" w:cstheme="minorBidi"/>
                <w:noProof/>
                <w:sz w:val="22"/>
                <w:szCs w:val="22"/>
              </w:rPr>
              <w:tab/>
            </w:r>
            <w:r w:rsidR="003E2B29" w:rsidRPr="00724E5A">
              <w:rPr>
                <w:rStyle w:val="Hyperlink"/>
                <w:noProof/>
              </w:rPr>
              <w:t>Knowledge Asset (Surrogate)</w:t>
            </w:r>
            <w:r w:rsidR="003E2B29">
              <w:rPr>
                <w:noProof/>
                <w:webHidden/>
              </w:rPr>
              <w:tab/>
            </w:r>
            <w:r w:rsidR="003E2B29">
              <w:rPr>
                <w:noProof/>
                <w:webHidden/>
              </w:rPr>
              <w:fldChar w:fldCharType="begin"/>
            </w:r>
            <w:r w:rsidR="003E2B29">
              <w:rPr>
                <w:noProof/>
                <w:webHidden/>
              </w:rPr>
              <w:instrText xml:space="preserve"> PAGEREF _Toc65413913 \h </w:instrText>
            </w:r>
            <w:r w:rsidR="003E2B29">
              <w:rPr>
                <w:noProof/>
                <w:webHidden/>
              </w:rPr>
            </w:r>
            <w:r w:rsidR="003E2B29">
              <w:rPr>
                <w:noProof/>
                <w:webHidden/>
              </w:rPr>
              <w:fldChar w:fldCharType="separate"/>
            </w:r>
            <w:r w:rsidR="003E2B29">
              <w:rPr>
                <w:noProof/>
                <w:webHidden/>
              </w:rPr>
              <w:t>40</w:t>
            </w:r>
            <w:r w:rsidR="003E2B29">
              <w:rPr>
                <w:noProof/>
                <w:webHidden/>
              </w:rPr>
              <w:fldChar w:fldCharType="end"/>
            </w:r>
          </w:hyperlink>
        </w:p>
        <w:p w14:paraId="7EC41376" w14:textId="66C673DA"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14" w:history="1">
            <w:r w:rsidR="003E2B29" w:rsidRPr="00724E5A">
              <w:rPr>
                <w:rStyle w:val="Hyperlink"/>
                <w:noProof/>
              </w:rPr>
              <w:t>7.2.4.2</w:t>
            </w:r>
            <w:r w:rsidR="003E2B29">
              <w:rPr>
                <w:rFonts w:asciiTheme="minorHAnsi" w:eastAsiaTheme="minorEastAsia" w:hAnsiTheme="minorHAnsi" w:cstheme="minorBidi"/>
                <w:noProof/>
                <w:sz w:val="22"/>
                <w:szCs w:val="22"/>
              </w:rPr>
              <w:tab/>
            </w:r>
            <w:r w:rsidR="003E2B29" w:rsidRPr="00724E5A">
              <w:rPr>
                <w:rStyle w:val="Hyperlink"/>
                <w:noProof/>
              </w:rPr>
              <w:t>Knowledge Artifact (Surrogate)</w:t>
            </w:r>
            <w:r w:rsidR="003E2B29">
              <w:rPr>
                <w:noProof/>
                <w:webHidden/>
              </w:rPr>
              <w:tab/>
            </w:r>
            <w:r w:rsidR="003E2B29">
              <w:rPr>
                <w:noProof/>
                <w:webHidden/>
              </w:rPr>
              <w:fldChar w:fldCharType="begin"/>
            </w:r>
            <w:r w:rsidR="003E2B29">
              <w:rPr>
                <w:noProof/>
                <w:webHidden/>
              </w:rPr>
              <w:instrText xml:space="preserve"> PAGEREF _Toc65413914 \h </w:instrText>
            </w:r>
            <w:r w:rsidR="003E2B29">
              <w:rPr>
                <w:noProof/>
                <w:webHidden/>
              </w:rPr>
            </w:r>
            <w:r w:rsidR="003E2B29">
              <w:rPr>
                <w:noProof/>
                <w:webHidden/>
              </w:rPr>
              <w:fldChar w:fldCharType="separate"/>
            </w:r>
            <w:r w:rsidR="003E2B29">
              <w:rPr>
                <w:noProof/>
                <w:webHidden/>
              </w:rPr>
              <w:t>41</w:t>
            </w:r>
            <w:r w:rsidR="003E2B29">
              <w:rPr>
                <w:noProof/>
                <w:webHidden/>
              </w:rPr>
              <w:fldChar w:fldCharType="end"/>
            </w:r>
          </w:hyperlink>
        </w:p>
        <w:p w14:paraId="432B9C24" w14:textId="3F951DF5"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15" w:history="1">
            <w:r w:rsidR="003E2B29" w:rsidRPr="00724E5A">
              <w:rPr>
                <w:rStyle w:val="Hyperlink"/>
                <w:noProof/>
              </w:rPr>
              <w:t>7.2.5</w:t>
            </w:r>
            <w:r w:rsidR="003E2B29">
              <w:rPr>
                <w:rFonts w:asciiTheme="minorHAnsi" w:eastAsiaTheme="minorEastAsia" w:hAnsiTheme="minorHAnsi" w:cstheme="minorBidi"/>
                <w:noProof/>
                <w:sz w:val="22"/>
                <w:szCs w:val="22"/>
              </w:rPr>
              <w:tab/>
            </w:r>
            <w:r w:rsidR="003E2B29" w:rsidRPr="00724E5A">
              <w:rPr>
                <w:rStyle w:val="Hyperlink"/>
                <w:noProof/>
              </w:rPr>
              <w:t>Knowledge Resource Relationships</w:t>
            </w:r>
            <w:r w:rsidR="003E2B29">
              <w:rPr>
                <w:noProof/>
                <w:webHidden/>
              </w:rPr>
              <w:tab/>
            </w:r>
            <w:r w:rsidR="003E2B29">
              <w:rPr>
                <w:noProof/>
                <w:webHidden/>
              </w:rPr>
              <w:fldChar w:fldCharType="begin"/>
            </w:r>
            <w:r w:rsidR="003E2B29">
              <w:rPr>
                <w:noProof/>
                <w:webHidden/>
              </w:rPr>
              <w:instrText xml:space="preserve"> PAGEREF _Toc65413915 \h </w:instrText>
            </w:r>
            <w:r w:rsidR="003E2B29">
              <w:rPr>
                <w:noProof/>
                <w:webHidden/>
              </w:rPr>
            </w:r>
            <w:r w:rsidR="003E2B29">
              <w:rPr>
                <w:noProof/>
                <w:webHidden/>
              </w:rPr>
              <w:fldChar w:fldCharType="separate"/>
            </w:r>
            <w:r w:rsidR="003E2B29">
              <w:rPr>
                <w:noProof/>
                <w:webHidden/>
              </w:rPr>
              <w:t>43</w:t>
            </w:r>
            <w:r w:rsidR="003E2B29">
              <w:rPr>
                <w:noProof/>
                <w:webHidden/>
              </w:rPr>
              <w:fldChar w:fldCharType="end"/>
            </w:r>
          </w:hyperlink>
        </w:p>
        <w:p w14:paraId="7B11D7BB" w14:textId="7335B983"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16" w:history="1">
            <w:r w:rsidR="003E2B29" w:rsidRPr="00724E5A">
              <w:rPr>
                <w:rStyle w:val="Hyperlink"/>
                <w:noProof/>
              </w:rPr>
              <w:t>7.2.5.1</w:t>
            </w:r>
            <w:r w:rsidR="003E2B29">
              <w:rPr>
                <w:rFonts w:asciiTheme="minorHAnsi" w:eastAsiaTheme="minorEastAsia" w:hAnsiTheme="minorHAnsi" w:cstheme="minorBidi"/>
                <w:noProof/>
                <w:sz w:val="22"/>
                <w:szCs w:val="22"/>
              </w:rPr>
              <w:tab/>
            </w:r>
            <w:r w:rsidR="003E2B29" w:rsidRPr="00724E5A">
              <w:rPr>
                <w:rStyle w:val="Hyperlink"/>
                <w:noProof/>
              </w:rPr>
              <w:t>Resource to Concept Relationship</w:t>
            </w:r>
            <w:r w:rsidR="003E2B29">
              <w:rPr>
                <w:noProof/>
                <w:webHidden/>
              </w:rPr>
              <w:tab/>
            </w:r>
            <w:r w:rsidR="003E2B29">
              <w:rPr>
                <w:noProof/>
                <w:webHidden/>
              </w:rPr>
              <w:fldChar w:fldCharType="begin"/>
            </w:r>
            <w:r w:rsidR="003E2B29">
              <w:rPr>
                <w:noProof/>
                <w:webHidden/>
              </w:rPr>
              <w:instrText xml:space="preserve"> PAGEREF _Toc65413916 \h </w:instrText>
            </w:r>
            <w:r w:rsidR="003E2B29">
              <w:rPr>
                <w:noProof/>
                <w:webHidden/>
              </w:rPr>
            </w:r>
            <w:r w:rsidR="003E2B29">
              <w:rPr>
                <w:noProof/>
                <w:webHidden/>
              </w:rPr>
              <w:fldChar w:fldCharType="separate"/>
            </w:r>
            <w:r w:rsidR="003E2B29">
              <w:rPr>
                <w:noProof/>
                <w:webHidden/>
              </w:rPr>
              <w:t>43</w:t>
            </w:r>
            <w:r w:rsidR="003E2B29">
              <w:rPr>
                <w:noProof/>
                <w:webHidden/>
              </w:rPr>
              <w:fldChar w:fldCharType="end"/>
            </w:r>
          </w:hyperlink>
        </w:p>
        <w:p w14:paraId="768E2C26" w14:textId="360921C1"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17" w:history="1">
            <w:r w:rsidR="003E2B29" w:rsidRPr="00724E5A">
              <w:rPr>
                <w:rStyle w:val="Hyperlink"/>
                <w:noProof/>
              </w:rPr>
              <w:t>7.2.5.2</w:t>
            </w:r>
            <w:r w:rsidR="003E2B29">
              <w:rPr>
                <w:rFonts w:asciiTheme="minorHAnsi" w:eastAsiaTheme="minorEastAsia" w:hAnsiTheme="minorHAnsi" w:cstheme="minorBidi"/>
                <w:noProof/>
                <w:sz w:val="22"/>
                <w:szCs w:val="22"/>
              </w:rPr>
              <w:tab/>
            </w:r>
            <w:r w:rsidR="003E2B29" w:rsidRPr="00724E5A">
              <w:rPr>
                <w:rStyle w:val="Hyperlink"/>
                <w:noProof/>
              </w:rPr>
              <w:t>Resource to Resource Relationship</w:t>
            </w:r>
            <w:r w:rsidR="003E2B29">
              <w:rPr>
                <w:noProof/>
                <w:webHidden/>
              </w:rPr>
              <w:tab/>
            </w:r>
            <w:r w:rsidR="003E2B29">
              <w:rPr>
                <w:noProof/>
                <w:webHidden/>
              </w:rPr>
              <w:fldChar w:fldCharType="begin"/>
            </w:r>
            <w:r w:rsidR="003E2B29">
              <w:rPr>
                <w:noProof/>
                <w:webHidden/>
              </w:rPr>
              <w:instrText xml:space="preserve"> PAGEREF _Toc65413917 \h </w:instrText>
            </w:r>
            <w:r w:rsidR="003E2B29">
              <w:rPr>
                <w:noProof/>
                <w:webHidden/>
              </w:rPr>
            </w:r>
            <w:r w:rsidR="003E2B29">
              <w:rPr>
                <w:noProof/>
                <w:webHidden/>
              </w:rPr>
              <w:fldChar w:fldCharType="separate"/>
            </w:r>
            <w:r w:rsidR="003E2B29">
              <w:rPr>
                <w:noProof/>
                <w:webHidden/>
              </w:rPr>
              <w:t>44</w:t>
            </w:r>
            <w:r w:rsidR="003E2B29">
              <w:rPr>
                <w:noProof/>
                <w:webHidden/>
              </w:rPr>
              <w:fldChar w:fldCharType="end"/>
            </w:r>
          </w:hyperlink>
        </w:p>
        <w:p w14:paraId="47409A87" w14:textId="78AB780C"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18" w:history="1">
            <w:r w:rsidR="003E2B29" w:rsidRPr="00724E5A">
              <w:rPr>
                <w:rStyle w:val="Hyperlink"/>
                <w:noProof/>
              </w:rPr>
              <w:t>7.2.6</w:t>
            </w:r>
            <w:r w:rsidR="003E2B29">
              <w:rPr>
                <w:rFonts w:asciiTheme="minorHAnsi" w:eastAsiaTheme="minorEastAsia" w:hAnsiTheme="minorHAnsi" w:cstheme="minorBidi"/>
                <w:noProof/>
                <w:sz w:val="22"/>
                <w:szCs w:val="22"/>
              </w:rPr>
              <w:tab/>
            </w:r>
            <w:r w:rsidR="003E2B29" w:rsidRPr="00724E5A">
              <w:rPr>
                <w:rStyle w:val="Hyperlink"/>
                <w:noProof/>
              </w:rPr>
              <w:t>Knowledge Carrier</w:t>
            </w:r>
            <w:r w:rsidR="003E2B29">
              <w:rPr>
                <w:noProof/>
                <w:webHidden/>
              </w:rPr>
              <w:tab/>
            </w:r>
            <w:r w:rsidR="003E2B29">
              <w:rPr>
                <w:noProof/>
                <w:webHidden/>
              </w:rPr>
              <w:fldChar w:fldCharType="begin"/>
            </w:r>
            <w:r w:rsidR="003E2B29">
              <w:rPr>
                <w:noProof/>
                <w:webHidden/>
              </w:rPr>
              <w:instrText xml:space="preserve"> PAGEREF _Toc65413918 \h </w:instrText>
            </w:r>
            <w:r w:rsidR="003E2B29">
              <w:rPr>
                <w:noProof/>
                <w:webHidden/>
              </w:rPr>
            </w:r>
            <w:r w:rsidR="003E2B29">
              <w:rPr>
                <w:noProof/>
                <w:webHidden/>
              </w:rPr>
              <w:fldChar w:fldCharType="separate"/>
            </w:r>
            <w:r w:rsidR="003E2B29">
              <w:rPr>
                <w:noProof/>
                <w:webHidden/>
              </w:rPr>
              <w:t>45</w:t>
            </w:r>
            <w:r w:rsidR="003E2B29">
              <w:rPr>
                <w:noProof/>
                <w:webHidden/>
              </w:rPr>
              <w:fldChar w:fldCharType="end"/>
            </w:r>
          </w:hyperlink>
        </w:p>
        <w:p w14:paraId="1474F61A" w14:textId="45035AB0"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19" w:history="1">
            <w:r w:rsidR="003E2B29" w:rsidRPr="00724E5A">
              <w:rPr>
                <w:rStyle w:val="Hyperlink"/>
                <w:noProof/>
              </w:rPr>
              <w:t>7.2.6.1</w:t>
            </w:r>
            <w:r w:rsidR="003E2B29">
              <w:rPr>
                <w:rFonts w:asciiTheme="minorHAnsi" w:eastAsiaTheme="minorEastAsia" w:hAnsiTheme="minorHAnsi" w:cstheme="minorBidi"/>
                <w:noProof/>
                <w:sz w:val="22"/>
                <w:szCs w:val="22"/>
              </w:rPr>
              <w:tab/>
            </w:r>
            <w:r w:rsidR="003E2B29" w:rsidRPr="00724E5A">
              <w:rPr>
                <w:rStyle w:val="Hyperlink"/>
                <w:noProof/>
              </w:rPr>
              <w:t>Composite Knowledge Carrier</w:t>
            </w:r>
            <w:r w:rsidR="003E2B29">
              <w:rPr>
                <w:noProof/>
                <w:webHidden/>
              </w:rPr>
              <w:tab/>
            </w:r>
            <w:r w:rsidR="003E2B29">
              <w:rPr>
                <w:noProof/>
                <w:webHidden/>
              </w:rPr>
              <w:fldChar w:fldCharType="begin"/>
            </w:r>
            <w:r w:rsidR="003E2B29">
              <w:rPr>
                <w:noProof/>
                <w:webHidden/>
              </w:rPr>
              <w:instrText xml:space="preserve"> PAGEREF _Toc65413919 \h </w:instrText>
            </w:r>
            <w:r w:rsidR="003E2B29">
              <w:rPr>
                <w:noProof/>
                <w:webHidden/>
              </w:rPr>
            </w:r>
            <w:r w:rsidR="003E2B29">
              <w:rPr>
                <w:noProof/>
                <w:webHidden/>
              </w:rPr>
              <w:fldChar w:fldCharType="separate"/>
            </w:r>
            <w:r w:rsidR="003E2B29">
              <w:rPr>
                <w:noProof/>
                <w:webHidden/>
              </w:rPr>
              <w:t>45</w:t>
            </w:r>
            <w:r w:rsidR="003E2B29">
              <w:rPr>
                <w:noProof/>
                <w:webHidden/>
              </w:rPr>
              <w:fldChar w:fldCharType="end"/>
            </w:r>
          </w:hyperlink>
        </w:p>
        <w:p w14:paraId="6611FABE" w14:textId="6D0CC48F"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20" w:history="1">
            <w:r w:rsidR="003E2B29" w:rsidRPr="00724E5A">
              <w:rPr>
                <w:rStyle w:val="Hyperlink"/>
                <w:noProof/>
              </w:rPr>
              <w:t>7.2.6.2</w:t>
            </w:r>
            <w:r w:rsidR="003E2B29">
              <w:rPr>
                <w:rFonts w:asciiTheme="minorHAnsi" w:eastAsiaTheme="minorEastAsia" w:hAnsiTheme="minorHAnsi" w:cstheme="minorBidi"/>
                <w:noProof/>
                <w:sz w:val="22"/>
                <w:szCs w:val="22"/>
              </w:rPr>
              <w:tab/>
            </w:r>
            <w:r w:rsidR="003E2B29" w:rsidRPr="00724E5A">
              <w:rPr>
                <w:rStyle w:val="Hyperlink"/>
                <w:noProof/>
              </w:rPr>
              <w:t>Parsing Levels</w:t>
            </w:r>
            <w:r w:rsidR="003E2B29">
              <w:rPr>
                <w:noProof/>
                <w:webHidden/>
              </w:rPr>
              <w:tab/>
            </w:r>
            <w:r w:rsidR="003E2B29">
              <w:rPr>
                <w:noProof/>
                <w:webHidden/>
              </w:rPr>
              <w:fldChar w:fldCharType="begin"/>
            </w:r>
            <w:r w:rsidR="003E2B29">
              <w:rPr>
                <w:noProof/>
                <w:webHidden/>
              </w:rPr>
              <w:instrText xml:space="preserve"> PAGEREF _Toc65413920 \h </w:instrText>
            </w:r>
            <w:r w:rsidR="003E2B29">
              <w:rPr>
                <w:noProof/>
                <w:webHidden/>
              </w:rPr>
            </w:r>
            <w:r w:rsidR="003E2B29">
              <w:rPr>
                <w:noProof/>
                <w:webHidden/>
              </w:rPr>
              <w:fldChar w:fldCharType="separate"/>
            </w:r>
            <w:r w:rsidR="003E2B29">
              <w:rPr>
                <w:noProof/>
                <w:webHidden/>
              </w:rPr>
              <w:t>46</w:t>
            </w:r>
            <w:r w:rsidR="003E2B29">
              <w:rPr>
                <w:noProof/>
                <w:webHidden/>
              </w:rPr>
              <w:fldChar w:fldCharType="end"/>
            </w:r>
          </w:hyperlink>
        </w:p>
        <w:p w14:paraId="5ACD26CF" w14:textId="181D1FAB"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21" w:history="1">
            <w:r w:rsidR="003E2B29" w:rsidRPr="00724E5A">
              <w:rPr>
                <w:rStyle w:val="Hyperlink"/>
                <w:noProof/>
              </w:rPr>
              <w:t>7.2.7</w:t>
            </w:r>
            <w:r w:rsidR="003E2B29">
              <w:rPr>
                <w:rFonts w:asciiTheme="minorHAnsi" w:eastAsiaTheme="minorEastAsia" w:hAnsiTheme="minorHAnsi" w:cstheme="minorBidi"/>
                <w:noProof/>
                <w:sz w:val="22"/>
                <w:szCs w:val="22"/>
              </w:rPr>
              <w:tab/>
            </w:r>
            <w:r w:rsidR="003E2B29" w:rsidRPr="00724E5A">
              <w:rPr>
                <w:rStyle w:val="Hyperlink"/>
                <w:noProof/>
              </w:rPr>
              <w:t>Monads</w:t>
            </w:r>
            <w:r w:rsidR="003E2B29">
              <w:rPr>
                <w:noProof/>
                <w:webHidden/>
              </w:rPr>
              <w:tab/>
            </w:r>
            <w:r w:rsidR="003E2B29">
              <w:rPr>
                <w:noProof/>
                <w:webHidden/>
              </w:rPr>
              <w:fldChar w:fldCharType="begin"/>
            </w:r>
            <w:r w:rsidR="003E2B29">
              <w:rPr>
                <w:noProof/>
                <w:webHidden/>
              </w:rPr>
              <w:instrText xml:space="preserve"> PAGEREF _Toc65413921 \h </w:instrText>
            </w:r>
            <w:r w:rsidR="003E2B29">
              <w:rPr>
                <w:noProof/>
                <w:webHidden/>
              </w:rPr>
            </w:r>
            <w:r w:rsidR="003E2B29">
              <w:rPr>
                <w:noProof/>
                <w:webHidden/>
              </w:rPr>
              <w:fldChar w:fldCharType="separate"/>
            </w:r>
            <w:r w:rsidR="003E2B29">
              <w:rPr>
                <w:noProof/>
                <w:webHidden/>
              </w:rPr>
              <w:t>46</w:t>
            </w:r>
            <w:r w:rsidR="003E2B29">
              <w:rPr>
                <w:noProof/>
                <w:webHidden/>
              </w:rPr>
              <w:fldChar w:fldCharType="end"/>
            </w:r>
          </w:hyperlink>
        </w:p>
        <w:p w14:paraId="0B56C099" w14:textId="4844B130"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22" w:history="1">
            <w:r w:rsidR="003E2B29" w:rsidRPr="00724E5A">
              <w:rPr>
                <w:rStyle w:val="Hyperlink"/>
                <w:noProof/>
              </w:rPr>
              <w:t>7.2.8</w:t>
            </w:r>
            <w:r w:rsidR="003E2B29">
              <w:rPr>
                <w:rFonts w:asciiTheme="minorHAnsi" w:eastAsiaTheme="minorEastAsia" w:hAnsiTheme="minorHAnsi" w:cstheme="minorBidi"/>
                <w:noProof/>
                <w:sz w:val="22"/>
                <w:szCs w:val="22"/>
              </w:rPr>
              <w:tab/>
            </w:r>
            <w:r w:rsidR="003E2B29" w:rsidRPr="00724E5A">
              <w:rPr>
                <w:rStyle w:val="Hyperlink"/>
                <w:noProof/>
              </w:rPr>
              <w:t>Operations - General Patterns</w:t>
            </w:r>
            <w:r w:rsidR="003E2B29">
              <w:rPr>
                <w:noProof/>
                <w:webHidden/>
              </w:rPr>
              <w:tab/>
            </w:r>
            <w:r w:rsidR="003E2B29">
              <w:rPr>
                <w:noProof/>
                <w:webHidden/>
              </w:rPr>
              <w:fldChar w:fldCharType="begin"/>
            </w:r>
            <w:r w:rsidR="003E2B29">
              <w:rPr>
                <w:noProof/>
                <w:webHidden/>
              </w:rPr>
              <w:instrText xml:space="preserve"> PAGEREF _Toc65413922 \h </w:instrText>
            </w:r>
            <w:r w:rsidR="003E2B29">
              <w:rPr>
                <w:noProof/>
                <w:webHidden/>
              </w:rPr>
            </w:r>
            <w:r w:rsidR="003E2B29">
              <w:rPr>
                <w:noProof/>
                <w:webHidden/>
              </w:rPr>
              <w:fldChar w:fldCharType="separate"/>
            </w:r>
            <w:r w:rsidR="003E2B29">
              <w:rPr>
                <w:noProof/>
                <w:webHidden/>
              </w:rPr>
              <w:t>50</w:t>
            </w:r>
            <w:r w:rsidR="003E2B29">
              <w:rPr>
                <w:noProof/>
                <w:webHidden/>
              </w:rPr>
              <w:fldChar w:fldCharType="end"/>
            </w:r>
          </w:hyperlink>
        </w:p>
        <w:p w14:paraId="1A27688E" w14:textId="6DDF8149"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23" w:history="1">
            <w:r w:rsidR="003E2B29" w:rsidRPr="00724E5A">
              <w:rPr>
                <w:rStyle w:val="Hyperlink"/>
                <w:noProof/>
              </w:rPr>
              <w:t>API4KP Services</w:t>
            </w:r>
            <w:r w:rsidR="003E2B29">
              <w:rPr>
                <w:noProof/>
                <w:webHidden/>
              </w:rPr>
              <w:tab/>
            </w:r>
            <w:r w:rsidR="003E2B29">
              <w:rPr>
                <w:noProof/>
                <w:webHidden/>
              </w:rPr>
              <w:fldChar w:fldCharType="begin"/>
            </w:r>
            <w:r w:rsidR="003E2B29">
              <w:rPr>
                <w:noProof/>
                <w:webHidden/>
              </w:rPr>
              <w:instrText xml:space="preserve"> PAGEREF _Toc65413923 \h </w:instrText>
            </w:r>
            <w:r w:rsidR="003E2B29">
              <w:rPr>
                <w:noProof/>
                <w:webHidden/>
              </w:rPr>
            </w:r>
            <w:r w:rsidR="003E2B29">
              <w:rPr>
                <w:noProof/>
                <w:webHidden/>
              </w:rPr>
              <w:fldChar w:fldCharType="separate"/>
            </w:r>
            <w:r w:rsidR="003E2B29">
              <w:rPr>
                <w:noProof/>
                <w:webHidden/>
              </w:rPr>
              <w:t>52</w:t>
            </w:r>
            <w:r w:rsidR="003E2B29">
              <w:rPr>
                <w:noProof/>
                <w:webHidden/>
              </w:rPr>
              <w:fldChar w:fldCharType="end"/>
            </w:r>
          </w:hyperlink>
        </w:p>
        <w:p w14:paraId="74E2C130" w14:textId="1437324D"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24" w:history="1">
            <w:r w:rsidR="003E2B29" w:rsidRPr="00724E5A">
              <w:rPr>
                <w:rStyle w:val="Hyperlink"/>
                <w:noProof/>
              </w:rPr>
              <w:t>7.2.9</w:t>
            </w:r>
            <w:r w:rsidR="003E2B29">
              <w:rPr>
                <w:rFonts w:asciiTheme="minorHAnsi" w:eastAsiaTheme="minorEastAsia" w:hAnsiTheme="minorHAnsi" w:cstheme="minorBidi"/>
                <w:noProof/>
                <w:sz w:val="22"/>
                <w:szCs w:val="22"/>
              </w:rPr>
              <w:tab/>
            </w:r>
            <w:r w:rsidR="003E2B29" w:rsidRPr="00724E5A">
              <w:rPr>
                <w:rStyle w:val="Hyperlink"/>
                <w:noProof/>
              </w:rPr>
              <w:t>Knowledge Artifact Repository Service</w:t>
            </w:r>
            <w:r w:rsidR="003E2B29">
              <w:rPr>
                <w:noProof/>
                <w:webHidden/>
              </w:rPr>
              <w:tab/>
            </w:r>
            <w:r w:rsidR="003E2B29">
              <w:rPr>
                <w:noProof/>
                <w:webHidden/>
              </w:rPr>
              <w:fldChar w:fldCharType="begin"/>
            </w:r>
            <w:r w:rsidR="003E2B29">
              <w:rPr>
                <w:noProof/>
                <w:webHidden/>
              </w:rPr>
              <w:instrText xml:space="preserve"> PAGEREF _Toc65413924 \h </w:instrText>
            </w:r>
            <w:r w:rsidR="003E2B29">
              <w:rPr>
                <w:noProof/>
                <w:webHidden/>
              </w:rPr>
            </w:r>
            <w:r w:rsidR="003E2B29">
              <w:rPr>
                <w:noProof/>
                <w:webHidden/>
              </w:rPr>
              <w:fldChar w:fldCharType="separate"/>
            </w:r>
            <w:r w:rsidR="003E2B29">
              <w:rPr>
                <w:noProof/>
                <w:webHidden/>
              </w:rPr>
              <w:t>52</w:t>
            </w:r>
            <w:r w:rsidR="003E2B29">
              <w:rPr>
                <w:noProof/>
                <w:webHidden/>
              </w:rPr>
              <w:fldChar w:fldCharType="end"/>
            </w:r>
          </w:hyperlink>
        </w:p>
        <w:p w14:paraId="3A1A31B8" w14:textId="525AED2F"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25" w:history="1">
            <w:r w:rsidR="003E2B29" w:rsidRPr="00724E5A">
              <w:rPr>
                <w:rStyle w:val="Hyperlink"/>
                <w:noProof/>
              </w:rPr>
              <w:t>7.2.10</w:t>
            </w:r>
            <w:r w:rsidR="003E2B29">
              <w:rPr>
                <w:rFonts w:asciiTheme="minorHAnsi" w:eastAsiaTheme="minorEastAsia" w:hAnsiTheme="minorHAnsi" w:cstheme="minorBidi"/>
                <w:noProof/>
                <w:sz w:val="22"/>
                <w:szCs w:val="22"/>
              </w:rPr>
              <w:tab/>
            </w:r>
            <w:r w:rsidR="003E2B29" w:rsidRPr="00724E5A">
              <w:rPr>
                <w:rStyle w:val="Hyperlink"/>
                <w:noProof/>
              </w:rPr>
              <w:t>Knowledge Asset Repository Service</w:t>
            </w:r>
            <w:r w:rsidR="003E2B29">
              <w:rPr>
                <w:noProof/>
                <w:webHidden/>
              </w:rPr>
              <w:tab/>
            </w:r>
            <w:r w:rsidR="003E2B29">
              <w:rPr>
                <w:noProof/>
                <w:webHidden/>
              </w:rPr>
              <w:fldChar w:fldCharType="begin"/>
            </w:r>
            <w:r w:rsidR="003E2B29">
              <w:rPr>
                <w:noProof/>
                <w:webHidden/>
              </w:rPr>
              <w:instrText xml:space="preserve"> PAGEREF _Toc65413925 \h </w:instrText>
            </w:r>
            <w:r w:rsidR="003E2B29">
              <w:rPr>
                <w:noProof/>
                <w:webHidden/>
              </w:rPr>
            </w:r>
            <w:r w:rsidR="003E2B29">
              <w:rPr>
                <w:noProof/>
                <w:webHidden/>
              </w:rPr>
              <w:fldChar w:fldCharType="separate"/>
            </w:r>
            <w:r w:rsidR="003E2B29">
              <w:rPr>
                <w:noProof/>
                <w:webHidden/>
              </w:rPr>
              <w:t>52</w:t>
            </w:r>
            <w:r w:rsidR="003E2B29">
              <w:rPr>
                <w:noProof/>
                <w:webHidden/>
              </w:rPr>
              <w:fldChar w:fldCharType="end"/>
            </w:r>
          </w:hyperlink>
        </w:p>
        <w:p w14:paraId="19F22D3F" w14:textId="5A07578A"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26" w:history="1">
            <w:r w:rsidR="003E2B29" w:rsidRPr="00724E5A">
              <w:rPr>
                <w:rStyle w:val="Hyperlink"/>
                <w:noProof/>
              </w:rPr>
              <w:t>7.2.11</w:t>
            </w:r>
            <w:r w:rsidR="003E2B29">
              <w:rPr>
                <w:rFonts w:asciiTheme="minorHAnsi" w:eastAsiaTheme="minorEastAsia" w:hAnsiTheme="minorHAnsi" w:cstheme="minorBidi"/>
                <w:noProof/>
                <w:sz w:val="22"/>
                <w:szCs w:val="22"/>
              </w:rPr>
              <w:tab/>
            </w:r>
            <w:r w:rsidR="003E2B29" w:rsidRPr="00724E5A">
              <w:rPr>
                <w:rStyle w:val="Hyperlink"/>
                <w:noProof/>
              </w:rPr>
              <w:t>Knowledge Asset Transrepresentation Service</w:t>
            </w:r>
            <w:r w:rsidR="003E2B29">
              <w:rPr>
                <w:noProof/>
                <w:webHidden/>
              </w:rPr>
              <w:tab/>
            </w:r>
            <w:r w:rsidR="003E2B29">
              <w:rPr>
                <w:noProof/>
                <w:webHidden/>
              </w:rPr>
              <w:fldChar w:fldCharType="begin"/>
            </w:r>
            <w:r w:rsidR="003E2B29">
              <w:rPr>
                <w:noProof/>
                <w:webHidden/>
              </w:rPr>
              <w:instrText xml:space="preserve"> PAGEREF _Toc65413926 \h </w:instrText>
            </w:r>
            <w:r w:rsidR="003E2B29">
              <w:rPr>
                <w:noProof/>
                <w:webHidden/>
              </w:rPr>
            </w:r>
            <w:r w:rsidR="003E2B29">
              <w:rPr>
                <w:noProof/>
                <w:webHidden/>
              </w:rPr>
              <w:fldChar w:fldCharType="separate"/>
            </w:r>
            <w:r w:rsidR="003E2B29">
              <w:rPr>
                <w:noProof/>
                <w:webHidden/>
              </w:rPr>
              <w:t>53</w:t>
            </w:r>
            <w:r w:rsidR="003E2B29">
              <w:rPr>
                <w:noProof/>
                <w:webHidden/>
              </w:rPr>
              <w:fldChar w:fldCharType="end"/>
            </w:r>
          </w:hyperlink>
        </w:p>
        <w:p w14:paraId="7ABE95B6" w14:textId="6ACC9E65"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27" w:history="1">
            <w:r w:rsidR="003E2B29" w:rsidRPr="00724E5A">
              <w:rPr>
                <w:rStyle w:val="Hyperlink"/>
                <w:noProof/>
              </w:rPr>
              <w:t>7.2.12</w:t>
            </w:r>
            <w:r w:rsidR="003E2B29">
              <w:rPr>
                <w:rFonts w:asciiTheme="minorHAnsi" w:eastAsiaTheme="minorEastAsia" w:hAnsiTheme="minorHAnsi" w:cstheme="minorBidi"/>
                <w:noProof/>
                <w:sz w:val="22"/>
                <w:szCs w:val="22"/>
              </w:rPr>
              <w:tab/>
            </w:r>
            <w:r w:rsidR="003E2B29" w:rsidRPr="00724E5A">
              <w:rPr>
                <w:rStyle w:val="Hyperlink"/>
                <w:noProof/>
              </w:rPr>
              <w:t>Knowledge Base Construction Service</w:t>
            </w:r>
            <w:r w:rsidR="003E2B29">
              <w:rPr>
                <w:noProof/>
                <w:webHidden/>
              </w:rPr>
              <w:tab/>
            </w:r>
            <w:r w:rsidR="003E2B29">
              <w:rPr>
                <w:noProof/>
                <w:webHidden/>
              </w:rPr>
              <w:fldChar w:fldCharType="begin"/>
            </w:r>
            <w:r w:rsidR="003E2B29">
              <w:rPr>
                <w:noProof/>
                <w:webHidden/>
              </w:rPr>
              <w:instrText xml:space="preserve"> PAGEREF _Toc65413927 \h </w:instrText>
            </w:r>
            <w:r w:rsidR="003E2B29">
              <w:rPr>
                <w:noProof/>
                <w:webHidden/>
              </w:rPr>
            </w:r>
            <w:r w:rsidR="003E2B29">
              <w:rPr>
                <w:noProof/>
                <w:webHidden/>
              </w:rPr>
              <w:fldChar w:fldCharType="separate"/>
            </w:r>
            <w:r w:rsidR="003E2B29">
              <w:rPr>
                <w:noProof/>
                <w:webHidden/>
              </w:rPr>
              <w:t>53</w:t>
            </w:r>
            <w:r w:rsidR="003E2B29">
              <w:rPr>
                <w:noProof/>
                <w:webHidden/>
              </w:rPr>
              <w:fldChar w:fldCharType="end"/>
            </w:r>
          </w:hyperlink>
        </w:p>
        <w:p w14:paraId="7C82606C" w14:textId="017264D6" w:rsidR="003E2B29" w:rsidRDefault="00D50869">
          <w:pPr>
            <w:pStyle w:val="TOC3"/>
            <w:tabs>
              <w:tab w:val="left" w:pos="1320"/>
              <w:tab w:val="right" w:leader="dot" w:pos="9631"/>
            </w:tabs>
            <w:rPr>
              <w:rFonts w:asciiTheme="minorHAnsi" w:eastAsiaTheme="minorEastAsia" w:hAnsiTheme="minorHAnsi" w:cstheme="minorBidi"/>
              <w:noProof/>
              <w:sz w:val="22"/>
              <w:szCs w:val="22"/>
            </w:rPr>
          </w:pPr>
          <w:hyperlink w:anchor="_Toc65413928" w:history="1">
            <w:r w:rsidR="003E2B29" w:rsidRPr="00724E5A">
              <w:rPr>
                <w:rStyle w:val="Hyperlink"/>
                <w:noProof/>
              </w:rPr>
              <w:t>7.2.13</w:t>
            </w:r>
            <w:r w:rsidR="003E2B29">
              <w:rPr>
                <w:rFonts w:asciiTheme="minorHAnsi" w:eastAsiaTheme="minorEastAsia" w:hAnsiTheme="minorHAnsi" w:cstheme="minorBidi"/>
                <w:noProof/>
                <w:sz w:val="22"/>
                <w:szCs w:val="22"/>
              </w:rPr>
              <w:tab/>
            </w:r>
            <w:r w:rsidR="003E2B29" w:rsidRPr="00724E5A">
              <w:rPr>
                <w:rStyle w:val="Hyperlink"/>
                <w:noProof/>
              </w:rPr>
              <w:t>Knowledge Base Reasoning Service</w:t>
            </w:r>
            <w:r w:rsidR="003E2B29">
              <w:rPr>
                <w:noProof/>
                <w:webHidden/>
              </w:rPr>
              <w:tab/>
            </w:r>
            <w:r w:rsidR="003E2B29">
              <w:rPr>
                <w:noProof/>
                <w:webHidden/>
              </w:rPr>
              <w:fldChar w:fldCharType="begin"/>
            </w:r>
            <w:r w:rsidR="003E2B29">
              <w:rPr>
                <w:noProof/>
                <w:webHidden/>
              </w:rPr>
              <w:instrText xml:space="preserve"> PAGEREF _Toc65413928 \h </w:instrText>
            </w:r>
            <w:r w:rsidR="003E2B29">
              <w:rPr>
                <w:noProof/>
                <w:webHidden/>
              </w:rPr>
            </w:r>
            <w:r w:rsidR="003E2B29">
              <w:rPr>
                <w:noProof/>
                <w:webHidden/>
              </w:rPr>
              <w:fldChar w:fldCharType="separate"/>
            </w:r>
            <w:r w:rsidR="003E2B29">
              <w:rPr>
                <w:noProof/>
                <w:webHidden/>
              </w:rPr>
              <w:t>53</w:t>
            </w:r>
            <w:r w:rsidR="003E2B29">
              <w:rPr>
                <w:noProof/>
                <w:webHidden/>
              </w:rPr>
              <w:fldChar w:fldCharType="end"/>
            </w:r>
          </w:hyperlink>
        </w:p>
        <w:p w14:paraId="30BA126F" w14:textId="29F59BE4" w:rsidR="003E2B29" w:rsidRDefault="00D50869">
          <w:pPr>
            <w:pStyle w:val="TOC1"/>
            <w:tabs>
              <w:tab w:val="left" w:pos="1100"/>
            </w:tabs>
            <w:rPr>
              <w:rFonts w:asciiTheme="minorHAnsi" w:eastAsiaTheme="minorEastAsia" w:hAnsiTheme="minorHAnsi" w:cstheme="minorBidi"/>
              <w:noProof/>
              <w:sz w:val="22"/>
              <w:szCs w:val="22"/>
            </w:rPr>
          </w:pPr>
          <w:hyperlink w:anchor="_Toc65413929" w:history="1">
            <w:r w:rsidR="003E2B29" w:rsidRPr="00724E5A">
              <w:rPr>
                <w:rStyle w:val="Hyperlink"/>
                <w:noProof/>
              </w:rPr>
              <w:t>Annex A:</w:t>
            </w:r>
            <w:r w:rsidR="003E2B29">
              <w:rPr>
                <w:rFonts w:asciiTheme="minorHAnsi" w:eastAsiaTheme="minorEastAsia" w:hAnsiTheme="minorHAnsi" w:cstheme="minorBidi"/>
                <w:noProof/>
                <w:sz w:val="22"/>
                <w:szCs w:val="22"/>
              </w:rPr>
              <w:tab/>
            </w:r>
            <w:r w:rsidR="003E2B29" w:rsidRPr="00724E5A">
              <w:rPr>
                <w:rStyle w:val="Hyperlink"/>
                <w:noProof/>
              </w:rPr>
              <w:t>API4KP Ontologies (normative)</w:t>
            </w:r>
            <w:r w:rsidR="003E2B29">
              <w:rPr>
                <w:noProof/>
                <w:webHidden/>
              </w:rPr>
              <w:tab/>
            </w:r>
            <w:r w:rsidR="003E2B29">
              <w:rPr>
                <w:noProof/>
                <w:webHidden/>
              </w:rPr>
              <w:fldChar w:fldCharType="begin"/>
            </w:r>
            <w:r w:rsidR="003E2B29">
              <w:rPr>
                <w:noProof/>
                <w:webHidden/>
              </w:rPr>
              <w:instrText xml:space="preserve"> PAGEREF _Toc65413929 \h </w:instrText>
            </w:r>
            <w:r w:rsidR="003E2B29">
              <w:rPr>
                <w:noProof/>
                <w:webHidden/>
              </w:rPr>
            </w:r>
            <w:r w:rsidR="003E2B29">
              <w:rPr>
                <w:noProof/>
                <w:webHidden/>
              </w:rPr>
              <w:fldChar w:fldCharType="separate"/>
            </w:r>
            <w:r w:rsidR="003E2B29">
              <w:rPr>
                <w:noProof/>
                <w:webHidden/>
              </w:rPr>
              <w:t>55</w:t>
            </w:r>
            <w:r w:rsidR="003E2B29">
              <w:rPr>
                <w:noProof/>
                <w:webHidden/>
              </w:rPr>
              <w:fldChar w:fldCharType="end"/>
            </w:r>
          </w:hyperlink>
        </w:p>
        <w:p w14:paraId="6D620842" w14:textId="07901F8B"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30" w:history="1">
            <w:r w:rsidR="003E2B29" w:rsidRPr="00724E5A">
              <w:rPr>
                <w:rStyle w:val="Hyperlink"/>
                <w:noProof/>
              </w:rPr>
              <w:t>A.1</w:t>
            </w:r>
            <w:r w:rsidR="003E2B29">
              <w:rPr>
                <w:rFonts w:asciiTheme="minorHAnsi" w:eastAsiaTheme="minorEastAsia" w:hAnsiTheme="minorHAnsi" w:cstheme="minorBidi"/>
                <w:noProof/>
                <w:sz w:val="22"/>
                <w:szCs w:val="22"/>
              </w:rPr>
              <w:tab/>
            </w:r>
            <w:r w:rsidR="003E2B29" w:rsidRPr="00724E5A">
              <w:rPr>
                <w:rStyle w:val="Hyperlink"/>
                <w:noProof/>
              </w:rPr>
              <w:t>Namespace Definitions</w:t>
            </w:r>
            <w:r w:rsidR="003E2B29">
              <w:rPr>
                <w:noProof/>
                <w:webHidden/>
              </w:rPr>
              <w:tab/>
            </w:r>
            <w:r w:rsidR="003E2B29">
              <w:rPr>
                <w:noProof/>
                <w:webHidden/>
              </w:rPr>
              <w:fldChar w:fldCharType="begin"/>
            </w:r>
            <w:r w:rsidR="003E2B29">
              <w:rPr>
                <w:noProof/>
                <w:webHidden/>
              </w:rPr>
              <w:instrText xml:space="preserve"> PAGEREF _Toc65413930 \h </w:instrText>
            </w:r>
            <w:r w:rsidR="003E2B29">
              <w:rPr>
                <w:noProof/>
                <w:webHidden/>
              </w:rPr>
            </w:r>
            <w:r w:rsidR="003E2B29">
              <w:rPr>
                <w:noProof/>
                <w:webHidden/>
              </w:rPr>
              <w:fldChar w:fldCharType="separate"/>
            </w:r>
            <w:r w:rsidR="003E2B29">
              <w:rPr>
                <w:noProof/>
                <w:webHidden/>
              </w:rPr>
              <w:t>55</w:t>
            </w:r>
            <w:r w:rsidR="003E2B29">
              <w:rPr>
                <w:noProof/>
                <w:webHidden/>
              </w:rPr>
              <w:fldChar w:fldCharType="end"/>
            </w:r>
          </w:hyperlink>
        </w:p>
        <w:p w14:paraId="64E3C74E" w14:textId="07DB0A6E"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31" w:history="1">
            <w:r w:rsidR="003E2B29" w:rsidRPr="00724E5A">
              <w:rPr>
                <w:rStyle w:val="Hyperlink"/>
                <w:noProof/>
              </w:rPr>
              <w:t>A.2</w:t>
            </w:r>
            <w:r w:rsidR="003E2B29">
              <w:rPr>
                <w:rFonts w:asciiTheme="minorHAnsi" w:eastAsiaTheme="minorEastAsia" w:hAnsiTheme="minorHAnsi" w:cstheme="minorBidi"/>
                <w:noProof/>
                <w:sz w:val="22"/>
                <w:szCs w:val="22"/>
              </w:rPr>
              <w:tab/>
            </w:r>
            <w:r w:rsidR="003E2B29" w:rsidRPr="00724E5A">
              <w:rPr>
                <w:rStyle w:val="Hyperlink"/>
                <w:noProof/>
              </w:rPr>
              <w:t>Ontology Overview</w:t>
            </w:r>
            <w:r w:rsidR="003E2B29">
              <w:rPr>
                <w:noProof/>
                <w:webHidden/>
              </w:rPr>
              <w:tab/>
            </w:r>
            <w:r w:rsidR="003E2B29">
              <w:rPr>
                <w:noProof/>
                <w:webHidden/>
              </w:rPr>
              <w:fldChar w:fldCharType="begin"/>
            </w:r>
            <w:r w:rsidR="003E2B29">
              <w:rPr>
                <w:noProof/>
                <w:webHidden/>
              </w:rPr>
              <w:instrText xml:space="preserve"> PAGEREF _Toc65413931 \h </w:instrText>
            </w:r>
            <w:r w:rsidR="003E2B29">
              <w:rPr>
                <w:noProof/>
                <w:webHidden/>
              </w:rPr>
            </w:r>
            <w:r w:rsidR="003E2B29">
              <w:rPr>
                <w:noProof/>
                <w:webHidden/>
              </w:rPr>
              <w:fldChar w:fldCharType="separate"/>
            </w:r>
            <w:r w:rsidR="003E2B29">
              <w:rPr>
                <w:noProof/>
                <w:webHidden/>
              </w:rPr>
              <w:t>56</w:t>
            </w:r>
            <w:r w:rsidR="003E2B29">
              <w:rPr>
                <w:noProof/>
                <w:webHidden/>
              </w:rPr>
              <w:fldChar w:fldCharType="end"/>
            </w:r>
          </w:hyperlink>
        </w:p>
        <w:p w14:paraId="1161FAF1" w14:textId="43BEC188"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32" w:history="1">
            <w:r w:rsidR="003E2B29" w:rsidRPr="00724E5A">
              <w:rPr>
                <w:rStyle w:val="Hyperlink"/>
                <w:noProof/>
              </w:rPr>
              <w:t>API4KP Core Ontology</w:t>
            </w:r>
            <w:r w:rsidR="003E2B29">
              <w:rPr>
                <w:noProof/>
                <w:webHidden/>
              </w:rPr>
              <w:tab/>
            </w:r>
            <w:r w:rsidR="003E2B29">
              <w:rPr>
                <w:noProof/>
                <w:webHidden/>
              </w:rPr>
              <w:fldChar w:fldCharType="begin"/>
            </w:r>
            <w:r w:rsidR="003E2B29">
              <w:rPr>
                <w:noProof/>
                <w:webHidden/>
              </w:rPr>
              <w:instrText xml:space="preserve"> PAGEREF _Toc65413932 \h </w:instrText>
            </w:r>
            <w:r w:rsidR="003E2B29">
              <w:rPr>
                <w:noProof/>
                <w:webHidden/>
              </w:rPr>
            </w:r>
            <w:r w:rsidR="003E2B29">
              <w:rPr>
                <w:noProof/>
                <w:webHidden/>
              </w:rPr>
              <w:fldChar w:fldCharType="separate"/>
            </w:r>
            <w:r w:rsidR="003E2B29">
              <w:rPr>
                <w:noProof/>
                <w:webHidden/>
              </w:rPr>
              <w:t>56</w:t>
            </w:r>
            <w:r w:rsidR="003E2B29">
              <w:rPr>
                <w:noProof/>
                <w:webHidden/>
              </w:rPr>
              <w:fldChar w:fldCharType="end"/>
            </w:r>
          </w:hyperlink>
        </w:p>
        <w:p w14:paraId="76E4AFD6" w14:textId="7B3C9638"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33" w:history="1">
            <w:r w:rsidR="003E2B29" w:rsidRPr="00724E5A">
              <w:rPr>
                <w:rStyle w:val="Hyperlink"/>
                <w:noProof/>
              </w:rPr>
              <w:t>API4KP Knowledge Asset Type Ontology (KAO)</w:t>
            </w:r>
            <w:r w:rsidR="003E2B29">
              <w:rPr>
                <w:noProof/>
                <w:webHidden/>
              </w:rPr>
              <w:tab/>
            </w:r>
            <w:r w:rsidR="003E2B29">
              <w:rPr>
                <w:noProof/>
                <w:webHidden/>
              </w:rPr>
              <w:fldChar w:fldCharType="begin"/>
            </w:r>
            <w:r w:rsidR="003E2B29">
              <w:rPr>
                <w:noProof/>
                <w:webHidden/>
              </w:rPr>
              <w:instrText xml:space="preserve"> PAGEREF _Toc65413933 \h </w:instrText>
            </w:r>
            <w:r w:rsidR="003E2B29">
              <w:rPr>
                <w:noProof/>
                <w:webHidden/>
              </w:rPr>
            </w:r>
            <w:r w:rsidR="003E2B29">
              <w:rPr>
                <w:noProof/>
                <w:webHidden/>
              </w:rPr>
              <w:fldChar w:fldCharType="separate"/>
            </w:r>
            <w:r w:rsidR="003E2B29">
              <w:rPr>
                <w:noProof/>
                <w:webHidden/>
              </w:rPr>
              <w:t>58</w:t>
            </w:r>
            <w:r w:rsidR="003E2B29">
              <w:rPr>
                <w:noProof/>
                <w:webHidden/>
              </w:rPr>
              <w:fldChar w:fldCharType="end"/>
            </w:r>
          </w:hyperlink>
        </w:p>
        <w:p w14:paraId="3E3A9F1A" w14:textId="750B1710"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34" w:history="1">
            <w:r w:rsidR="003E2B29" w:rsidRPr="00724E5A">
              <w:rPr>
                <w:rStyle w:val="Hyperlink"/>
                <w:noProof/>
              </w:rPr>
              <w:t>API4KP Knowledge Platform (KP) Ontology</w:t>
            </w:r>
            <w:r w:rsidR="003E2B29">
              <w:rPr>
                <w:noProof/>
                <w:webHidden/>
              </w:rPr>
              <w:tab/>
            </w:r>
            <w:r w:rsidR="003E2B29">
              <w:rPr>
                <w:noProof/>
                <w:webHidden/>
              </w:rPr>
              <w:fldChar w:fldCharType="begin"/>
            </w:r>
            <w:r w:rsidR="003E2B29">
              <w:rPr>
                <w:noProof/>
                <w:webHidden/>
              </w:rPr>
              <w:instrText xml:space="preserve"> PAGEREF _Toc65413934 \h </w:instrText>
            </w:r>
            <w:r w:rsidR="003E2B29">
              <w:rPr>
                <w:noProof/>
                <w:webHidden/>
              </w:rPr>
            </w:r>
            <w:r w:rsidR="003E2B29">
              <w:rPr>
                <w:noProof/>
                <w:webHidden/>
              </w:rPr>
              <w:fldChar w:fldCharType="separate"/>
            </w:r>
            <w:r w:rsidR="003E2B29">
              <w:rPr>
                <w:noProof/>
                <w:webHidden/>
              </w:rPr>
              <w:t>59</w:t>
            </w:r>
            <w:r w:rsidR="003E2B29">
              <w:rPr>
                <w:noProof/>
                <w:webHidden/>
              </w:rPr>
              <w:fldChar w:fldCharType="end"/>
            </w:r>
          </w:hyperlink>
        </w:p>
        <w:p w14:paraId="69F673BF" w14:textId="4C6FEC62"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35" w:history="1">
            <w:r w:rsidR="003E2B29" w:rsidRPr="00724E5A">
              <w:rPr>
                <w:rStyle w:val="Hyperlink"/>
                <w:noProof/>
              </w:rPr>
              <w:t>API4KP Knowledge Representation and Reasoning (KRR) Ontology</w:t>
            </w:r>
            <w:r w:rsidR="003E2B29">
              <w:rPr>
                <w:noProof/>
                <w:webHidden/>
              </w:rPr>
              <w:tab/>
            </w:r>
            <w:r w:rsidR="003E2B29">
              <w:rPr>
                <w:noProof/>
                <w:webHidden/>
              </w:rPr>
              <w:fldChar w:fldCharType="begin"/>
            </w:r>
            <w:r w:rsidR="003E2B29">
              <w:rPr>
                <w:noProof/>
                <w:webHidden/>
              </w:rPr>
              <w:instrText xml:space="preserve"> PAGEREF _Toc65413935 \h </w:instrText>
            </w:r>
            <w:r w:rsidR="003E2B29">
              <w:rPr>
                <w:noProof/>
                <w:webHidden/>
              </w:rPr>
            </w:r>
            <w:r w:rsidR="003E2B29">
              <w:rPr>
                <w:noProof/>
                <w:webHidden/>
              </w:rPr>
              <w:fldChar w:fldCharType="separate"/>
            </w:r>
            <w:r w:rsidR="003E2B29">
              <w:rPr>
                <w:noProof/>
                <w:webHidden/>
              </w:rPr>
              <w:t>59</w:t>
            </w:r>
            <w:r w:rsidR="003E2B29">
              <w:rPr>
                <w:noProof/>
                <w:webHidden/>
              </w:rPr>
              <w:fldChar w:fldCharType="end"/>
            </w:r>
          </w:hyperlink>
        </w:p>
        <w:p w14:paraId="2EC35548" w14:textId="20B88BA4"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36" w:history="1">
            <w:r w:rsidR="003E2B29" w:rsidRPr="00724E5A">
              <w:rPr>
                <w:rStyle w:val="Hyperlink"/>
                <w:noProof/>
              </w:rPr>
              <w:t>API4KP Language (LANG) Ontology</w:t>
            </w:r>
            <w:r w:rsidR="003E2B29">
              <w:rPr>
                <w:noProof/>
                <w:webHidden/>
              </w:rPr>
              <w:tab/>
            </w:r>
            <w:r w:rsidR="003E2B29">
              <w:rPr>
                <w:noProof/>
                <w:webHidden/>
              </w:rPr>
              <w:fldChar w:fldCharType="begin"/>
            </w:r>
            <w:r w:rsidR="003E2B29">
              <w:rPr>
                <w:noProof/>
                <w:webHidden/>
              </w:rPr>
              <w:instrText xml:space="preserve"> PAGEREF _Toc65413936 \h </w:instrText>
            </w:r>
            <w:r w:rsidR="003E2B29">
              <w:rPr>
                <w:noProof/>
                <w:webHidden/>
              </w:rPr>
            </w:r>
            <w:r w:rsidR="003E2B29">
              <w:rPr>
                <w:noProof/>
                <w:webHidden/>
              </w:rPr>
              <w:fldChar w:fldCharType="separate"/>
            </w:r>
            <w:r w:rsidR="003E2B29">
              <w:rPr>
                <w:noProof/>
                <w:webHidden/>
              </w:rPr>
              <w:t>59</w:t>
            </w:r>
            <w:r w:rsidR="003E2B29">
              <w:rPr>
                <w:noProof/>
                <w:webHidden/>
              </w:rPr>
              <w:fldChar w:fldCharType="end"/>
            </w:r>
          </w:hyperlink>
        </w:p>
        <w:p w14:paraId="16AB7E68" w14:textId="4B67698A"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37" w:history="1">
            <w:r w:rsidR="003E2B29" w:rsidRPr="00724E5A">
              <w:rPr>
                <w:rStyle w:val="Hyperlink"/>
                <w:noProof/>
              </w:rPr>
              <w:t>API4KP Ontology of Operations (OPS)</w:t>
            </w:r>
            <w:r w:rsidR="003E2B29">
              <w:rPr>
                <w:noProof/>
                <w:webHidden/>
              </w:rPr>
              <w:tab/>
            </w:r>
            <w:r w:rsidR="003E2B29">
              <w:rPr>
                <w:noProof/>
                <w:webHidden/>
              </w:rPr>
              <w:fldChar w:fldCharType="begin"/>
            </w:r>
            <w:r w:rsidR="003E2B29">
              <w:rPr>
                <w:noProof/>
                <w:webHidden/>
              </w:rPr>
              <w:instrText xml:space="preserve"> PAGEREF _Toc65413937 \h </w:instrText>
            </w:r>
            <w:r w:rsidR="003E2B29">
              <w:rPr>
                <w:noProof/>
                <w:webHidden/>
              </w:rPr>
            </w:r>
            <w:r w:rsidR="003E2B29">
              <w:rPr>
                <w:noProof/>
                <w:webHidden/>
              </w:rPr>
              <w:fldChar w:fldCharType="separate"/>
            </w:r>
            <w:r w:rsidR="003E2B29">
              <w:rPr>
                <w:noProof/>
                <w:webHidden/>
              </w:rPr>
              <w:t>60</w:t>
            </w:r>
            <w:r w:rsidR="003E2B29">
              <w:rPr>
                <w:noProof/>
                <w:webHidden/>
              </w:rPr>
              <w:fldChar w:fldCharType="end"/>
            </w:r>
          </w:hyperlink>
        </w:p>
        <w:p w14:paraId="4C1D07B0" w14:textId="2B72255D"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38" w:history="1">
            <w:r w:rsidR="003E2B29" w:rsidRPr="00724E5A">
              <w:rPr>
                <w:rStyle w:val="Hyperlink"/>
                <w:noProof/>
              </w:rPr>
              <w:t>API4KP Relations (REL) Ontology</w:t>
            </w:r>
            <w:r w:rsidR="003E2B29">
              <w:rPr>
                <w:noProof/>
                <w:webHidden/>
              </w:rPr>
              <w:tab/>
            </w:r>
            <w:r w:rsidR="003E2B29">
              <w:rPr>
                <w:noProof/>
                <w:webHidden/>
              </w:rPr>
              <w:fldChar w:fldCharType="begin"/>
            </w:r>
            <w:r w:rsidR="003E2B29">
              <w:rPr>
                <w:noProof/>
                <w:webHidden/>
              </w:rPr>
              <w:instrText xml:space="preserve"> PAGEREF _Toc65413938 \h </w:instrText>
            </w:r>
            <w:r w:rsidR="003E2B29">
              <w:rPr>
                <w:noProof/>
                <w:webHidden/>
              </w:rPr>
            </w:r>
            <w:r w:rsidR="003E2B29">
              <w:rPr>
                <w:noProof/>
                <w:webHidden/>
              </w:rPr>
              <w:fldChar w:fldCharType="separate"/>
            </w:r>
            <w:r w:rsidR="003E2B29">
              <w:rPr>
                <w:noProof/>
                <w:webHidden/>
              </w:rPr>
              <w:t>61</w:t>
            </w:r>
            <w:r w:rsidR="003E2B29">
              <w:rPr>
                <w:noProof/>
                <w:webHidden/>
              </w:rPr>
              <w:fldChar w:fldCharType="end"/>
            </w:r>
          </w:hyperlink>
        </w:p>
        <w:p w14:paraId="10BCD5B7" w14:textId="7FDE3496"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39" w:history="1">
            <w:r w:rsidR="003E2B29" w:rsidRPr="00724E5A">
              <w:rPr>
                <w:rStyle w:val="Hyperlink"/>
                <w:noProof/>
              </w:rPr>
              <w:t>API4KP Series (SERIES) Ontology</w:t>
            </w:r>
            <w:r w:rsidR="003E2B29">
              <w:rPr>
                <w:noProof/>
                <w:webHidden/>
              </w:rPr>
              <w:tab/>
            </w:r>
            <w:r w:rsidR="003E2B29">
              <w:rPr>
                <w:noProof/>
                <w:webHidden/>
              </w:rPr>
              <w:fldChar w:fldCharType="begin"/>
            </w:r>
            <w:r w:rsidR="003E2B29">
              <w:rPr>
                <w:noProof/>
                <w:webHidden/>
              </w:rPr>
              <w:instrText xml:space="preserve"> PAGEREF _Toc65413939 \h </w:instrText>
            </w:r>
            <w:r w:rsidR="003E2B29">
              <w:rPr>
                <w:noProof/>
                <w:webHidden/>
              </w:rPr>
            </w:r>
            <w:r w:rsidR="003E2B29">
              <w:rPr>
                <w:noProof/>
                <w:webHidden/>
              </w:rPr>
              <w:fldChar w:fldCharType="separate"/>
            </w:r>
            <w:r w:rsidR="003E2B29">
              <w:rPr>
                <w:noProof/>
                <w:webHidden/>
              </w:rPr>
              <w:t>62</w:t>
            </w:r>
            <w:r w:rsidR="003E2B29">
              <w:rPr>
                <w:noProof/>
                <w:webHidden/>
              </w:rPr>
              <w:fldChar w:fldCharType="end"/>
            </w:r>
          </w:hyperlink>
        </w:p>
        <w:p w14:paraId="375F7ABD" w14:textId="78821F47" w:rsidR="003E2B29" w:rsidRDefault="00D50869">
          <w:pPr>
            <w:pStyle w:val="TOC1"/>
            <w:tabs>
              <w:tab w:val="left" w:pos="1100"/>
            </w:tabs>
            <w:rPr>
              <w:rFonts w:asciiTheme="minorHAnsi" w:eastAsiaTheme="minorEastAsia" w:hAnsiTheme="minorHAnsi" w:cstheme="minorBidi"/>
              <w:noProof/>
              <w:sz w:val="22"/>
              <w:szCs w:val="22"/>
            </w:rPr>
          </w:pPr>
          <w:hyperlink w:anchor="_Toc65413940" w:history="1">
            <w:r w:rsidR="003E2B29" w:rsidRPr="00724E5A">
              <w:rPr>
                <w:rStyle w:val="Hyperlink"/>
                <w:noProof/>
              </w:rPr>
              <w:t>Annex B:</w:t>
            </w:r>
            <w:r w:rsidR="003E2B29">
              <w:rPr>
                <w:rFonts w:asciiTheme="minorHAnsi" w:eastAsiaTheme="minorEastAsia" w:hAnsiTheme="minorHAnsi" w:cstheme="minorBidi"/>
                <w:noProof/>
                <w:sz w:val="22"/>
                <w:szCs w:val="22"/>
              </w:rPr>
              <w:tab/>
            </w:r>
            <w:r w:rsidR="003E2B29" w:rsidRPr="00724E5A">
              <w:rPr>
                <w:rStyle w:val="Hyperlink"/>
                <w:noProof/>
              </w:rPr>
              <w:t>API4KP Knowledge Architecture (informative)</w:t>
            </w:r>
            <w:r w:rsidR="003E2B29">
              <w:rPr>
                <w:noProof/>
                <w:webHidden/>
              </w:rPr>
              <w:tab/>
            </w:r>
            <w:r w:rsidR="003E2B29">
              <w:rPr>
                <w:noProof/>
                <w:webHidden/>
              </w:rPr>
              <w:fldChar w:fldCharType="begin"/>
            </w:r>
            <w:r w:rsidR="003E2B29">
              <w:rPr>
                <w:noProof/>
                <w:webHidden/>
              </w:rPr>
              <w:instrText xml:space="preserve"> PAGEREF _Toc65413940 \h </w:instrText>
            </w:r>
            <w:r w:rsidR="003E2B29">
              <w:rPr>
                <w:noProof/>
                <w:webHidden/>
              </w:rPr>
            </w:r>
            <w:r w:rsidR="003E2B29">
              <w:rPr>
                <w:noProof/>
                <w:webHidden/>
              </w:rPr>
              <w:fldChar w:fldCharType="separate"/>
            </w:r>
            <w:r w:rsidR="003E2B29">
              <w:rPr>
                <w:noProof/>
                <w:webHidden/>
              </w:rPr>
              <w:t>63</w:t>
            </w:r>
            <w:r w:rsidR="003E2B29">
              <w:rPr>
                <w:noProof/>
                <w:webHidden/>
              </w:rPr>
              <w:fldChar w:fldCharType="end"/>
            </w:r>
          </w:hyperlink>
        </w:p>
        <w:p w14:paraId="64F47368" w14:textId="01999DBA"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41" w:history="1">
            <w:r w:rsidR="003E2B29" w:rsidRPr="00724E5A">
              <w:rPr>
                <w:rStyle w:val="Hyperlink"/>
                <w:noProof/>
              </w:rPr>
              <w:t>B.1</w:t>
            </w:r>
            <w:r w:rsidR="003E2B29">
              <w:rPr>
                <w:rFonts w:asciiTheme="minorHAnsi" w:eastAsiaTheme="minorEastAsia" w:hAnsiTheme="minorHAnsi" w:cstheme="minorBidi"/>
                <w:noProof/>
                <w:sz w:val="22"/>
                <w:szCs w:val="22"/>
              </w:rPr>
              <w:tab/>
            </w:r>
            <w:r w:rsidR="003E2B29" w:rsidRPr="00724E5A">
              <w:rPr>
                <w:rStyle w:val="Hyperlink"/>
                <w:noProof/>
              </w:rPr>
              <w:t>Knowledge Artifacts ‘as Software’</w:t>
            </w:r>
            <w:r w:rsidR="003E2B29">
              <w:rPr>
                <w:noProof/>
                <w:webHidden/>
              </w:rPr>
              <w:tab/>
            </w:r>
            <w:r w:rsidR="003E2B29">
              <w:rPr>
                <w:noProof/>
                <w:webHidden/>
              </w:rPr>
              <w:fldChar w:fldCharType="begin"/>
            </w:r>
            <w:r w:rsidR="003E2B29">
              <w:rPr>
                <w:noProof/>
                <w:webHidden/>
              </w:rPr>
              <w:instrText xml:space="preserve"> PAGEREF _Toc65413941 \h </w:instrText>
            </w:r>
            <w:r w:rsidR="003E2B29">
              <w:rPr>
                <w:noProof/>
                <w:webHidden/>
              </w:rPr>
            </w:r>
            <w:r w:rsidR="003E2B29">
              <w:rPr>
                <w:noProof/>
                <w:webHidden/>
              </w:rPr>
              <w:fldChar w:fldCharType="separate"/>
            </w:r>
            <w:r w:rsidR="003E2B29">
              <w:rPr>
                <w:noProof/>
                <w:webHidden/>
              </w:rPr>
              <w:t>63</w:t>
            </w:r>
            <w:r w:rsidR="003E2B29">
              <w:rPr>
                <w:noProof/>
                <w:webHidden/>
              </w:rPr>
              <w:fldChar w:fldCharType="end"/>
            </w:r>
          </w:hyperlink>
        </w:p>
        <w:p w14:paraId="10FC5951" w14:textId="555598A3"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42" w:history="1">
            <w:r w:rsidR="003E2B29" w:rsidRPr="00724E5A">
              <w:rPr>
                <w:rStyle w:val="Hyperlink"/>
                <w:noProof/>
              </w:rPr>
              <w:t>B.2</w:t>
            </w:r>
            <w:r w:rsidR="003E2B29">
              <w:rPr>
                <w:rFonts w:asciiTheme="minorHAnsi" w:eastAsiaTheme="minorEastAsia" w:hAnsiTheme="minorHAnsi" w:cstheme="minorBidi"/>
                <w:noProof/>
                <w:sz w:val="22"/>
                <w:szCs w:val="22"/>
              </w:rPr>
              <w:tab/>
            </w:r>
            <w:r w:rsidR="003E2B29" w:rsidRPr="00724E5A">
              <w:rPr>
                <w:rStyle w:val="Hyperlink"/>
                <w:noProof/>
              </w:rPr>
              <w:t>Complex Knowledge Resources</w:t>
            </w:r>
            <w:r w:rsidR="003E2B29">
              <w:rPr>
                <w:noProof/>
                <w:webHidden/>
              </w:rPr>
              <w:tab/>
            </w:r>
            <w:r w:rsidR="003E2B29">
              <w:rPr>
                <w:noProof/>
                <w:webHidden/>
              </w:rPr>
              <w:fldChar w:fldCharType="begin"/>
            </w:r>
            <w:r w:rsidR="003E2B29">
              <w:rPr>
                <w:noProof/>
                <w:webHidden/>
              </w:rPr>
              <w:instrText xml:space="preserve"> PAGEREF _Toc65413942 \h </w:instrText>
            </w:r>
            <w:r w:rsidR="003E2B29">
              <w:rPr>
                <w:noProof/>
                <w:webHidden/>
              </w:rPr>
            </w:r>
            <w:r w:rsidR="003E2B29">
              <w:rPr>
                <w:noProof/>
                <w:webHidden/>
              </w:rPr>
              <w:fldChar w:fldCharType="separate"/>
            </w:r>
            <w:r w:rsidR="003E2B29">
              <w:rPr>
                <w:noProof/>
                <w:webHidden/>
              </w:rPr>
              <w:t>64</w:t>
            </w:r>
            <w:r w:rsidR="003E2B29">
              <w:rPr>
                <w:noProof/>
                <w:webHidden/>
              </w:rPr>
              <w:fldChar w:fldCharType="end"/>
            </w:r>
          </w:hyperlink>
        </w:p>
        <w:p w14:paraId="3BFB278E" w14:textId="16191211"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43" w:history="1">
            <w:r w:rsidR="003E2B29" w:rsidRPr="00724E5A">
              <w:rPr>
                <w:rStyle w:val="Hyperlink"/>
                <w:noProof/>
              </w:rPr>
              <w:t>Structuring</w:t>
            </w:r>
            <w:r w:rsidR="003E2B29">
              <w:rPr>
                <w:noProof/>
                <w:webHidden/>
              </w:rPr>
              <w:tab/>
            </w:r>
            <w:r w:rsidR="003E2B29">
              <w:rPr>
                <w:noProof/>
                <w:webHidden/>
              </w:rPr>
              <w:fldChar w:fldCharType="begin"/>
            </w:r>
            <w:r w:rsidR="003E2B29">
              <w:rPr>
                <w:noProof/>
                <w:webHidden/>
              </w:rPr>
              <w:instrText xml:space="preserve"> PAGEREF _Toc65413943 \h </w:instrText>
            </w:r>
            <w:r w:rsidR="003E2B29">
              <w:rPr>
                <w:noProof/>
                <w:webHidden/>
              </w:rPr>
            </w:r>
            <w:r w:rsidR="003E2B29">
              <w:rPr>
                <w:noProof/>
                <w:webHidden/>
              </w:rPr>
              <w:fldChar w:fldCharType="separate"/>
            </w:r>
            <w:r w:rsidR="003E2B29">
              <w:rPr>
                <w:noProof/>
                <w:webHidden/>
              </w:rPr>
              <w:t>64</w:t>
            </w:r>
            <w:r w:rsidR="003E2B29">
              <w:rPr>
                <w:noProof/>
                <w:webHidden/>
              </w:rPr>
              <w:fldChar w:fldCharType="end"/>
            </w:r>
          </w:hyperlink>
        </w:p>
        <w:p w14:paraId="2D295618" w14:textId="365A7221"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44" w:history="1">
            <w:r w:rsidR="003E2B29" w:rsidRPr="00724E5A">
              <w:rPr>
                <w:rStyle w:val="Hyperlink"/>
                <w:noProof/>
              </w:rPr>
              <w:t>Dependencies</w:t>
            </w:r>
            <w:r w:rsidR="003E2B29">
              <w:rPr>
                <w:noProof/>
                <w:webHidden/>
              </w:rPr>
              <w:tab/>
            </w:r>
            <w:r w:rsidR="003E2B29">
              <w:rPr>
                <w:noProof/>
                <w:webHidden/>
              </w:rPr>
              <w:fldChar w:fldCharType="begin"/>
            </w:r>
            <w:r w:rsidR="003E2B29">
              <w:rPr>
                <w:noProof/>
                <w:webHidden/>
              </w:rPr>
              <w:instrText xml:space="preserve"> PAGEREF _Toc65413944 \h </w:instrText>
            </w:r>
            <w:r w:rsidR="003E2B29">
              <w:rPr>
                <w:noProof/>
                <w:webHidden/>
              </w:rPr>
            </w:r>
            <w:r w:rsidR="003E2B29">
              <w:rPr>
                <w:noProof/>
                <w:webHidden/>
              </w:rPr>
              <w:fldChar w:fldCharType="separate"/>
            </w:r>
            <w:r w:rsidR="003E2B29">
              <w:rPr>
                <w:noProof/>
                <w:webHidden/>
              </w:rPr>
              <w:t>66</w:t>
            </w:r>
            <w:r w:rsidR="003E2B29">
              <w:rPr>
                <w:noProof/>
                <w:webHidden/>
              </w:rPr>
              <w:fldChar w:fldCharType="end"/>
            </w:r>
          </w:hyperlink>
        </w:p>
        <w:p w14:paraId="25D89297" w14:textId="54BE4B39"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45" w:history="1">
            <w:r w:rsidR="003E2B29" w:rsidRPr="00724E5A">
              <w:rPr>
                <w:rStyle w:val="Hyperlink"/>
                <w:noProof/>
              </w:rPr>
              <w:t>Structures</w:t>
            </w:r>
            <w:r w:rsidR="003E2B29">
              <w:rPr>
                <w:noProof/>
                <w:webHidden/>
              </w:rPr>
              <w:tab/>
            </w:r>
            <w:r w:rsidR="003E2B29">
              <w:rPr>
                <w:noProof/>
                <w:webHidden/>
              </w:rPr>
              <w:fldChar w:fldCharType="begin"/>
            </w:r>
            <w:r w:rsidR="003E2B29">
              <w:rPr>
                <w:noProof/>
                <w:webHidden/>
              </w:rPr>
              <w:instrText xml:space="preserve"> PAGEREF _Toc65413945 \h </w:instrText>
            </w:r>
            <w:r w:rsidR="003E2B29">
              <w:rPr>
                <w:noProof/>
                <w:webHidden/>
              </w:rPr>
            </w:r>
            <w:r w:rsidR="003E2B29">
              <w:rPr>
                <w:noProof/>
                <w:webHidden/>
              </w:rPr>
              <w:fldChar w:fldCharType="separate"/>
            </w:r>
            <w:r w:rsidR="003E2B29">
              <w:rPr>
                <w:noProof/>
                <w:webHidden/>
              </w:rPr>
              <w:t>68</w:t>
            </w:r>
            <w:r w:rsidR="003E2B29">
              <w:rPr>
                <w:noProof/>
                <w:webHidden/>
              </w:rPr>
              <w:fldChar w:fldCharType="end"/>
            </w:r>
          </w:hyperlink>
        </w:p>
        <w:p w14:paraId="007C635B" w14:textId="7DE0BECB"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46" w:history="1">
            <w:r w:rsidR="003E2B29" w:rsidRPr="00724E5A">
              <w:rPr>
                <w:rStyle w:val="Hyperlink"/>
                <w:noProof/>
              </w:rPr>
              <w:t>B.3</w:t>
            </w:r>
            <w:r w:rsidR="003E2B29">
              <w:rPr>
                <w:rFonts w:asciiTheme="minorHAnsi" w:eastAsiaTheme="minorEastAsia" w:hAnsiTheme="minorHAnsi" w:cstheme="minorBidi"/>
                <w:noProof/>
                <w:sz w:val="22"/>
                <w:szCs w:val="22"/>
              </w:rPr>
              <w:tab/>
            </w:r>
            <w:r w:rsidR="003E2B29" w:rsidRPr="00724E5A">
              <w:rPr>
                <w:rStyle w:val="Hyperlink"/>
                <w:noProof/>
              </w:rPr>
              <w:t>Identification and Versioning</w:t>
            </w:r>
            <w:r w:rsidR="003E2B29">
              <w:rPr>
                <w:noProof/>
                <w:webHidden/>
              </w:rPr>
              <w:tab/>
            </w:r>
            <w:r w:rsidR="003E2B29">
              <w:rPr>
                <w:noProof/>
                <w:webHidden/>
              </w:rPr>
              <w:fldChar w:fldCharType="begin"/>
            </w:r>
            <w:r w:rsidR="003E2B29">
              <w:rPr>
                <w:noProof/>
                <w:webHidden/>
              </w:rPr>
              <w:instrText xml:space="preserve"> PAGEREF _Toc65413946 \h </w:instrText>
            </w:r>
            <w:r w:rsidR="003E2B29">
              <w:rPr>
                <w:noProof/>
                <w:webHidden/>
              </w:rPr>
            </w:r>
            <w:r w:rsidR="003E2B29">
              <w:rPr>
                <w:noProof/>
                <w:webHidden/>
              </w:rPr>
              <w:fldChar w:fldCharType="separate"/>
            </w:r>
            <w:r w:rsidR="003E2B29">
              <w:rPr>
                <w:noProof/>
                <w:webHidden/>
              </w:rPr>
              <w:t>69</w:t>
            </w:r>
            <w:r w:rsidR="003E2B29">
              <w:rPr>
                <w:noProof/>
                <w:webHidden/>
              </w:rPr>
              <w:fldChar w:fldCharType="end"/>
            </w:r>
          </w:hyperlink>
        </w:p>
        <w:p w14:paraId="3EFC4BE3" w14:textId="33BC5755"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47" w:history="1">
            <w:r w:rsidR="003E2B29" w:rsidRPr="00724E5A">
              <w:rPr>
                <w:rStyle w:val="Hyperlink"/>
                <w:noProof/>
              </w:rPr>
              <w:t>Identification</w:t>
            </w:r>
            <w:r w:rsidR="003E2B29">
              <w:rPr>
                <w:noProof/>
                <w:webHidden/>
              </w:rPr>
              <w:tab/>
            </w:r>
            <w:r w:rsidR="003E2B29">
              <w:rPr>
                <w:noProof/>
                <w:webHidden/>
              </w:rPr>
              <w:fldChar w:fldCharType="begin"/>
            </w:r>
            <w:r w:rsidR="003E2B29">
              <w:rPr>
                <w:noProof/>
                <w:webHidden/>
              </w:rPr>
              <w:instrText xml:space="preserve"> PAGEREF _Toc65413947 \h </w:instrText>
            </w:r>
            <w:r w:rsidR="003E2B29">
              <w:rPr>
                <w:noProof/>
                <w:webHidden/>
              </w:rPr>
            </w:r>
            <w:r w:rsidR="003E2B29">
              <w:rPr>
                <w:noProof/>
                <w:webHidden/>
              </w:rPr>
              <w:fldChar w:fldCharType="separate"/>
            </w:r>
            <w:r w:rsidR="003E2B29">
              <w:rPr>
                <w:noProof/>
                <w:webHidden/>
              </w:rPr>
              <w:t>69</w:t>
            </w:r>
            <w:r w:rsidR="003E2B29">
              <w:rPr>
                <w:noProof/>
                <w:webHidden/>
              </w:rPr>
              <w:fldChar w:fldCharType="end"/>
            </w:r>
          </w:hyperlink>
        </w:p>
        <w:p w14:paraId="6FF81549" w14:textId="4F582187" w:rsidR="003E2B29" w:rsidRDefault="00D50869">
          <w:pPr>
            <w:pStyle w:val="TOC3"/>
            <w:tabs>
              <w:tab w:val="right" w:leader="dot" w:pos="9631"/>
            </w:tabs>
            <w:rPr>
              <w:rFonts w:asciiTheme="minorHAnsi" w:eastAsiaTheme="minorEastAsia" w:hAnsiTheme="minorHAnsi" w:cstheme="minorBidi"/>
              <w:noProof/>
              <w:sz w:val="22"/>
              <w:szCs w:val="22"/>
            </w:rPr>
          </w:pPr>
          <w:hyperlink w:anchor="_Toc65413948" w:history="1">
            <w:r w:rsidR="003E2B29" w:rsidRPr="00724E5A">
              <w:rPr>
                <w:rStyle w:val="Hyperlink"/>
                <w:noProof/>
              </w:rPr>
              <w:t>Versioning and Series</w:t>
            </w:r>
            <w:r w:rsidR="003E2B29">
              <w:rPr>
                <w:noProof/>
                <w:webHidden/>
              </w:rPr>
              <w:tab/>
            </w:r>
            <w:r w:rsidR="003E2B29">
              <w:rPr>
                <w:noProof/>
                <w:webHidden/>
              </w:rPr>
              <w:fldChar w:fldCharType="begin"/>
            </w:r>
            <w:r w:rsidR="003E2B29">
              <w:rPr>
                <w:noProof/>
                <w:webHidden/>
              </w:rPr>
              <w:instrText xml:space="preserve"> PAGEREF _Toc65413948 \h </w:instrText>
            </w:r>
            <w:r w:rsidR="003E2B29">
              <w:rPr>
                <w:noProof/>
                <w:webHidden/>
              </w:rPr>
            </w:r>
            <w:r w:rsidR="003E2B29">
              <w:rPr>
                <w:noProof/>
                <w:webHidden/>
              </w:rPr>
              <w:fldChar w:fldCharType="separate"/>
            </w:r>
            <w:r w:rsidR="003E2B29">
              <w:rPr>
                <w:noProof/>
                <w:webHidden/>
              </w:rPr>
              <w:t>70</w:t>
            </w:r>
            <w:r w:rsidR="003E2B29">
              <w:rPr>
                <w:noProof/>
                <w:webHidden/>
              </w:rPr>
              <w:fldChar w:fldCharType="end"/>
            </w:r>
          </w:hyperlink>
        </w:p>
        <w:p w14:paraId="1B558450" w14:textId="551FB870"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49" w:history="1">
            <w:r w:rsidR="003E2B29" w:rsidRPr="00724E5A">
              <w:rPr>
                <w:rStyle w:val="Hyperlink"/>
                <w:noProof/>
              </w:rPr>
              <w:t>B.4</w:t>
            </w:r>
            <w:r w:rsidR="003E2B29">
              <w:rPr>
                <w:rFonts w:asciiTheme="minorHAnsi" w:eastAsiaTheme="minorEastAsia" w:hAnsiTheme="minorHAnsi" w:cstheme="minorBidi"/>
                <w:noProof/>
                <w:sz w:val="22"/>
                <w:szCs w:val="22"/>
              </w:rPr>
              <w:tab/>
            </w:r>
            <w:r w:rsidR="003E2B29" w:rsidRPr="00724E5A">
              <w:rPr>
                <w:rStyle w:val="Hyperlink"/>
                <w:noProof/>
              </w:rPr>
              <w:t>Derivation</w:t>
            </w:r>
            <w:r w:rsidR="003E2B29">
              <w:rPr>
                <w:noProof/>
                <w:webHidden/>
              </w:rPr>
              <w:tab/>
            </w:r>
            <w:r w:rsidR="003E2B29">
              <w:rPr>
                <w:noProof/>
                <w:webHidden/>
              </w:rPr>
              <w:fldChar w:fldCharType="begin"/>
            </w:r>
            <w:r w:rsidR="003E2B29">
              <w:rPr>
                <w:noProof/>
                <w:webHidden/>
              </w:rPr>
              <w:instrText xml:space="preserve"> PAGEREF _Toc65413949 \h </w:instrText>
            </w:r>
            <w:r w:rsidR="003E2B29">
              <w:rPr>
                <w:noProof/>
                <w:webHidden/>
              </w:rPr>
            </w:r>
            <w:r w:rsidR="003E2B29">
              <w:rPr>
                <w:noProof/>
                <w:webHidden/>
              </w:rPr>
              <w:fldChar w:fldCharType="separate"/>
            </w:r>
            <w:r w:rsidR="003E2B29">
              <w:rPr>
                <w:noProof/>
                <w:webHidden/>
              </w:rPr>
              <w:t>71</w:t>
            </w:r>
            <w:r w:rsidR="003E2B29">
              <w:rPr>
                <w:noProof/>
                <w:webHidden/>
              </w:rPr>
              <w:fldChar w:fldCharType="end"/>
            </w:r>
          </w:hyperlink>
        </w:p>
        <w:p w14:paraId="3AC1AF07" w14:textId="10E9FE28"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50" w:history="1">
            <w:r w:rsidR="003E2B29" w:rsidRPr="00724E5A">
              <w:rPr>
                <w:rStyle w:val="Hyperlink"/>
                <w:noProof/>
              </w:rPr>
              <w:t>B.5</w:t>
            </w:r>
            <w:r w:rsidR="003E2B29">
              <w:rPr>
                <w:rFonts w:asciiTheme="minorHAnsi" w:eastAsiaTheme="minorEastAsia" w:hAnsiTheme="minorHAnsi" w:cstheme="minorBidi"/>
                <w:noProof/>
                <w:sz w:val="22"/>
                <w:szCs w:val="22"/>
              </w:rPr>
              <w:tab/>
            </w:r>
            <w:r w:rsidR="003E2B29" w:rsidRPr="00724E5A">
              <w:rPr>
                <w:rStyle w:val="Hyperlink"/>
                <w:noProof/>
              </w:rPr>
              <w:t>Examples</w:t>
            </w:r>
            <w:r w:rsidR="003E2B29">
              <w:rPr>
                <w:noProof/>
                <w:webHidden/>
              </w:rPr>
              <w:tab/>
            </w:r>
            <w:r w:rsidR="003E2B29">
              <w:rPr>
                <w:noProof/>
                <w:webHidden/>
              </w:rPr>
              <w:fldChar w:fldCharType="begin"/>
            </w:r>
            <w:r w:rsidR="003E2B29">
              <w:rPr>
                <w:noProof/>
                <w:webHidden/>
              </w:rPr>
              <w:instrText xml:space="preserve"> PAGEREF _Toc65413950 \h </w:instrText>
            </w:r>
            <w:r w:rsidR="003E2B29">
              <w:rPr>
                <w:noProof/>
                <w:webHidden/>
              </w:rPr>
            </w:r>
            <w:r w:rsidR="003E2B29">
              <w:rPr>
                <w:noProof/>
                <w:webHidden/>
              </w:rPr>
              <w:fldChar w:fldCharType="separate"/>
            </w:r>
            <w:r w:rsidR="003E2B29">
              <w:rPr>
                <w:noProof/>
                <w:webHidden/>
              </w:rPr>
              <w:t>72</w:t>
            </w:r>
            <w:r w:rsidR="003E2B29">
              <w:rPr>
                <w:noProof/>
                <w:webHidden/>
              </w:rPr>
              <w:fldChar w:fldCharType="end"/>
            </w:r>
          </w:hyperlink>
        </w:p>
        <w:p w14:paraId="336481B3" w14:textId="2EBEBCBF"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51" w:history="1">
            <w:r w:rsidR="003E2B29" w:rsidRPr="00724E5A">
              <w:rPr>
                <w:rStyle w:val="Hyperlink"/>
                <w:noProof/>
              </w:rPr>
              <w:t>B.5.1</w:t>
            </w:r>
            <w:r w:rsidR="003E2B29">
              <w:rPr>
                <w:rFonts w:asciiTheme="minorHAnsi" w:eastAsiaTheme="minorEastAsia" w:hAnsiTheme="minorHAnsi" w:cstheme="minorBidi"/>
                <w:noProof/>
                <w:sz w:val="22"/>
                <w:szCs w:val="22"/>
              </w:rPr>
              <w:tab/>
            </w:r>
            <w:r w:rsidR="003E2B29" w:rsidRPr="00724E5A">
              <w:rPr>
                <w:rStyle w:val="Hyperlink"/>
                <w:noProof/>
              </w:rPr>
              <w:t>Composite Asset with Semantic Versioning</w:t>
            </w:r>
            <w:r w:rsidR="003E2B29">
              <w:rPr>
                <w:noProof/>
                <w:webHidden/>
              </w:rPr>
              <w:tab/>
            </w:r>
            <w:r w:rsidR="003E2B29">
              <w:rPr>
                <w:noProof/>
                <w:webHidden/>
              </w:rPr>
              <w:fldChar w:fldCharType="begin"/>
            </w:r>
            <w:r w:rsidR="003E2B29">
              <w:rPr>
                <w:noProof/>
                <w:webHidden/>
              </w:rPr>
              <w:instrText xml:space="preserve"> PAGEREF _Toc65413951 \h </w:instrText>
            </w:r>
            <w:r w:rsidR="003E2B29">
              <w:rPr>
                <w:noProof/>
                <w:webHidden/>
              </w:rPr>
            </w:r>
            <w:r w:rsidR="003E2B29">
              <w:rPr>
                <w:noProof/>
                <w:webHidden/>
              </w:rPr>
              <w:fldChar w:fldCharType="separate"/>
            </w:r>
            <w:r w:rsidR="003E2B29">
              <w:rPr>
                <w:noProof/>
                <w:webHidden/>
              </w:rPr>
              <w:t>72</w:t>
            </w:r>
            <w:r w:rsidR="003E2B29">
              <w:rPr>
                <w:noProof/>
                <w:webHidden/>
              </w:rPr>
              <w:fldChar w:fldCharType="end"/>
            </w:r>
          </w:hyperlink>
        </w:p>
        <w:p w14:paraId="31D087EB" w14:textId="71AC7BC3" w:rsidR="003E2B29" w:rsidRDefault="00D50869">
          <w:pPr>
            <w:pStyle w:val="TOC3"/>
            <w:tabs>
              <w:tab w:val="left" w:pos="1100"/>
              <w:tab w:val="right" w:leader="dot" w:pos="9631"/>
            </w:tabs>
            <w:rPr>
              <w:rFonts w:asciiTheme="minorHAnsi" w:eastAsiaTheme="minorEastAsia" w:hAnsiTheme="minorHAnsi" w:cstheme="minorBidi"/>
              <w:noProof/>
              <w:sz w:val="22"/>
              <w:szCs w:val="22"/>
            </w:rPr>
          </w:pPr>
          <w:hyperlink w:anchor="_Toc65413952" w:history="1">
            <w:r w:rsidR="003E2B29" w:rsidRPr="00724E5A">
              <w:rPr>
                <w:rStyle w:val="Hyperlink"/>
                <w:noProof/>
              </w:rPr>
              <w:t>B.5.2</w:t>
            </w:r>
            <w:r w:rsidR="003E2B29">
              <w:rPr>
                <w:rFonts w:asciiTheme="minorHAnsi" w:eastAsiaTheme="minorEastAsia" w:hAnsiTheme="minorHAnsi" w:cstheme="minorBidi"/>
                <w:noProof/>
                <w:sz w:val="22"/>
                <w:szCs w:val="22"/>
              </w:rPr>
              <w:tab/>
            </w:r>
            <w:r w:rsidR="003E2B29" w:rsidRPr="00724E5A">
              <w:rPr>
                <w:rStyle w:val="Hyperlink"/>
                <w:noProof/>
              </w:rPr>
              <w:t>Semantic Decomposition and Classification</w:t>
            </w:r>
            <w:r w:rsidR="003E2B29">
              <w:rPr>
                <w:noProof/>
                <w:webHidden/>
              </w:rPr>
              <w:tab/>
            </w:r>
            <w:r w:rsidR="003E2B29">
              <w:rPr>
                <w:noProof/>
                <w:webHidden/>
              </w:rPr>
              <w:fldChar w:fldCharType="begin"/>
            </w:r>
            <w:r w:rsidR="003E2B29">
              <w:rPr>
                <w:noProof/>
                <w:webHidden/>
              </w:rPr>
              <w:instrText xml:space="preserve"> PAGEREF _Toc65413952 \h </w:instrText>
            </w:r>
            <w:r w:rsidR="003E2B29">
              <w:rPr>
                <w:noProof/>
                <w:webHidden/>
              </w:rPr>
            </w:r>
            <w:r w:rsidR="003E2B29">
              <w:rPr>
                <w:noProof/>
                <w:webHidden/>
              </w:rPr>
              <w:fldChar w:fldCharType="separate"/>
            </w:r>
            <w:r w:rsidR="003E2B29">
              <w:rPr>
                <w:noProof/>
                <w:webHidden/>
              </w:rPr>
              <w:t>74</w:t>
            </w:r>
            <w:r w:rsidR="003E2B29">
              <w:rPr>
                <w:noProof/>
                <w:webHidden/>
              </w:rPr>
              <w:fldChar w:fldCharType="end"/>
            </w:r>
          </w:hyperlink>
        </w:p>
        <w:p w14:paraId="27FB1EAF" w14:textId="19A4353A" w:rsidR="003E2B29" w:rsidRDefault="00D50869">
          <w:pPr>
            <w:pStyle w:val="TOC1"/>
            <w:tabs>
              <w:tab w:val="left" w:pos="1100"/>
            </w:tabs>
            <w:rPr>
              <w:rFonts w:asciiTheme="minorHAnsi" w:eastAsiaTheme="minorEastAsia" w:hAnsiTheme="minorHAnsi" w:cstheme="minorBidi"/>
              <w:noProof/>
              <w:sz w:val="22"/>
              <w:szCs w:val="22"/>
            </w:rPr>
          </w:pPr>
          <w:hyperlink w:anchor="_Toc65413953" w:history="1">
            <w:r w:rsidR="003E2B29" w:rsidRPr="00724E5A">
              <w:rPr>
                <w:rStyle w:val="Hyperlink"/>
                <w:noProof/>
              </w:rPr>
              <w:t>Annex C:</w:t>
            </w:r>
            <w:r w:rsidR="003E2B29">
              <w:rPr>
                <w:rFonts w:asciiTheme="minorHAnsi" w:eastAsiaTheme="minorEastAsia" w:hAnsiTheme="minorHAnsi" w:cstheme="minorBidi"/>
                <w:noProof/>
                <w:sz w:val="22"/>
                <w:szCs w:val="22"/>
              </w:rPr>
              <w:tab/>
            </w:r>
            <w:r w:rsidR="003E2B29" w:rsidRPr="00724E5A">
              <w:rPr>
                <w:rStyle w:val="Hyperlink"/>
                <w:noProof/>
              </w:rPr>
              <w:t>Use Cases (informative)</w:t>
            </w:r>
            <w:r w:rsidR="003E2B29">
              <w:rPr>
                <w:noProof/>
                <w:webHidden/>
              </w:rPr>
              <w:tab/>
            </w:r>
            <w:r w:rsidR="003E2B29">
              <w:rPr>
                <w:noProof/>
                <w:webHidden/>
              </w:rPr>
              <w:fldChar w:fldCharType="begin"/>
            </w:r>
            <w:r w:rsidR="003E2B29">
              <w:rPr>
                <w:noProof/>
                <w:webHidden/>
              </w:rPr>
              <w:instrText xml:space="preserve"> PAGEREF _Toc65413953 \h </w:instrText>
            </w:r>
            <w:r w:rsidR="003E2B29">
              <w:rPr>
                <w:noProof/>
                <w:webHidden/>
              </w:rPr>
            </w:r>
            <w:r w:rsidR="003E2B29">
              <w:rPr>
                <w:noProof/>
                <w:webHidden/>
              </w:rPr>
              <w:fldChar w:fldCharType="separate"/>
            </w:r>
            <w:r w:rsidR="003E2B29">
              <w:rPr>
                <w:noProof/>
                <w:webHidden/>
              </w:rPr>
              <w:t>76</w:t>
            </w:r>
            <w:r w:rsidR="003E2B29">
              <w:rPr>
                <w:noProof/>
                <w:webHidden/>
              </w:rPr>
              <w:fldChar w:fldCharType="end"/>
            </w:r>
          </w:hyperlink>
        </w:p>
        <w:p w14:paraId="67D4F105" w14:textId="36A5A25A"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54" w:history="1">
            <w:r w:rsidR="003E2B29" w:rsidRPr="00724E5A">
              <w:rPr>
                <w:rStyle w:val="Hyperlink"/>
                <w:noProof/>
              </w:rPr>
              <w:t>C.1</w:t>
            </w:r>
            <w:r w:rsidR="003E2B29">
              <w:rPr>
                <w:rFonts w:asciiTheme="minorHAnsi" w:eastAsiaTheme="minorEastAsia" w:hAnsiTheme="minorHAnsi" w:cstheme="minorBidi"/>
                <w:noProof/>
                <w:sz w:val="22"/>
                <w:szCs w:val="22"/>
              </w:rPr>
              <w:tab/>
            </w:r>
            <w:r w:rsidR="003E2B29" w:rsidRPr="00724E5A">
              <w:rPr>
                <w:rStyle w:val="Hyperlink"/>
                <w:noProof/>
              </w:rPr>
              <w:t>Generic Criminal Legal System</w:t>
            </w:r>
            <w:r w:rsidR="003E2B29">
              <w:rPr>
                <w:noProof/>
                <w:webHidden/>
              </w:rPr>
              <w:tab/>
            </w:r>
            <w:r w:rsidR="003E2B29">
              <w:rPr>
                <w:noProof/>
                <w:webHidden/>
              </w:rPr>
              <w:fldChar w:fldCharType="begin"/>
            </w:r>
            <w:r w:rsidR="003E2B29">
              <w:rPr>
                <w:noProof/>
                <w:webHidden/>
              </w:rPr>
              <w:instrText xml:space="preserve"> PAGEREF _Toc65413954 \h </w:instrText>
            </w:r>
            <w:r w:rsidR="003E2B29">
              <w:rPr>
                <w:noProof/>
                <w:webHidden/>
              </w:rPr>
            </w:r>
            <w:r w:rsidR="003E2B29">
              <w:rPr>
                <w:noProof/>
                <w:webHidden/>
              </w:rPr>
              <w:fldChar w:fldCharType="separate"/>
            </w:r>
            <w:r w:rsidR="003E2B29">
              <w:rPr>
                <w:noProof/>
                <w:webHidden/>
              </w:rPr>
              <w:t>76</w:t>
            </w:r>
            <w:r w:rsidR="003E2B29">
              <w:rPr>
                <w:noProof/>
                <w:webHidden/>
              </w:rPr>
              <w:fldChar w:fldCharType="end"/>
            </w:r>
          </w:hyperlink>
        </w:p>
        <w:p w14:paraId="6F2F37A9" w14:textId="4D295E50"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55" w:history="1">
            <w:r w:rsidR="003E2B29" w:rsidRPr="00724E5A">
              <w:rPr>
                <w:rStyle w:val="Hyperlink"/>
                <w:noProof/>
              </w:rPr>
              <w:t>C.2</w:t>
            </w:r>
            <w:r w:rsidR="003E2B29">
              <w:rPr>
                <w:rFonts w:asciiTheme="minorHAnsi" w:eastAsiaTheme="minorEastAsia" w:hAnsiTheme="minorHAnsi" w:cstheme="minorBidi"/>
                <w:noProof/>
                <w:sz w:val="22"/>
                <w:szCs w:val="22"/>
              </w:rPr>
              <w:tab/>
            </w:r>
            <w:r w:rsidR="003E2B29" w:rsidRPr="00724E5A">
              <w:rPr>
                <w:rStyle w:val="Hyperlink"/>
                <w:noProof/>
              </w:rPr>
              <w:t>Connected Patient</w:t>
            </w:r>
            <w:r w:rsidR="003E2B29">
              <w:rPr>
                <w:noProof/>
                <w:webHidden/>
              </w:rPr>
              <w:tab/>
            </w:r>
            <w:r w:rsidR="003E2B29">
              <w:rPr>
                <w:noProof/>
                <w:webHidden/>
              </w:rPr>
              <w:fldChar w:fldCharType="begin"/>
            </w:r>
            <w:r w:rsidR="003E2B29">
              <w:rPr>
                <w:noProof/>
                <w:webHidden/>
              </w:rPr>
              <w:instrText xml:space="preserve"> PAGEREF _Toc65413955 \h </w:instrText>
            </w:r>
            <w:r w:rsidR="003E2B29">
              <w:rPr>
                <w:noProof/>
                <w:webHidden/>
              </w:rPr>
            </w:r>
            <w:r w:rsidR="003E2B29">
              <w:rPr>
                <w:noProof/>
                <w:webHidden/>
              </w:rPr>
              <w:fldChar w:fldCharType="separate"/>
            </w:r>
            <w:r w:rsidR="003E2B29">
              <w:rPr>
                <w:noProof/>
                <w:webHidden/>
              </w:rPr>
              <w:t>76</w:t>
            </w:r>
            <w:r w:rsidR="003E2B29">
              <w:rPr>
                <w:noProof/>
                <w:webHidden/>
              </w:rPr>
              <w:fldChar w:fldCharType="end"/>
            </w:r>
          </w:hyperlink>
        </w:p>
        <w:p w14:paraId="01774F5A" w14:textId="11CE22B9"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56" w:history="1">
            <w:r w:rsidR="003E2B29" w:rsidRPr="00724E5A">
              <w:rPr>
                <w:rStyle w:val="Hyperlink"/>
                <w:noProof/>
              </w:rPr>
              <w:t>C.3</w:t>
            </w:r>
            <w:r w:rsidR="003E2B29">
              <w:rPr>
                <w:rFonts w:asciiTheme="minorHAnsi" w:eastAsiaTheme="minorEastAsia" w:hAnsiTheme="minorHAnsi" w:cstheme="minorBidi"/>
                <w:noProof/>
                <w:sz w:val="22"/>
                <w:szCs w:val="22"/>
              </w:rPr>
              <w:tab/>
            </w:r>
            <w:r w:rsidR="003E2B29" w:rsidRPr="00724E5A">
              <w:rPr>
                <w:rStyle w:val="Hyperlink"/>
                <w:noProof/>
              </w:rPr>
              <w:t>Semantic Workflow Models</w:t>
            </w:r>
            <w:r w:rsidR="003E2B29">
              <w:rPr>
                <w:noProof/>
                <w:webHidden/>
              </w:rPr>
              <w:tab/>
            </w:r>
            <w:r w:rsidR="003E2B29">
              <w:rPr>
                <w:noProof/>
                <w:webHidden/>
              </w:rPr>
              <w:fldChar w:fldCharType="begin"/>
            </w:r>
            <w:r w:rsidR="003E2B29">
              <w:rPr>
                <w:noProof/>
                <w:webHidden/>
              </w:rPr>
              <w:instrText xml:space="preserve"> PAGEREF _Toc65413956 \h </w:instrText>
            </w:r>
            <w:r w:rsidR="003E2B29">
              <w:rPr>
                <w:noProof/>
                <w:webHidden/>
              </w:rPr>
            </w:r>
            <w:r w:rsidR="003E2B29">
              <w:rPr>
                <w:noProof/>
                <w:webHidden/>
              </w:rPr>
              <w:fldChar w:fldCharType="separate"/>
            </w:r>
            <w:r w:rsidR="003E2B29">
              <w:rPr>
                <w:noProof/>
                <w:webHidden/>
              </w:rPr>
              <w:t>77</w:t>
            </w:r>
            <w:r w:rsidR="003E2B29">
              <w:rPr>
                <w:noProof/>
                <w:webHidden/>
              </w:rPr>
              <w:fldChar w:fldCharType="end"/>
            </w:r>
          </w:hyperlink>
        </w:p>
        <w:p w14:paraId="592BD409" w14:textId="1B15CBF3"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57" w:history="1">
            <w:r w:rsidR="003E2B29" w:rsidRPr="00724E5A">
              <w:rPr>
                <w:rStyle w:val="Hyperlink"/>
                <w:noProof/>
              </w:rPr>
              <w:t>C.4</w:t>
            </w:r>
            <w:r w:rsidR="003E2B29">
              <w:rPr>
                <w:rFonts w:asciiTheme="minorHAnsi" w:eastAsiaTheme="minorEastAsia" w:hAnsiTheme="minorHAnsi" w:cstheme="minorBidi"/>
                <w:noProof/>
                <w:sz w:val="22"/>
                <w:szCs w:val="22"/>
              </w:rPr>
              <w:tab/>
            </w:r>
            <w:r w:rsidR="003E2B29" w:rsidRPr="00724E5A">
              <w:rPr>
                <w:rStyle w:val="Hyperlink"/>
                <w:noProof/>
              </w:rPr>
              <w:t>Knowledge Management and Delivery Platform</w:t>
            </w:r>
            <w:r w:rsidR="003E2B29">
              <w:rPr>
                <w:noProof/>
                <w:webHidden/>
              </w:rPr>
              <w:tab/>
            </w:r>
            <w:r w:rsidR="003E2B29">
              <w:rPr>
                <w:noProof/>
                <w:webHidden/>
              </w:rPr>
              <w:fldChar w:fldCharType="begin"/>
            </w:r>
            <w:r w:rsidR="003E2B29">
              <w:rPr>
                <w:noProof/>
                <w:webHidden/>
              </w:rPr>
              <w:instrText xml:space="preserve"> PAGEREF _Toc65413957 \h </w:instrText>
            </w:r>
            <w:r w:rsidR="003E2B29">
              <w:rPr>
                <w:noProof/>
                <w:webHidden/>
              </w:rPr>
            </w:r>
            <w:r w:rsidR="003E2B29">
              <w:rPr>
                <w:noProof/>
                <w:webHidden/>
              </w:rPr>
              <w:fldChar w:fldCharType="separate"/>
            </w:r>
            <w:r w:rsidR="003E2B29">
              <w:rPr>
                <w:noProof/>
                <w:webHidden/>
              </w:rPr>
              <w:t>77</w:t>
            </w:r>
            <w:r w:rsidR="003E2B29">
              <w:rPr>
                <w:noProof/>
                <w:webHidden/>
              </w:rPr>
              <w:fldChar w:fldCharType="end"/>
            </w:r>
          </w:hyperlink>
        </w:p>
        <w:p w14:paraId="01723AC9" w14:textId="13E05C88"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58" w:history="1">
            <w:r w:rsidR="003E2B29" w:rsidRPr="00724E5A">
              <w:rPr>
                <w:rStyle w:val="Hyperlink"/>
                <w:noProof/>
              </w:rPr>
              <w:t>C.5</w:t>
            </w:r>
            <w:r w:rsidR="003E2B29">
              <w:rPr>
                <w:rFonts w:asciiTheme="minorHAnsi" w:eastAsiaTheme="minorEastAsia" w:hAnsiTheme="minorHAnsi" w:cstheme="minorBidi"/>
                <w:noProof/>
                <w:sz w:val="22"/>
                <w:szCs w:val="22"/>
              </w:rPr>
              <w:tab/>
            </w:r>
            <w:r w:rsidR="003E2B29" w:rsidRPr="00724E5A">
              <w:rPr>
                <w:rStyle w:val="Hyperlink"/>
                <w:noProof/>
              </w:rPr>
              <w:t>Ontology-Driven Terminology Systems</w:t>
            </w:r>
            <w:r w:rsidR="003E2B29">
              <w:rPr>
                <w:noProof/>
                <w:webHidden/>
              </w:rPr>
              <w:tab/>
            </w:r>
            <w:r w:rsidR="003E2B29">
              <w:rPr>
                <w:noProof/>
                <w:webHidden/>
              </w:rPr>
              <w:fldChar w:fldCharType="begin"/>
            </w:r>
            <w:r w:rsidR="003E2B29">
              <w:rPr>
                <w:noProof/>
                <w:webHidden/>
              </w:rPr>
              <w:instrText xml:space="preserve"> PAGEREF _Toc65413958 \h </w:instrText>
            </w:r>
            <w:r w:rsidR="003E2B29">
              <w:rPr>
                <w:noProof/>
                <w:webHidden/>
              </w:rPr>
            </w:r>
            <w:r w:rsidR="003E2B29">
              <w:rPr>
                <w:noProof/>
                <w:webHidden/>
              </w:rPr>
              <w:fldChar w:fldCharType="separate"/>
            </w:r>
            <w:r w:rsidR="003E2B29">
              <w:rPr>
                <w:noProof/>
                <w:webHidden/>
              </w:rPr>
              <w:t>78</w:t>
            </w:r>
            <w:r w:rsidR="003E2B29">
              <w:rPr>
                <w:noProof/>
                <w:webHidden/>
              </w:rPr>
              <w:fldChar w:fldCharType="end"/>
            </w:r>
          </w:hyperlink>
        </w:p>
        <w:p w14:paraId="1645E3F9" w14:textId="73E0BE7D"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59" w:history="1">
            <w:r w:rsidR="003E2B29" w:rsidRPr="00724E5A">
              <w:rPr>
                <w:rStyle w:val="Hyperlink"/>
                <w:noProof/>
              </w:rPr>
              <w:t>C.6</w:t>
            </w:r>
            <w:r w:rsidR="003E2B29">
              <w:rPr>
                <w:rFonts w:asciiTheme="minorHAnsi" w:eastAsiaTheme="minorEastAsia" w:hAnsiTheme="minorHAnsi" w:cstheme="minorBidi"/>
                <w:noProof/>
                <w:sz w:val="22"/>
                <w:szCs w:val="22"/>
              </w:rPr>
              <w:tab/>
            </w:r>
            <w:r w:rsidR="003E2B29" w:rsidRPr="00724E5A">
              <w:rPr>
                <w:rStyle w:val="Hyperlink"/>
                <w:noProof/>
              </w:rPr>
              <w:t>‘Discovery’ Platform</w:t>
            </w:r>
            <w:r w:rsidR="003E2B29">
              <w:rPr>
                <w:noProof/>
                <w:webHidden/>
              </w:rPr>
              <w:tab/>
            </w:r>
            <w:r w:rsidR="003E2B29">
              <w:rPr>
                <w:noProof/>
                <w:webHidden/>
              </w:rPr>
              <w:fldChar w:fldCharType="begin"/>
            </w:r>
            <w:r w:rsidR="003E2B29">
              <w:rPr>
                <w:noProof/>
                <w:webHidden/>
              </w:rPr>
              <w:instrText xml:space="preserve"> PAGEREF _Toc65413959 \h </w:instrText>
            </w:r>
            <w:r w:rsidR="003E2B29">
              <w:rPr>
                <w:noProof/>
                <w:webHidden/>
              </w:rPr>
            </w:r>
            <w:r w:rsidR="003E2B29">
              <w:rPr>
                <w:noProof/>
                <w:webHidden/>
              </w:rPr>
              <w:fldChar w:fldCharType="separate"/>
            </w:r>
            <w:r w:rsidR="003E2B29">
              <w:rPr>
                <w:noProof/>
                <w:webHidden/>
              </w:rPr>
              <w:t>78</w:t>
            </w:r>
            <w:r w:rsidR="003E2B29">
              <w:rPr>
                <w:noProof/>
                <w:webHidden/>
              </w:rPr>
              <w:fldChar w:fldCharType="end"/>
            </w:r>
          </w:hyperlink>
        </w:p>
        <w:p w14:paraId="12478EB8" w14:textId="46115BB7"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60" w:history="1">
            <w:r w:rsidR="003E2B29" w:rsidRPr="00724E5A">
              <w:rPr>
                <w:rStyle w:val="Hyperlink"/>
                <w:noProof/>
              </w:rPr>
              <w:t>C.7</w:t>
            </w:r>
            <w:r w:rsidR="003E2B29">
              <w:rPr>
                <w:rFonts w:asciiTheme="minorHAnsi" w:eastAsiaTheme="minorEastAsia" w:hAnsiTheme="minorHAnsi" w:cstheme="minorBidi"/>
                <w:noProof/>
                <w:sz w:val="22"/>
                <w:szCs w:val="22"/>
              </w:rPr>
              <w:tab/>
            </w:r>
            <w:r w:rsidR="003E2B29" w:rsidRPr="00724E5A">
              <w:rPr>
                <w:rStyle w:val="Hyperlink"/>
                <w:noProof/>
              </w:rPr>
              <w:t>‘SME to Screen’ hybrid pipelines</w:t>
            </w:r>
            <w:r w:rsidR="003E2B29">
              <w:rPr>
                <w:noProof/>
                <w:webHidden/>
              </w:rPr>
              <w:tab/>
            </w:r>
            <w:r w:rsidR="003E2B29">
              <w:rPr>
                <w:noProof/>
                <w:webHidden/>
              </w:rPr>
              <w:fldChar w:fldCharType="begin"/>
            </w:r>
            <w:r w:rsidR="003E2B29">
              <w:rPr>
                <w:noProof/>
                <w:webHidden/>
              </w:rPr>
              <w:instrText xml:space="preserve"> PAGEREF _Toc65413960 \h </w:instrText>
            </w:r>
            <w:r w:rsidR="003E2B29">
              <w:rPr>
                <w:noProof/>
                <w:webHidden/>
              </w:rPr>
            </w:r>
            <w:r w:rsidR="003E2B29">
              <w:rPr>
                <w:noProof/>
                <w:webHidden/>
              </w:rPr>
              <w:fldChar w:fldCharType="separate"/>
            </w:r>
            <w:r w:rsidR="003E2B29">
              <w:rPr>
                <w:noProof/>
                <w:webHidden/>
              </w:rPr>
              <w:t>79</w:t>
            </w:r>
            <w:r w:rsidR="003E2B29">
              <w:rPr>
                <w:noProof/>
                <w:webHidden/>
              </w:rPr>
              <w:fldChar w:fldCharType="end"/>
            </w:r>
          </w:hyperlink>
        </w:p>
        <w:p w14:paraId="5E3ADDDB" w14:textId="64BDA2E3" w:rsidR="003E2B29" w:rsidRDefault="00D50869">
          <w:pPr>
            <w:pStyle w:val="TOC1"/>
            <w:tabs>
              <w:tab w:val="left" w:pos="1100"/>
            </w:tabs>
            <w:rPr>
              <w:rFonts w:asciiTheme="minorHAnsi" w:eastAsiaTheme="minorEastAsia" w:hAnsiTheme="minorHAnsi" w:cstheme="minorBidi"/>
              <w:noProof/>
              <w:sz w:val="22"/>
              <w:szCs w:val="22"/>
            </w:rPr>
          </w:pPr>
          <w:hyperlink w:anchor="_Toc65413961" w:history="1">
            <w:r w:rsidR="003E2B29" w:rsidRPr="00724E5A">
              <w:rPr>
                <w:rStyle w:val="Hyperlink"/>
                <w:noProof/>
              </w:rPr>
              <w:t>Annex D:</w:t>
            </w:r>
            <w:r w:rsidR="003E2B29">
              <w:rPr>
                <w:rFonts w:asciiTheme="minorHAnsi" w:eastAsiaTheme="minorEastAsia" w:hAnsiTheme="minorHAnsi" w:cstheme="minorBidi"/>
                <w:noProof/>
                <w:sz w:val="22"/>
                <w:szCs w:val="22"/>
              </w:rPr>
              <w:tab/>
            </w:r>
            <w:r w:rsidR="003E2B29" w:rsidRPr="00724E5A">
              <w:rPr>
                <w:rStyle w:val="Hyperlink"/>
                <w:noProof/>
              </w:rPr>
              <w:t>Architectural Styles (informative)</w:t>
            </w:r>
            <w:r w:rsidR="003E2B29">
              <w:rPr>
                <w:noProof/>
                <w:webHidden/>
              </w:rPr>
              <w:tab/>
            </w:r>
            <w:r w:rsidR="003E2B29">
              <w:rPr>
                <w:noProof/>
                <w:webHidden/>
              </w:rPr>
              <w:fldChar w:fldCharType="begin"/>
            </w:r>
            <w:r w:rsidR="003E2B29">
              <w:rPr>
                <w:noProof/>
                <w:webHidden/>
              </w:rPr>
              <w:instrText xml:space="preserve"> PAGEREF _Toc65413961 \h </w:instrText>
            </w:r>
            <w:r w:rsidR="003E2B29">
              <w:rPr>
                <w:noProof/>
                <w:webHidden/>
              </w:rPr>
            </w:r>
            <w:r w:rsidR="003E2B29">
              <w:rPr>
                <w:noProof/>
                <w:webHidden/>
              </w:rPr>
              <w:fldChar w:fldCharType="separate"/>
            </w:r>
            <w:r w:rsidR="003E2B29">
              <w:rPr>
                <w:noProof/>
                <w:webHidden/>
              </w:rPr>
              <w:t>81</w:t>
            </w:r>
            <w:r w:rsidR="003E2B29">
              <w:rPr>
                <w:noProof/>
                <w:webHidden/>
              </w:rPr>
              <w:fldChar w:fldCharType="end"/>
            </w:r>
          </w:hyperlink>
        </w:p>
        <w:p w14:paraId="135DF4D0" w14:textId="3F97A2C4"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62" w:history="1">
            <w:r w:rsidR="003E2B29" w:rsidRPr="00724E5A">
              <w:rPr>
                <w:rStyle w:val="Hyperlink"/>
                <w:noProof/>
              </w:rPr>
              <w:t>D.1</w:t>
            </w:r>
            <w:r w:rsidR="003E2B29">
              <w:rPr>
                <w:rFonts w:asciiTheme="minorHAnsi" w:eastAsiaTheme="minorEastAsia" w:hAnsiTheme="minorHAnsi" w:cstheme="minorBidi"/>
                <w:noProof/>
                <w:sz w:val="22"/>
                <w:szCs w:val="22"/>
              </w:rPr>
              <w:tab/>
            </w:r>
            <w:r w:rsidR="003E2B29" w:rsidRPr="00724E5A">
              <w:rPr>
                <w:rStyle w:val="Hyperlink"/>
                <w:noProof/>
              </w:rPr>
              <w:t>Integration Styles</w:t>
            </w:r>
            <w:r w:rsidR="003E2B29">
              <w:rPr>
                <w:noProof/>
                <w:webHidden/>
              </w:rPr>
              <w:tab/>
            </w:r>
            <w:r w:rsidR="003E2B29">
              <w:rPr>
                <w:noProof/>
                <w:webHidden/>
              </w:rPr>
              <w:fldChar w:fldCharType="begin"/>
            </w:r>
            <w:r w:rsidR="003E2B29">
              <w:rPr>
                <w:noProof/>
                <w:webHidden/>
              </w:rPr>
              <w:instrText xml:space="preserve"> PAGEREF _Toc65413962 \h </w:instrText>
            </w:r>
            <w:r w:rsidR="003E2B29">
              <w:rPr>
                <w:noProof/>
                <w:webHidden/>
              </w:rPr>
            </w:r>
            <w:r w:rsidR="003E2B29">
              <w:rPr>
                <w:noProof/>
                <w:webHidden/>
              </w:rPr>
              <w:fldChar w:fldCharType="separate"/>
            </w:r>
            <w:r w:rsidR="003E2B29">
              <w:rPr>
                <w:noProof/>
                <w:webHidden/>
              </w:rPr>
              <w:t>81</w:t>
            </w:r>
            <w:r w:rsidR="003E2B29">
              <w:rPr>
                <w:noProof/>
                <w:webHidden/>
              </w:rPr>
              <w:fldChar w:fldCharType="end"/>
            </w:r>
          </w:hyperlink>
        </w:p>
        <w:p w14:paraId="16858E0E" w14:textId="2B04C12F"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63" w:history="1">
            <w:r w:rsidR="003E2B29" w:rsidRPr="00724E5A">
              <w:rPr>
                <w:rStyle w:val="Hyperlink"/>
                <w:noProof/>
              </w:rPr>
              <w:t>D.2</w:t>
            </w:r>
            <w:r w:rsidR="003E2B29">
              <w:rPr>
                <w:rFonts w:asciiTheme="minorHAnsi" w:eastAsiaTheme="minorEastAsia" w:hAnsiTheme="minorHAnsi" w:cstheme="minorBidi"/>
                <w:noProof/>
                <w:sz w:val="22"/>
                <w:szCs w:val="22"/>
              </w:rPr>
              <w:tab/>
            </w:r>
            <w:r w:rsidR="003E2B29" w:rsidRPr="00724E5A">
              <w:rPr>
                <w:rStyle w:val="Hyperlink"/>
                <w:noProof/>
              </w:rPr>
              <w:t>Knowledge Based System Patterns</w:t>
            </w:r>
            <w:r w:rsidR="003E2B29">
              <w:rPr>
                <w:noProof/>
                <w:webHidden/>
              </w:rPr>
              <w:tab/>
            </w:r>
            <w:r w:rsidR="003E2B29">
              <w:rPr>
                <w:noProof/>
                <w:webHidden/>
              </w:rPr>
              <w:fldChar w:fldCharType="begin"/>
            </w:r>
            <w:r w:rsidR="003E2B29">
              <w:rPr>
                <w:noProof/>
                <w:webHidden/>
              </w:rPr>
              <w:instrText xml:space="preserve"> PAGEREF _Toc65413963 \h </w:instrText>
            </w:r>
            <w:r w:rsidR="003E2B29">
              <w:rPr>
                <w:noProof/>
                <w:webHidden/>
              </w:rPr>
            </w:r>
            <w:r w:rsidR="003E2B29">
              <w:rPr>
                <w:noProof/>
                <w:webHidden/>
              </w:rPr>
              <w:fldChar w:fldCharType="separate"/>
            </w:r>
            <w:r w:rsidR="003E2B29">
              <w:rPr>
                <w:noProof/>
                <w:webHidden/>
              </w:rPr>
              <w:t>83</w:t>
            </w:r>
            <w:r w:rsidR="003E2B29">
              <w:rPr>
                <w:noProof/>
                <w:webHidden/>
              </w:rPr>
              <w:fldChar w:fldCharType="end"/>
            </w:r>
          </w:hyperlink>
        </w:p>
        <w:p w14:paraId="1CA7754C" w14:textId="0EE0765D" w:rsidR="003E2B29" w:rsidRDefault="00D50869">
          <w:pPr>
            <w:pStyle w:val="TOC1"/>
            <w:tabs>
              <w:tab w:val="left" w:pos="1100"/>
            </w:tabs>
            <w:rPr>
              <w:rFonts w:asciiTheme="minorHAnsi" w:eastAsiaTheme="minorEastAsia" w:hAnsiTheme="minorHAnsi" w:cstheme="minorBidi"/>
              <w:noProof/>
              <w:sz w:val="22"/>
              <w:szCs w:val="22"/>
            </w:rPr>
          </w:pPr>
          <w:hyperlink w:anchor="_Toc65413964" w:history="1">
            <w:r w:rsidR="003E2B29" w:rsidRPr="00724E5A">
              <w:rPr>
                <w:rStyle w:val="Hyperlink"/>
                <w:noProof/>
              </w:rPr>
              <w:t>Annex E:</w:t>
            </w:r>
            <w:r w:rsidR="003E2B29">
              <w:rPr>
                <w:rFonts w:asciiTheme="minorHAnsi" w:eastAsiaTheme="minorEastAsia" w:hAnsiTheme="minorHAnsi" w:cstheme="minorBidi"/>
                <w:noProof/>
                <w:sz w:val="22"/>
                <w:szCs w:val="22"/>
              </w:rPr>
              <w:tab/>
            </w:r>
            <w:r w:rsidR="003E2B29" w:rsidRPr="00724E5A">
              <w:rPr>
                <w:rStyle w:val="Hyperlink"/>
                <w:noProof/>
              </w:rPr>
              <w:t>Examples</w:t>
            </w:r>
            <w:r w:rsidR="003E2B29">
              <w:rPr>
                <w:noProof/>
                <w:webHidden/>
              </w:rPr>
              <w:tab/>
            </w:r>
            <w:r w:rsidR="003E2B29">
              <w:rPr>
                <w:noProof/>
                <w:webHidden/>
              </w:rPr>
              <w:fldChar w:fldCharType="begin"/>
            </w:r>
            <w:r w:rsidR="003E2B29">
              <w:rPr>
                <w:noProof/>
                <w:webHidden/>
              </w:rPr>
              <w:instrText xml:space="preserve"> PAGEREF _Toc65413964 \h </w:instrText>
            </w:r>
            <w:r w:rsidR="003E2B29">
              <w:rPr>
                <w:noProof/>
                <w:webHidden/>
              </w:rPr>
            </w:r>
            <w:r w:rsidR="003E2B29">
              <w:rPr>
                <w:noProof/>
                <w:webHidden/>
              </w:rPr>
              <w:fldChar w:fldCharType="separate"/>
            </w:r>
            <w:r w:rsidR="003E2B29">
              <w:rPr>
                <w:noProof/>
                <w:webHidden/>
              </w:rPr>
              <w:t>86</w:t>
            </w:r>
            <w:r w:rsidR="003E2B29">
              <w:rPr>
                <w:noProof/>
                <w:webHidden/>
              </w:rPr>
              <w:fldChar w:fldCharType="end"/>
            </w:r>
          </w:hyperlink>
        </w:p>
        <w:p w14:paraId="5F4B9FA7" w14:textId="3BCC34EA" w:rsidR="003E2B29" w:rsidRDefault="00D50869">
          <w:pPr>
            <w:pStyle w:val="TOC1"/>
            <w:tabs>
              <w:tab w:val="left" w:pos="1100"/>
            </w:tabs>
            <w:rPr>
              <w:rFonts w:asciiTheme="minorHAnsi" w:eastAsiaTheme="minorEastAsia" w:hAnsiTheme="minorHAnsi" w:cstheme="minorBidi"/>
              <w:noProof/>
              <w:sz w:val="22"/>
              <w:szCs w:val="22"/>
            </w:rPr>
          </w:pPr>
          <w:hyperlink w:anchor="_Toc65413965" w:history="1">
            <w:r w:rsidR="003E2B29" w:rsidRPr="00724E5A">
              <w:rPr>
                <w:rStyle w:val="Hyperlink"/>
                <w:noProof/>
              </w:rPr>
              <w:t>Annex F:</w:t>
            </w:r>
            <w:r w:rsidR="003E2B29">
              <w:rPr>
                <w:rFonts w:asciiTheme="minorHAnsi" w:eastAsiaTheme="minorEastAsia" w:hAnsiTheme="minorHAnsi" w:cstheme="minorBidi"/>
                <w:noProof/>
                <w:sz w:val="22"/>
                <w:szCs w:val="22"/>
              </w:rPr>
              <w:tab/>
            </w:r>
            <w:r w:rsidR="003E2B29" w:rsidRPr="00724E5A">
              <w:rPr>
                <w:rStyle w:val="Hyperlink"/>
                <w:noProof/>
              </w:rPr>
              <w:t>Informative API4KP Machine-Readable Files</w:t>
            </w:r>
            <w:r w:rsidR="003E2B29">
              <w:rPr>
                <w:noProof/>
                <w:webHidden/>
              </w:rPr>
              <w:tab/>
            </w:r>
            <w:r w:rsidR="003E2B29">
              <w:rPr>
                <w:noProof/>
                <w:webHidden/>
              </w:rPr>
              <w:fldChar w:fldCharType="begin"/>
            </w:r>
            <w:r w:rsidR="003E2B29">
              <w:rPr>
                <w:noProof/>
                <w:webHidden/>
              </w:rPr>
              <w:instrText xml:space="preserve"> PAGEREF _Toc65413965 \h </w:instrText>
            </w:r>
            <w:r w:rsidR="003E2B29">
              <w:rPr>
                <w:noProof/>
                <w:webHidden/>
              </w:rPr>
            </w:r>
            <w:r w:rsidR="003E2B29">
              <w:rPr>
                <w:noProof/>
                <w:webHidden/>
              </w:rPr>
              <w:fldChar w:fldCharType="separate"/>
            </w:r>
            <w:r w:rsidR="003E2B29">
              <w:rPr>
                <w:noProof/>
                <w:webHidden/>
              </w:rPr>
              <w:t>92</w:t>
            </w:r>
            <w:r w:rsidR="003E2B29">
              <w:rPr>
                <w:noProof/>
                <w:webHidden/>
              </w:rPr>
              <w:fldChar w:fldCharType="end"/>
            </w:r>
          </w:hyperlink>
        </w:p>
        <w:p w14:paraId="7338A899" w14:textId="3228281A"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66" w:history="1">
            <w:r w:rsidR="003E2B29" w:rsidRPr="00724E5A">
              <w:rPr>
                <w:rStyle w:val="Hyperlink"/>
                <w:noProof/>
              </w:rPr>
              <w:t>F.1</w:t>
            </w:r>
            <w:r w:rsidR="003E2B29">
              <w:rPr>
                <w:rFonts w:asciiTheme="minorHAnsi" w:eastAsiaTheme="minorEastAsia" w:hAnsiTheme="minorHAnsi" w:cstheme="minorBidi"/>
                <w:noProof/>
                <w:sz w:val="22"/>
                <w:szCs w:val="22"/>
              </w:rPr>
              <w:tab/>
            </w:r>
            <w:r w:rsidR="003E2B29" w:rsidRPr="00724E5A">
              <w:rPr>
                <w:rStyle w:val="Hyperlink"/>
                <w:noProof/>
              </w:rPr>
              <w:t>API4KP OpenAPI .yaml Vocabulary Files</w:t>
            </w:r>
            <w:r w:rsidR="003E2B29">
              <w:rPr>
                <w:noProof/>
                <w:webHidden/>
              </w:rPr>
              <w:tab/>
            </w:r>
            <w:r w:rsidR="003E2B29">
              <w:rPr>
                <w:noProof/>
                <w:webHidden/>
              </w:rPr>
              <w:fldChar w:fldCharType="begin"/>
            </w:r>
            <w:r w:rsidR="003E2B29">
              <w:rPr>
                <w:noProof/>
                <w:webHidden/>
              </w:rPr>
              <w:instrText xml:space="preserve"> PAGEREF _Toc65413966 \h </w:instrText>
            </w:r>
            <w:r w:rsidR="003E2B29">
              <w:rPr>
                <w:noProof/>
                <w:webHidden/>
              </w:rPr>
            </w:r>
            <w:r w:rsidR="003E2B29">
              <w:rPr>
                <w:noProof/>
                <w:webHidden/>
              </w:rPr>
              <w:fldChar w:fldCharType="separate"/>
            </w:r>
            <w:r w:rsidR="003E2B29">
              <w:rPr>
                <w:noProof/>
                <w:webHidden/>
              </w:rPr>
              <w:t>92</w:t>
            </w:r>
            <w:r w:rsidR="003E2B29">
              <w:rPr>
                <w:noProof/>
                <w:webHidden/>
              </w:rPr>
              <w:fldChar w:fldCharType="end"/>
            </w:r>
          </w:hyperlink>
        </w:p>
        <w:p w14:paraId="5FA8FB1A" w14:textId="465B9685"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67" w:history="1">
            <w:r w:rsidR="003E2B29" w:rsidRPr="00724E5A">
              <w:rPr>
                <w:rStyle w:val="Hyperlink"/>
                <w:noProof/>
              </w:rPr>
              <w:t>F.2</w:t>
            </w:r>
            <w:r w:rsidR="003E2B29">
              <w:rPr>
                <w:rFonts w:asciiTheme="minorHAnsi" w:eastAsiaTheme="minorEastAsia" w:hAnsiTheme="minorHAnsi" w:cstheme="minorBidi"/>
                <w:noProof/>
                <w:sz w:val="22"/>
                <w:szCs w:val="22"/>
              </w:rPr>
              <w:tab/>
            </w:r>
            <w:r w:rsidR="003E2B29" w:rsidRPr="00724E5A">
              <w:rPr>
                <w:rStyle w:val="Hyperlink"/>
                <w:noProof/>
              </w:rPr>
              <w:t>API4KP XML Schemas derived from the UML model files</w:t>
            </w:r>
            <w:r w:rsidR="003E2B29">
              <w:rPr>
                <w:noProof/>
                <w:webHidden/>
              </w:rPr>
              <w:tab/>
            </w:r>
            <w:r w:rsidR="003E2B29">
              <w:rPr>
                <w:noProof/>
                <w:webHidden/>
              </w:rPr>
              <w:fldChar w:fldCharType="begin"/>
            </w:r>
            <w:r w:rsidR="003E2B29">
              <w:rPr>
                <w:noProof/>
                <w:webHidden/>
              </w:rPr>
              <w:instrText xml:space="preserve"> PAGEREF _Toc65413967 \h </w:instrText>
            </w:r>
            <w:r w:rsidR="003E2B29">
              <w:rPr>
                <w:noProof/>
                <w:webHidden/>
              </w:rPr>
            </w:r>
            <w:r w:rsidR="003E2B29">
              <w:rPr>
                <w:noProof/>
                <w:webHidden/>
              </w:rPr>
              <w:fldChar w:fldCharType="separate"/>
            </w:r>
            <w:r w:rsidR="003E2B29">
              <w:rPr>
                <w:noProof/>
                <w:webHidden/>
              </w:rPr>
              <w:t>94</w:t>
            </w:r>
            <w:r w:rsidR="003E2B29">
              <w:rPr>
                <w:noProof/>
                <w:webHidden/>
              </w:rPr>
              <w:fldChar w:fldCharType="end"/>
            </w:r>
          </w:hyperlink>
        </w:p>
        <w:p w14:paraId="70B608A8" w14:textId="061B164F" w:rsidR="003E2B29" w:rsidRDefault="00D50869">
          <w:pPr>
            <w:pStyle w:val="TOC2"/>
            <w:tabs>
              <w:tab w:val="left" w:pos="880"/>
              <w:tab w:val="right" w:leader="dot" w:pos="9631"/>
            </w:tabs>
            <w:rPr>
              <w:rFonts w:asciiTheme="minorHAnsi" w:eastAsiaTheme="minorEastAsia" w:hAnsiTheme="minorHAnsi" w:cstheme="minorBidi"/>
              <w:noProof/>
              <w:sz w:val="22"/>
              <w:szCs w:val="22"/>
            </w:rPr>
          </w:pPr>
          <w:hyperlink w:anchor="_Toc65413968" w:history="1">
            <w:r w:rsidR="003E2B29" w:rsidRPr="00724E5A">
              <w:rPr>
                <w:rStyle w:val="Hyperlink"/>
                <w:noProof/>
              </w:rPr>
              <w:t>F.3</w:t>
            </w:r>
            <w:r w:rsidR="003E2B29">
              <w:rPr>
                <w:rFonts w:asciiTheme="minorHAnsi" w:eastAsiaTheme="minorEastAsia" w:hAnsiTheme="minorHAnsi" w:cstheme="minorBidi"/>
                <w:noProof/>
                <w:sz w:val="22"/>
                <w:szCs w:val="22"/>
              </w:rPr>
              <w:tab/>
            </w:r>
            <w:r w:rsidR="003E2B29" w:rsidRPr="00724E5A">
              <w:rPr>
                <w:rStyle w:val="Hyperlink"/>
                <w:noProof/>
              </w:rPr>
              <w:t>API4KP SKOS vocabularies derived from the OWL ontologies</w:t>
            </w:r>
            <w:r w:rsidR="003E2B29">
              <w:rPr>
                <w:noProof/>
                <w:webHidden/>
              </w:rPr>
              <w:tab/>
            </w:r>
            <w:r w:rsidR="003E2B29">
              <w:rPr>
                <w:noProof/>
                <w:webHidden/>
              </w:rPr>
              <w:fldChar w:fldCharType="begin"/>
            </w:r>
            <w:r w:rsidR="003E2B29">
              <w:rPr>
                <w:noProof/>
                <w:webHidden/>
              </w:rPr>
              <w:instrText xml:space="preserve"> PAGEREF _Toc65413968 \h </w:instrText>
            </w:r>
            <w:r w:rsidR="003E2B29">
              <w:rPr>
                <w:noProof/>
                <w:webHidden/>
              </w:rPr>
            </w:r>
            <w:r w:rsidR="003E2B29">
              <w:rPr>
                <w:noProof/>
                <w:webHidden/>
              </w:rPr>
              <w:fldChar w:fldCharType="separate"/>
            </w:r>
            <w:r w:rsidR="003E2B29">
              <w:rPr>
                <w:noProof/>
                <w:webHidden/>
              </w:rPr>
              <w:t>97</w:t>
            </w:r>
            <w:r w:rsidR="003E2B29">
              <w:rPr>
                <w:noProof/>
                <w:webHidden/>
              </w:rPr>
              <w:fldChar w:fldCharType="end"/>
            </w:r>
          </w:hyperlink>
        </w:p>
        <w:p w14:paraId="4C81CC7D" w14:textId="12770AAC" w:rsidR="00760EDC" w:rsidRDefault="00760EDC">
          <w:r>
            <w:rPr>
              <w:b/>
              <w:bCs/>
              <w:noProof/>
            </w:rPr>
            <w:fldChar w:fldCharType="end"/>
          </w:r>
        </w:p>
      </w:sdtContent>
    </w:sdt>
    <w:p w14:paraId="0C62E8AC" w14:textId="77777777" w:rsidR="008510DA" w:rsidRDefault="008510DA" w:rsidP="008510DA">
      <w:pPr>
        <w:pBdr>
          <w:top w:val="nil"/>
          <w:left w:val="nil"/>
          <w:bottom w:val="nil"/>
          <w:right w:val="nil"/>
          <w:between w:val="nil"/>
        </w:pBdr>
        <w:tabs>
          <w:tab w:val="left" w:pos="805"/>
          <w:tab w:val="right" w:pos="9638"/>
        </w:tabs>
        <w:spacing w:before="28" w:line="264" w:lineRule="auto"/>
        <w:ind w:left="567" w:hanging="454"/>
        <w:rPr>
          <w:rFonts w:ascii="Arial" w:eastAsia="Arial" w:hAnsi="Arial" w:cs="Arial"/>
          <w:color w:val="000000"/>
          <w:sz w:val="22"/>
          <w:szCs w:val="22"/>
        </w:rPr>
      </w:pPr>
    </w:p>
    <w:p w14:paraId="75528011" w14:textId="1EFE3DF2" w:rsidR="00172779" w:rsidRDefault="008510DA" w:rsidP="00D3555A">
      <w:pPr>
        <w:pStyle w:val="Title"/>
      </w:pPr>
      <w:r>
        <w:br w:type="page"/>
      </w:r>
    </w:p>
    <w:p w14:paraId="1FE3B508" w14:textId="77777777" w:rsidR="005F7518" w:rsidRPr="00586B0B" w:rsidRDefault="005F7518" w:rsidP="005F7518">
      <w:pPr>
        <w:pStyle w:val="Heading0"/>
        <w:jc w:val="left"/>
        <w:outlineLvl w:val="0"/>
      </w:pPr>
      <w:bookmarkStart w:id="0" w:name="_Toc31280768"/>
      <w:bookmarkStart w:id="1" w:name="_Toc32838611"/>
      <w:bookmarkStart w:id="2" w:name="_Toc65413890"/>
      <w:r w:rsidRPr="00586B0B">
        <w:lastRenderedPageBreak/>
        <w:t>Preface</w:t>
      </w:r>
      <w:bookmarkEnd w:id="0"/>
      <w:bookmarkEnd w:id="1"/>
      <w:bookmarkEnd w:id="2"/>
    </w:p>
    <w:p w14:paraId="7DA4B6AA" w14:textId="77777777" w:rsidR="005F7518" w:rsidRDefault="005F7518" w:rsidP="005F7518">
      <w:pPr>
        <w:tabs>
          <w:tab w:val="left" w:pos="-620"/>
          <w:tab w:val="left" w:pos="0"/>
        </w:tabs>
        <w:spacing w:before="360" w:line="300" w:lineRule="atLeast"/>
        <w:rPr>
          <w:rFonts w:ascii="Arial" w:hAnsi="Arial" w:cs="Arial"/>
          <w:b/>
          <w:bCs/>
        </w:rPr>
      </w:pPr>
      <w:r>
        <w:rPr>
          <w:rFonts w:ascii="Arial" w:hAnsi="Arial" w:cs="Arial"/>
          <w:b/>
          <w:bCs/>
        </w:rPr>
        <w:t>OMG</w:t>
      </w:r>
    </w:p>
    <w:p w14:paraId="330091E4" w14:textId="77777777" w:rsidR="005F7518" w:rsidRDefault="005F7518" w:rsidP="005F7518">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7E9B4AA" w14:textId="77777777" w:rsidR="005F7518" w:rsidRDefault="005F7518" w:rsidP="005F7518">
      <w:pPr>
        <w:pStyle w:val="Body"/>
      </w:pPr>
      <w:r>
        <w:t xml:space="preserve">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w:t>
      </w:r>
      <w:proofErr w:type="gramStart"/>
      <w:r>
        <w:t>include:</w:t>
      </w:r>
      <w:proofErr w:type="gramEnd"/>
      <w:r>
        <w:t xml:space="preserve"> UML® (Unified Modeling Language™); CORBA® (Common Object Request Broker Architecture); CWM™ (Common Warehouse Metamodel); and industry-specific standards for dozens of vertical markets.</w:t>
      </w:r>
    </w:p>
    <w:p w14:paraId="1BC4B99F" w14:textId="77777777" w:rsidR="005F7518" w:rsidRDefault="005F7518" w:rsidP="005F7518">
      <w:pPr>
        <w:pStyle w:val="Body"/>
      </w:pPr>
      <w:r>
        <w:t>More information on the OMG is available at https://www.omg.org/.</w:t>
      </w:r>
    </w:p>
    <w:p w14:paraId="6511D6C3" w14:textId="77777777" w:rsidR="005F7518" w:rsidRPr="00E6569F" w:rsidRDefault="005F7518" w:rsidP="005F7518">
      <w:pPr>
        <w:tabs>
          <w:tab w:val="left" w:pos="172"/>
          <w:tab w:val="left" w:pos="792"/>
        </w:tabs>
        <w:spacing w:before="360" w:line="300" w:lineRule="atLeast"/>
        <w:ind w:left="792" w:hanging="792"/>
        <w:rPr>
          <w:rFonts w:ascii="Arial" w:hAnsi="Arial"/>
          <w:b/>
          <w:color w:val="000000"/>
        </w:rPr>
      </w:pPr>
      <w:r w:rsidRPr="00E6569F">
        <w:rPr>
          <w:rFonts w:ascii="Arial" w:hAnsi="Arial"/>
          <w:b/>
          <w:color w:val="000000"/>
        </w:rPr>
        <w:t>OMG Specifications</w:t>
      </w:r>
    </w:p>
    <w:p w14:paraId="7868D40C" w14:textId="77777777" w:rsidR="005F7518" w:rsidRDefault="005F7518" w:rsidP="005F7518">
      <w:pPr>
        <w:pStyle w:val="Body"/>
      </w:pPr>
      <w:r>
        <w:t xml:space="preserve">As noted, </w:t>
      </w:r>
      <w:r>
        <w:fldChar w:fldCharType="begin"/>
      </w:r>
      <w:r>
        <w:instrText xml:space="preserve"> XE "OMG specifications" </w:instrText>
      </w:r>
      <w:r>
        <w:fldChar w:fldCharType="end"/>
      </w:r>
      <w:r>
        <w:t xml:space="preserve">OMG specifications address middleware, </w:t>
      </w:r>
      <w:proofErr w:type="gramStart"/>
      <w:r>
        <w:t>modeling</w:t>
      </w:r>
      <w:proofErr w:type="gramEnd"/>
      <w:r>
        <w:t xml:space="preserve"> and vertical domain frameworks. All OMG Specifications are available from the OMG website at:</w:t>
      </w:r>
    </w:p>
    <w:p w14:paraId="689BCF10" w14:textId="77777777" w:rsidR="005F7518" w:rsidRPr="0066079C" w:rsidRDefault="005F7518" w:rsidP="005F7518">
      <w:pPr>
        <w:spacing w:line="280" w:lineRule="atLeast"/>
        <w:rPr>
          <w:i/>
          <w:color w:val="0000FF"/>
          <w:u w:val="single"/>
        </w:rPr>
      </w:pPr>
      <w:r w:rsidRPr="0066079C">
        <w:rPr>
          <w:i/>
          <w:color w:val="0000FF"/>
          <w:u w:val="single"/>
        </w:rPr>
        <w:t>https://www.omg.org/spec</w:t>
      </w:r>
    </w:p>
    <w:p w14:paraId="3C6378A5" w14:textId="77777777" w:rsidR="005F7518" w:rsidRDefault="005F7518" w:rsidP="005F7518">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4F1837FE" w14:textId="77777777" w:rsidR="005F7518" w:rsidRDefault="005F7518" w:rsidP="005F7518">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6F28F43F" w14:textId="1A48263E" w:rsidR="005F7518" w:rsidRPr="0068082B" w:rsidRDefault="005F7518" w:rsidP="005F7518">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sidRPr="0068082B">
        <w:rPr>
          <w:rFonts w:ascii="Times" w:hAnsi="Times"/>
          <w:color w:val="000000"/>
        </w:rPr>
        <w:t>OMG Headquarters</w:t>
      </w:r>
      <w:r w:rsidRPr="0068082B">
        <w:rPr>
          <w:rFonts w:ascii="Times" w:hAnsi="Times"/>
          <w:color w:val="000000"/>
        </w:rPr>
        <w:br/>
      </w:r>
      <w:r w:rsidR="00967441" w:rsidRPr="00967441">
        <w:rPr>
          <w:rFonts w:ascii="Times" w:hAnsi="Times"/>
          <w:color w:val="000000"/>
        </w:rPr>
        <w:t>9C Medway Road, PMB 274</w:t>
      </w:r>
      <w:r w:rsidRPr="0068082B">
        <w:rPr>
          <w:rFonts w:ascii="Times" w:hAnsi="Times"/>
          <w:color w:val="000000"/>
        </w:rPr>
        <w:br/>
      </w:r>
      <w:r w:rsidR="00967441" w:rsidRPr="00967441">
        <w:rPr>
          <w:rFonts w:ascii="Times" w:hAnsi="Times"/>
          <w:color w:val="000000"/>
        </w:rPr>
        <w:t>Milford, MA 01757</w:t>
      </w:r>
      <w:r w:rsidRPr="0068082B">
        <w:rPr>
          <w:rFonts w:ascii="Times" w:hAnsi="Times"/>
          <w:color w:val="000000"/>
        </w:rPr>
        <w:br/>
        <w:t>USA</w:t>
      </w:r>
      <w:r w:rsidRPr="0068082B">
        <w:rPr>
          <w:rFonts w:ascii="Times" w:hAnsi="Times"/>
          <w:color w:val="000000"/>
        </w:rPr>
        <w:br/>
        <w:t>Tel: +1-781-444-0404</w:t>
      </w:r>
      <w:r w:rsidRPr="0068082B">
        <w:rPr>
          <w:rFonts w:ascii="Times" w:hAnsi="Times"/>
          <w:color w:val="000000"/>
        </w:rPr>
        <w:br/>
        <w:t>Fax: +1-781-444-0320</w:t>
      </w:r>
      <w:r w:rsidRPr="0068082B">
        <w:rPr>
          <w:rFonts w:ascii="Times" w:hAnsi="Times"/>
          <w:color w:val="000000"/>
        </w:rPr>
        <w:br/>
        <w:t>Email:</w:t>
      </w:r>
      <w:r w:rsidRPr="0068082B">
        <w:rPr>
          <w:rFonts w:ascii="Times" w:hAnsi="Times"/>
          <w:i/>
          <w:color w:val="000000"/>
        </w:rPr>
        <w:t xml:space="preserve"> </w:t>
      </w:r>
      <w:r w:rsidRPr="0068082B">
        <w:rPr>
          <w:rFonts w:ascii="Times" w:hAnsi="Times"/>
          <w:i/>
          <w:color w:val="0000FF"/>
          <w:u w:val="single"/>
        </w:rPr>
        <w:t>pubs@omg.org</w:t>
      </w:r>
    </w:p>
    <w:p w14:paraId="112F0116" w14:textId="77777777" w:rsidR="005F7518" w:rsidRDefault="005F7518" w:rsidP="005F7518">
      <w:pPr>
        <w:pStyle w:val="Body"/>
        <w:rPr>
          <w:rStyle w:val="Hyperlink"/>
        </w:rPr>
      </w:pPr>
      <w:r>
        <w:rPr>
          <w:color w:val="000000"/>
        </w:rPr>
        <w:t xml:space="preserve">Certain OMG specifications are also available as ISO standards. Please consult </w:t>
      </w:r>
      <w:r>
        <w:rPr>
          <w:rStyle w:val="Hyperlink"/>
        </w:rPr>
        <w:t>http://www.iso.org</w:t>
      </w:r>
      <w:r>
        <w:rPr>
          <w:rStyle w:val="Hyperlink"/>
        </w:rPr>
        <w:br/>
      </w:r>
    </w:p>
    <w:p w14:paraId="5349678E" w14:textId="77777777" w:rsidR="005F7518" w:rsidRPr="00E6569F" w:rsidRDefault="005F7518" w:rsidP="005F7518">
      <w:pPr>
        <w:tabs>
          <w:tab w:val="left" w:pos="172"/>
          <w:tab w:val="left" w:pos="792"/>
        </w:tabs>
        <w:spacing w:before="360" w:line="300" w:lineRule="atLeast"/>
        <w:ind w:left="792" w:hanging="792"/>
        <w:rPr>
          <w:rFonts w:ascii="Arial" w:hAnsi="Arial"/>
          <w:b/>
          <w:color w:val="000000"/>
        </w:rPr>
      </w:pPr>
      <w:r>
        <w:rPr>
          <w:rFonts w:ascii="Arial" w:hAnsi="Arial"/>
          <w:b/>
          <w:color w:val="000000"/>
        </w:rPr>
        <w:t>Issues</w:t>
      </w:r>
    </w:p>
    <w:p w14:paraId="4216A620" w14:textId="77777777" w:rsidR="005F7518" w:rsidRDefault="005F7518" w:rsidP="005F7518">
      <w:pPr>
        <w:pStyle w:val="BodyText"/>
      </w:pPr>
      <w:r>
        <w:t>All OMG specifications are subject to continuous review and improvement. As part of this process we encourage readers to report any ambiguities, inconsistencies, or inaccuracies they may find by completing the Issue Reporting Form listed on the main web page https://www.omg.org, under Documents, Report a Bug/Issue.</w:t>
      </w:r>
    </w:p>
    <w:p w14:paraId="7BDCB53A" w14:textId="77777777" w:rsidR="0063324B" w:rsidRDefault="0063324B">
      <w:pPr>
        <w:pBdr>
          <w:top w:val="nil"/>
          <w:left w:val="nil"/>
          <w:bottom w:val="nil"/>
          <w:right w:val="nil"/>
          <w:between w:val="nil"/>
        </w:pBdr>
        <w:spacing w:line="5669" w:lineRule="auto"/>
        <w:jc w:val="center"/>
        <w:sectPr w:rsidR="0063324B" w:rsidSect="00CD3344">
          <w:pgSz w:w="11909" w:h="15840"/>
          <w:pgMar w:top="1134" w:right="1134" w:bottom="1710" w:left="1134" w:header="0" w:footer="720" w:gutter="0"/>
          <w:cols w:space="720"/>
        </w:sectPr>
      </w:pPr>
    </w:p>
    <w:p w14:paraId="4D411386" w14:textId="77777777" w:rsidR="0063324B" w:rsidRDefault="0063324B" w:rsidP="00346EA4">
      <w:pPr>
        <w:pStyle w:val="Heading1"/>
        <w:numPr>
          <w:ilvl w:val="0"/>
          <w:numId w:val="5"/>
        </w:numPr>
        <w:tabs>
          <w:tab w:val="left" w:pos="0"/>
        </w:tabs>
        <w:sectPr w:rsidR="0063324B" w:rsidSect="0063324B">
          <w:type w:val="oddPage"/>
          <w:pgSz w:w="11909" w:h="15840"/>
          <w:pgMar w:top="1134" w:right="1134" w:bottom="1710" w:left="1134" w:header="0" w:footer="720" w:gutter="0"/>
          <w:cols w:space="720"/>
        </w:sectPr>
      </w:pPr>
    </w:p>
    <w:p w14:paraId="27ADB62F" w14:textId="77777777" w:rsidR="0063324B" w:rsidRPr="0063324B" w:rsidRDefault="0063324B" w:rsidP="00346EA4">
      <w:pPr>
        <w:pStyle w:val="Heading1"/>
        <w:keepNext w:val="0"/>
        <w:widowControl/>
        <w:numPr>
          <w:ilvl w:val="0"/>
          <w:numId w:val="5"/>
        </w:numPr>
        <w:pBdr>
          <w:top w:val="none" w:sz="0" w:space="0" w:color="auto"/>
          <w:left w:val="none" w:sz="0" w:space="0" w:color="auto"/>
          <w:bottom w:val="none" w:sz="0" w:space="0" w:color="auto"/>
          <w:right w:val="none" w:sz="0" w:space="0" w:color="auto"/>
          <w:between w:val="none" w:sz="0" w:space="0" w:color="auto"/>
        </w:pBdr>
        <w:suppressAutoHyphens/>
        <w:overflowPunct w:val="0"/>
        <w:autoSpaceDE w:val="0"/>
        <w:autoSpaceDN w:val="0"/>
        <w:adjustRightInd w:val="0"/>
        <w:spacing w:before="245" w:after="259" w:line="240" w:lineRule="auto"/>
        <w:textAlignment w:val="baseline"/>
      </w:pPr>
      <w:bookmarkStart w:id="3" w:name="_Toc65413891"/>
      <w:r w:rsidRPr="0063324B">
        <w:lastRenderedPageBreak/>
        <w:t>Submission-Specific Content</w:t>
      </w:r>
      <w:bookmarkEnd w:id="3"/>
    </w:p>
    <w:p w14:paraId="5D19C218" w14:textId="77777777" w:rsidR="00172779" w:rsidRDefault="000D7EA1" w:rsidP="00346EA4">
      <w:pPr>
        <w:pStyle w:val="Heading2"/>
        <w:numPr>
          <w:ilvl w:val="1"/>
          <w:numId w:val="5"/>
        </w:numPr>
        <w:tabs>
          <w:tab w:val="left" w:pos="0"/>
        </w:tabs>
      </w:pPr>
      <w:bookmarkStart w:id="4" w:name="_Toc65413892"/>
      <w:r>
        <w:t>Submission Preface</w:t>
      </w:r>
      <w:bookmarkEnd w:id="4"/>
    </w:p>
    <w:p w14:paraId="7693032A" w14:textId="775D643C" w:rsidR="008B1D7C" w:rsidRDefault="008B1D7C" w:rsidP="008B1D7C">
      <w:pPr>
        <w:tabs>
          <w:tab w:val="left" w:pos="0"/>
        </w:tabs>
      </w:pPr>
      <w:r w:rsidRPr="00AD6648">
        <w:t xml:space="preserve">88 Solutions and </w:t>
      </w:r>
      <w:proofErr w:type="spellStart"/>
      <w:r w:rsidRPr="00AD6648">
        <w:t>Thematix</w:t>
      </w:r>
      <w:proofErr w:type="spellEnd"/>
      <w:r w:rsidRPr="00AD6648">
        <w:t xml:space="preserve"> Partners are pleased to submit this joint proposal in response to the Application Programming Interfaces (API) to Knowledge Bases (KB) RFP (OMG document ad/2010-06-09). </w:t>
      </w:r>
      <w:r>
        <w:t xml:space="preserve">Key contributors to the work include </w:t>
      </w:r>
      <w:r w:rsidR="00D3555A">
        <w:t xml:space="preserve">Federated Knowledge, </w:t>
      </w:r>
      <w:r>
        <w:t>Fraunhofer FOKUS, the Mayo Clinic, and Micro Focus, with support from Raytheon Technologie</w:t>
      </w:r>
      <w:r w:rsidR="00B94CB1">
        <w:t>s</w:t>
      </w:r>
      <w:r>
        <w:t>.</w:t>
      </w:r>
    </w:p>
    <w:p w14:paraId="00ED6AC8" w14:textId="77777777" w:rsidR="008B1D7C" w:rsidRDefault="008B1D7C" w:rsidP="008B1D7C">
      <w:pPr>
        <w:tabs>
          <w:tab w:val="left" w:pos="0"/>
        </w:tabs>
        <w:jc w:val="both"/>
      </w:pPr>
    </w:p>
    <w:p w14:paraId="321B92BB" w14:textId="58E6F408" w:rsidR="00F95C2D" w:rsidRDefault="00F95C2D" w:rsidP="00D3555A">
      <w:pPr>
        <w:tabs>
          <w:tab w:val="left" w:pos="0"/>
        </w:tabs>
      </w:pPr>
      <w:r>
        <w:t xml:space="preserve">A </w:t>
      </w:r>
      <w:r w:rsidRPr="00FA1243">
        <w:rPr>
          <w:i/>
        </w:rPr>
        <w:t>Knowledge Platform</w:t>
      </w:r>
      <w:r>
        <w:t xml:space="preserve"> is a modular software architecture </w:t>
      </w:r>
      <w:r w:rsidR="00D3555A">
        <w:t>that</w:t>
      </w:r>
      <w:r>
        <w:t xml:space="preserve"> uses APIs to expose </w:t>
      </w:r>
      <w:r>
        <w:rPr>
          <w:i/>
        </w:rPr>
        <w:t>Knowledge Operations</w:t>
      </w:r>
      <w:r>
        <w:t xml:space="preserve"> as a (web) service. Knowledge Operations apply to </w:t>
      </w:r>
      <w:r w:rsidR="000E4742">
        <w:t xml:space="preserve">(Domain) </w:t>
      </w:r>
      <w:r>
        <w:t>Knowledge, properly formalized</w:t>
      </w:r>
      <w:r w:rsidR="000E4742">
        <w:t xml:space="preserve"> using </w:t>
      </w:r>
      <w:r w:rsidR="00D3555A">
        <w:t>k</w:t>
      </w:r>
      <w:r w:rsidR="000E4742">
        <w:t xml:space="preserve">nowledge </w:t>
      </w:r>
      <w:r w:rsidR="00D3555A">
        <w:t>r</w:t>
      </w:r>
      <w:r w:rsidR="000E4742">
        <w:t xml:space="preserve">epresentation </w:t>
      </w:r>
      <w:r w:rsidR="00D3555A">
        <w:t>l</w:t>
      </w:r>
      <w:r w:rsidR="000E4742">
        <w:t xml:space="preserve">anguages, </w:t>
      </w:r>
      <w:r>
        <w:t xml:space="preserve">distributed in the form of </w:t>
      </w:r>
      <w:r>
        <w:rPr>
          <w:i/>
        </w:rPr>
        <w:t>Knowledge Artifacts</w:t>
      </w:r>
      <w:r w:rsidR="000E4742">
        <w:rPr>
          <w:i/>
        </w:rPr>
        <w:t xml:space="preserve">, </w:t>
      </w:r>
      <w:r w:rsidR="000E4742">
        <w:t xml:space="preserve">and assembled into </w:t>
      </w:r>
      <w:r w:rsidR="000E4742" w:rsidRPr="004225FF">
        <w:rPr>
          <w:i/>
        </w:rPr>
        <w:t>Knowledge Bases</w:t>
      </w:r>
      <w:r w:rsidR="000E4742">
        <w:t xml:space="preserve">. Operations range from syntactic manipulation to semantic processing, and support not only </w:t>
      </w:r>
      <w:r w:rsidR="00D3555A">
        <w:t>k</w:t>
      </w:r>
      <w:r w:rsidR="000E4742">
        <w:t xml:space="preserve">nowledge </w:t>
      </w:r>
      <w:r w:rsidR="00D3555A">
        <w:t>r</w:t>
      </w:r>
      <w:r w:rsidR="000E4742">
        <w:t xml:space="preserve">epresentation and </w:t>
      </w:r>
      <w:r w:rsidR="00D3555A">
        <w:t>r</w:t>
      </w:r>
      <w:r w:rsidR="000E4742">
        <w:t>easoning</w:t>
      </w:r>
      <w:r w:rsidR="00D3555A">
        <w:t xml:space="preserve"> (KRR)</w:t>
      </w:r>
      <w:r w:rsidR="000E4742">
        <w:t xml:space="preserve">, but also </w:t>
      </w:r>
      <w:r w:rsidR="00D3555A">
        <w:t>k</w:t>
      </w:r>
      <w:r w:rsidR="000E4742">
        <w:t xml:space="preserve">nowledge </w:t>
      </w:r>
      <w:r w:rsidR="00D3555A">
        <w:t>m</w:t>
      </w:r>
      <w:r w:rsidR="000E4742">
        <w:t xml:space="preserve">anagement and </w:t>
      </w:r>
      <w:r w:rsidR="00D3555A">
        <w:t>d</w:t>
      </w:r>
      <w:r w:rsidR="000E4742">
        <w:t>elivery.</w:t>
      </w:r>
    </w:p>
    <w:p w14:paraId="5DAB3D65" w14:textId="77777777" w:rsidR="00D3555A" w:rsidRDefault="00D3555A" w:rsidP="00D3555A">
      <w:pPr>
        <w:tabs>
          <w:tab w:val="left" w:pos="0"/>
        </w:tabs>
      </w:pPr>
    </w:p>
    <w:p w14:paraId="3D39DDAC" w14:textId="20C3C381" w:rsidR="000E4742" w:rsidRDefault="000E4742" w:rsidP="00D3555A">
      <w:pPr>
        <w:tabs>
          <w:tab w:val="left" w:pos="0"/>
        </w:tabs>
      </w:pPr>
      <w:r>
        <w:t>Th</w:t>
      </w:r>
      <w:r w:rsidR="00D3555A">
        <w:t>is</w:t>
      </w:r>
      <w:r>
        <w:t xml:space="preserve"> proposal organizes the operations </w:t>
      </w:r>
      <w:r w:rsidR="00D3555A">
        <w:t>as five</w:t>
      </w:r>
      <w:r>
        <w:t xml:space="preserve"> </w:t>
      </w:r>
      <w:r w:rsidR="00D3555A">
        <w:t>s</w:t>
      </w:r>
      <w:r>
        <w:t>ervices</w:t>
      </w:r>
      <w:r w:rsidR="00D3555A">
        <w:t xml:space="preserve"> that</w:t>
      </w:r>
      <w:r>
        <w:t xml:space="preserve"> follow principles</w:t>
      </w:r>
      <w:r w:rsidR="00FA1243">
        <w:t xml:space="preserve"> from functional and </w:t>
      </w:r>
      <w:proofErr w:type="spellStart"/>
      <w:r w:rsidR="00FA1243">
        <w:t>ReSTful</w:t>
      </w:r>
      <w:proofErr w:type="spellEnd"/>
      <w:r w:rsidR="00FA1243">
        <w:t xml:space="preserve"> programming. </w:t>
      </w:r>
      <w:r w:rsidR="00D3555A">
        <w:t xml:space="preserve"> </w:t>
      </w:r>
      <w:r w:rsidR="00FA1243">
        <w:t>The operations are agnostic with respect to the knowledge content and the representation language(s</w:t>
      </w:r>
      <w:proofErr w:type="gramStart"/>
      <w:r w:rsidR="00FA1243">
        <w:t>), and</w:t>
      </w:r>
      <w:proofErr w:type="gramEnd"/>
      <w:r w:rsidR="00FA1243">
        <w:t xml:space="preserve"> provide a layer of abstraction on implementation components.</w:t>
      </w:r>
      <w:r w:rsidR="00D3555A">
        <w:t xml:space="preserve">  The specification is designed to support other architectural styles as well, though.  To that end, the normative machine-readable content includes </w:t>
      </w:r>
      <w:r w:rsidR="00861C60">
        <w:t xml:space="preserve">a </w:t>
      </w:r>
      <w:r w:rsidR="00D3555A">
        <w:t>UML XMI (PIM)</w:t>
      </w:r>
      <w:r w:rsidR="00861C60">
        <w:t xml:space="preserve"> that provides pla</w:t>
      </w:r>
      <w:r w:rsidR="00E0437C">
        <w:t>t</w:t>
      </w:r>
      <w:r w:rsidR="00861C60">
        <w:t>form-independent representation of the datatypes required for all operations, a corresponding IDL (PIM) that can be used to generate other concrete interfaces as desired</w:t>
      </w:r>
      <w:r w:rsidR="00D3555A">
        <w:t xml:space="preserve">, </w:t>
      </w:r>
      <w:r w:rsidR="00861C60">
        <w:t xml:space="preserve">and an </w:t>
      </w:r>
      <w:r w:rsidR="00D3555A">
        <w:t>OpenAPI .</w:t>
      </w:r>
      <w:proofErr w:type="spellStart"/>
      <w:r w:rsidR="00D3555A">
        <w:t>yaml</w:t>
      </w:r>
      <w:proofErr w:type="spellEnd"/>
      <w:r w:rsidR="00D3555A">
        <w:t xml:space="preserve"> (PS</w:t>
      </w:r>
      <w:r w:rsidR="00861C60">
        <w:t>M) from which Java interfaces can be generated</w:t>
      </w:r>
      <w:r w:rsidR="00D3555A">
        <w:t>.</w:t>
      </w:r>
    </w:p>
    <w:p w14:paraId="10884CF3" w14:textId="77777777" w:rsidR="00FA1243" w:rsidRDefault="00FA1243" w:rsidP="00D3555A">
      <w:pPr>
        <w:tabs>
          <w:tab w:val="left" w:pos="0"/>
        </w:tabs>
      </w:pPr>
    </w:p>
    <w:p w14:paraId="2F262C56" w14:textId="727364FF" w:rsidR="008B1D7C" w:rsidRDefault="00FA1243" w:rsidP="00D3555A">
      <w:pPr>
        <w:tabs>
          <w:tab w:val="left" w:pos="0"/>
        </w:tabs>
      </w:pPr>
      <w:r>
        <w:t>Mayo Clinic</w:t>
      </w:r>
      <w:r w:rsidR="00AC6011">
        <w:t>, our team member that has done much of the work on this submission,</w:t>
      </w:r>
      <w:r>
        <w:t xml:space="preserve"> maintains an open source, model-driven implementation of the APIs.</w:t>
      </w:r>
      <w:r w:rsidDel="00FA1243">
        <w:t xml:space="preserve"> </w:t>
      </w:r>
      <w:r w:rsidR="00AC6011">
        <w:t xml:space="preserve"> Fraunhofer FOKUS </w:t>
      </w:r>
      <w:r w:rsidR="00B94CB1">
        <w:t>uses</w:t>
      </w:r>
      <w:r w:rsidR="00AC6011">
        <w:t xml:space="preserve"> the APIs in their Knowledge Curation framework, providing a second implementation / vetting of the work presented herein.</w:t>
      </w:r>
      <w:r w:rsidR="00E7381B">
        <w:t xml:space="preserve">  Other organizations that have expressed interest include, but are not limited to, Micro Focus, who have participated in some of the submitter discussions and have reviewed various versions of the IDL, the Stanford Biomedical Informatics Research (BMIR) team responsible for the Protégé open source tool that is widely used for ontology development, and the Amazon Web Services (AWS) team responsible for the </w:t>
      </w:r>
      <w:r w:rsidR="00E63866">
        <w:t xml:space="preserve">AWS </w:t>
      </w:r>
      <w:r w:rsidR="00E7381B">
        <w:t xml:space="preserve">Neptune graph database and environment. </w:t>
      </w:r>
    </w:p>
    <w:p w14:paraId="79F3C911" w14:textId="77777777" w:rsidR="00172779" w:rsidRDefault="00172779">
      <w:pPr>
        <w:tabs>
          <w:tab w:val="left" w:pos="0"/>
        </w:tabs>
      </w:pPr>
    </w:p>
    <w:p w14:paraId="04EC5615" w14:textId="77777777" w:rsidR="008B1D7C" w:rsidRDefault="008B1D7C" w:rsidP="00346EA4">
      <w:pPr>
        <w:pStyle w:val="Heading2"/>
        <w:numPr>
          <w:ilvl w:val="1"/>
          <w:numId w:val="5"/>
        </w:numPr>
        <w:tabs>
          <w:tab w:val="left" w:pos="0"/>
        </w:tabs>
      </w:pPr>
      <w:bookmarkStart w:id="5" w:name="_Toc65413893"/>
      <w:r>
        <w:t>Copyright Waiver</w:t>
      </w:r>
      <w:bookmarkEnd w:id="5"/>
    </w:p>
    <w:p w14:paraId="79AF06C4" w14:textId="161E389D" w:rsidR="008B1D7C" w:rsidRDefault="008B1D7C" w:rsidP="008B1D7C">
      <w:pPr>
        <w:pStyle w:val="Body"/>
        <w:spacing w:line="240" w:lineRule="auto"/>
      </w:pPr>
      <w:r>
        <w:rPr>
          <w:rFonts w:eastAsia="Arial"/>
          <w:kern w:val="3"/>
        </w:rPr>
        <w:t xml:space="preserve">The submitters and other contributors as listed in clause 0.3, below, as well as the copyright holders indicated above, including those whose material was carried over from </w:t>
      </w:r>
      <w:r w:rsidR="00B94CB1">
        <w:rPr>
          <w:rFonts w:eastAsia="Arial"/>
          <w:kern w:val="3"/>
        </w:rPr>
        <w:t>the initial submission documents</w:t>
      </w:r>
      <w:r>
        <w:rPr>
          <w:rFonts w:eastAsia="Arial"/>
          <w:kern w:val="3"/>
        </w:rPr>
        <w:t xml:space="preserve">, </w:t>
      </w:r>
      <w:r>
        <w:t xml:space="preserve"> (</w:t>
      </w:r>
      <w:proofErr w:type="spellStart"/>
      <w:r>
        <w:t>i</w:t>
      </w:r>
      <w:proofErr w:type="spellEnd"/>
      <w:r>
        <w:t>) grant to the Object Management Group, Inc. (OMG) a nonexclusive, royalty-free, paid up, worldwide license to copy and distribute this document and to modify this document and distribute copies of the modified version, and (ii) grants to each member of the OMG a nonexclusive, royalty-free, paid up, worldwide license to make up to fifty (50) copies of this document for internal review purposes only and not for distribution, and (iii) has agreed that no person shall be deemed to have infringed the copyright in the included material of any such copyright holder by reason of having used any OMG specification that may be based hereon or having conformed any computer software to such specification.</w:t>
      </w:r>
    </w:p>
    <w:p w14:paraId="3EEEF6A5" w14:textId="260E1A67" w:rsidR="008B1D7C" w:rsidRDefault="008B1D7C" w:rsidP="008B1D7C">
      <w:pPr>
        <w:pStyle w:val="Body"/>
      </w:pPr>
      <w:r w:rsidRPr="008B1D7C">
        <w:rPr>
          <w:b/>
          <w:bCs/>
        </w:rPr>
        <w:t>IPR Mode:</w:t>
      </w:r>
      <w:r>
        <w:t xml:space="preserve"> Non-Assertion Covenant</w:t>
      </w:r>
    </w:p>
    <w:p w14:paraId="01B13EE6" w14:textId="77777777" w:rsidR="008B1D7C" w:rsidRDefault="008B1D7C">
      <w:pPr>
        <w:widowControl w:val="0"/>
        <w:rPr>
          <w:rFonts w:ascii="Arial" w:eastAsia="Arial" w:hAnsi="Arial" w:cs="Arial"/>
          <w:b/>
          <w:sz w:val="26"/>
          <w:szCs w:val="26"/>
        </w:rPr>
      </w:pPr>
    </w:p>
    <w:p w14:paraId="6E7A08E3" w14:textId="1570DE55" w:rsidR="00172779" w:rsidRPr="008B1D7C" w:rsidRDefault="000D7EA1" w:rsidP="00346EA4">
      <w:pPr>
        <w:pStyle w:val="Heading2"/>
        <w:numPr>
          <w:ilvl w:val="1"/>
          <w:numId w:val="5"/>
        </w:numPr>
        <w:tabs>
          <w:tab w:val="left" w:pos="0"/>
        </w:tabs>
      </w:pPr>
      <w:bookmarkStart w:id="6" w:name="_Toc65413894"/>
      <w:r w:rsidRPr="008B1D7C">
        <w:t>Mandatory Requirements</w:t>
      </w:r>
      <w:bookmarkEnd w:id="6"/>
    </w:p>
    <w:p w14:paraId="5AB3D4EA" w14:textId="77777777" w:rsidR="00172779" w:rsidRDefault="00172779">
      <w:pPr>
        <w:widowControl w:val="0"/>
        <w:spacing w:line="215" w:lineRule="auto"/>
        <w:rPr>
          <w:sz w:val="24"/>
          <w:szCs w:val="24"/>
        </w:rPr>
      </w:pPr>
    </w:p>
    <w:tbl>
      <w:tblPr>
        <w:tblStyle w:val="a1"/>
        <w:tblW w:w="9585" w:type="dxa"/>
        <w:jc w:val="center"/>
        <w:tblBorders>
          <w:top w:val="single" w:sz="8" w:space="0" w:color="000001"/>
          <w:left w:val="single" w:sz="8" w:space="0" w:color="000001"/>
          <w:right w:val="single" w:sz="8" w:space="0" w:color="000001"/>
          <w:insideV w:val="single" w:sz="8" w:space="0" w:color="000001"/>
        </w:tblBorders>
        <w:tblLayout w:type="fixed"/>
        <w:tblLook w:val="0000" w:firstRow="0" w:lastRow="0" w:firstColumn="0" w:lastColumn="0" w:noHBand="0" w:noVBand="0"/>
      </w:tblPr>
      <w:tblGrid>
        <w:gridCol w:w="915"/>
        <w:gridCol w:w="3375"/>
        <w:gridCol w:w="5295"/>
      </w:tblGrid>
      <w:tr w:rsidR="00172779" w14:paraId="55BF43BC" w14:textId="77777777">
        <w:trPr>
          <w:trHeight w:val="230"/>
          <w:jc w:val="center"/>
        </w:trPr>
        <w:tc>
          <w:tcPr>
            <w:tcW w:w="915" w:type="dxa"/>
            <w:vMerge w:val="restart"/>
            <w:tcBorders>
              <w:top w:val="single" w:sz="6" w:space="0" w:color="A61C00"/>
              <w:left w:val="single" w:sz="6" w:space="0" w:color="A61C00"/>
              <w:right w:val="single" w:sz="6" w:space="0" w:color="A61C00"/>
            </w:tcBorders>
            <w:shd w:val="clear" w:color="auto" w:fill="auto"/>
            <w:tcMar>
              <w:left w:w="-10" w:type="dxa"/>
            </w:tcMar>
          </w:tcPr>
          <w:p w14:paraId="3FFBF6F0" w14:textId="77777777" w:rsidR="00172779" w:rsidRDefault="000D7EA1">
            <w:pPr>
              <w:jc w:val="both"/>
              <w:rPr>
                <w:b/>
              </w:rPr>
            </w:pPr>
            <w:r>
              <w:rPr>
                <w:b/>
              </w:rPr>
              <w:t>ID</w:t>
            </w:r>
          </w:p>
        </w:tc>
        <w:tc>
          <w:tcPr>
            <w:tcW w:w="3375" w:type="dxa"/>
            <w:vMerge w:val="restart"/>
            <w:tcBorders>
              <w:top w:val="single" w:sz="6" w:space="0" w:color="A61C00"/>
              <w:left w:val="single" w:sz="6" w:space="0" w:color="A61C00"/>
              <w:right w:val="single" w:sz="6" w:space="0" w:color="A61C00"/>
            </w:tcBorders>
            <w:shd w:val="clear" w:color="auto" w:fill="auto"/>
          </w:tcPr>
          <w:p w14:paraId="403D3E89" w14:textId="77777777" w:rsidR="00172779" w:rsidRDefault="000D7EA1">
            <w:pPr>
              <w:jc w:val="both"/>
              <w:rPr>
                <w:b/>
              </w:rPr>
            </w:pPr>
            <w:r>
              <w:rPr>
                <w:b/>
              </w:rPr>
              <w:t>RFP requirement</w:t>
            </w:r>
          </w:p>
        </w:tc>
        <w:tc>
          <w:tcPr>
            <w:tcW w:w="5295" w:type="dxa"/>
            <w:vMerge w:val="restart"/>
            <w:tcBorders>
              <w:top w:val="single" w:sz="6" w:space="0" w:color="A61C00"/>
              <w:left w:val="single" w:sz="6" w:space="0" w:color="A61C00"/>
              <w:right w:val="single" w:sz="6" w:space="0" w:color="A61C00"/>
            </w:tcBorders>
            <w:shd w:val="clear" w:color="auto" w:fill="auto"/>
          </w:tcPr>
          <w:p w14:paraId="0894F673" w14:textId="0132F516" w:rsidR="00172779" w:rsidRDefault="000D7EA1">
            <w:pPr>
              <w:jc w:val="both"/>
              <w:rPr>
                <w:b/>
              </w:rPr>
            </w:pPr>
            <w:r>
              <w:rPr>
                <w:b/>
              </w:rPr>
              <w:t>How this proposal addresses requirement</w:t>
            </w:r>
            <w:r w:rsidR="004A22AA">
              <w:rPr>
                <w:b/>
              </w:rPr>
              <w:t>s</w:t>
            </w:r>
          </w:p>
        </w:tc>
      </w:tr>
      <w:tr w:rsidR="00172779" w14:paraId="306CAFE7" w14:textId="77777777">
        <w:trPr>
          <w:trHeight w:val="230"/>
          <w:jc w:val="center"/>
        </w:trPr>
        <w:tc>
          <w:tcPr>
            <w:tcW w:w="915" w:type="dxa"/>
            <w:vMerge/>
            <w:tcBorders>
              <w:left w:val="single" w:sz="6" w:space="0" w:color="A61C00"/>
              <w:bottom w:val="single" w:sz="6" w:space="0" w:color="A61C00"/>
              <w:right w:val="single" w:sz="6" w:space="0" w:color="A61C00"/>
            </w:tcBorders>
            <w:shd w:val="clear" w:color="auto" w:fill="auto"/>
            <w:tcMar>
              <w:left w:w="-10" w:type="dxa"/>
            </w:tcMar>
          </w:tcPr>
          <w:p w14:paraId="259678B6" w14:textId="77777777" w:rsidR="00172779" w:rsidRDefault="00172779">
            <w:pPr>
              <w:jc w:val="both"/>
            </w:pPr>
          </w:p>
        </w:tc>
        <w:tc>
          <w:tcPr>
            <w:tcW w:w="3375" w:type="dxa"/>
            <w:vMerge/>
            <w:tcBorders>
              <w:left w:val="single" w:sz="6" w:space="0" w:color="A61C00"/>
              <w:bottom w:val="single" w:sz="6" w:space="0" w:color="A61C00"/>
              <w:right w:val="single" w:sz="6" w:space="0" w:color="A61C00"/>
            </w:tcBorders>
            <w:shd w:val="clear" w:color="auto" w:fill="auto"/>
          </w:tcPr>
          <w:p w14:paraId="18A1A9CC" w14:textId="77777777" w:rsidR="00172779" w:rsidRDefault="00172779">
            <w:pPr>
              <w:jc w:val="both"/>
            </w:pPr>
          </w:p>
        </w:tc>
        <w:tc>
          <w:tcPr>
            <w:tcW w:w="5295" w:type="dxa"/>
            <w:vMerge/>
            <w:tcBorders>
              <w:left w:val="single" w:sz="6" w:space="0" w:color="A61C00"/>
              <w:bottom w:val="single" w:sz="6" w:space="0" w:color="A61C00"/>
              <w:right w:val="single" w:sz="6" w:space="0" w:color="A61C00"/>
            </w:tcBorders>
            <w:shd w:val="clear" w:color="auto" w:fill="auto"/>
          </w:tcPr>
          <w:p w14:paraId="0CFBBC1F" w14:textId="77777777" w:rsidR="00172779" w:rsidRDefault="00172779">
            <w:pPr>
              <w:jc w:val="both"/>
            </w:pPr>
          </w:p>
        </w:tc>
      </w:tr>
      <w:tr w:rsidR="00172779" w14:paraId="690C31FA" w14:textId="77777777">
        <w:trPr>
          <w:trHeight w:val="20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4A50510" w14:textId="77777777" w:rsidR="00172779" w:rsidRDefault="000D7EA1" w:rsidP="00E04E69">
            <w:r>
              <w:t>6.5.1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9C00FFA" w14:textId="77777777" w:rsidR="00172779" w:rsidRDefault="000D7EA1" w:rsidP="00E04E69">
            <w:r>
              <w:t>Reference information model</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831C981" w14:textId="77777777" w:rsidR="00172779" w:rsidRDefault="00172779" w:rsidP="00E04E69"/>
        </w:tc>
      </w:tr>
      <w:tr w:rsidR="00172779" w14:paraId="247F61F9" w14:textId="77777777">
        <w:trPr>
          <w:trHeight w:val="230"/>
          <w:jc w:val="center"/>
        </w:trPr>
        <w:tc>
          <w:tcPr>
            <w:tcW w:w="915" w:type="dxa"/>
            <w:vMerge w:val="restart"/>
            <w:tcBorders>
              <w:top w:val="single" w:sz="6" w:space="0" w:color="A61C00"/>
              <w:left w:val="single" w:sz="6" w:space="0" w:color="A61C00"/>
              <w:right w:val="single" w:sz="6" w:space="0" w:color="A61C00"/>
            </w:tcBorders>
            <w:shd w:val="clear" w:color="auto" w:fill="auto"/>
            <w:tcMar>
              <w:left w:w="-10" w:type="dxa"/>
            </w:tcMar>
          </w:tcPr>
          <w:p w14:paraId="13E6350A" w14:textId="77777777" w:rsidR="00172779" w:rsidRDefault="000D7EA1" w:rsidP="00E04E69">
            <w:r>
              <w:t>6.5.1.1</w:t>
            </w:r>
          </w:p>
        </w:tc>
        <w:tc>
          <w:tcPr>
            <w:tcW w:w="3375" w:type="dxa"/>
            <w:vMerge w:val="restart"/>
            <w:tcBorders>
              <w:top w:val="single" w:sz="6" w:space="0" w:color="A61C00"/>
              <w:left w:val="single" w:sz="6" w:space="0" w:color="A61C00"/>
              <w:right w:val="single" w:sz="6" w:space="0" w:color="A61C00"/>
            </w:tcBorders>
            <w:shd w:val="clear" w:color="auto" w:fill="auto"/>
          </w:tcPr>
          <w:p w14:paraId="018D85B9" w14:textId="77777777" w:rsidR="00172779" w:rsidRDefault="000D7EA1" w:rsidP="00E04E69">
            <w:r>
              <w:t>Submitters shall specify a reference in-</w:t>
            </w:r>
          </w:p>
          <w:p w14:paraId="2D4FA974" w14:textId="77777777" w:rsidR="00172779" w:rsidRDefault="000D7EA1" w:rsidP="00E04E69">
            <w:r>
              <w:t>formation model for the terms used in</w:t>
            </w:r>
          </w:p>
          <w:p w14:paraId="6424972A" w14:textId="77777777" w:rsidR="00172779" w:rsidRDefault="000D7EA1" w:rsidP="00E04E69">
            <w:r>
              <w:lastRenderedPageBreak/>
              <w:t>the descriptions of the service functions</w:t>
            </w:r>
          </w:p>
          <w:p w14:paraId="6AC80B4C" w14:textId="77777777" w:rsidR="00172779" w:rsidRDefault="000D7EA1" w:rsidP="00E04E69">
            <w:r>
              <w:t>and the interface parameters.   This</w:t>
            </w:r>
          </w:p>
          <w:p w14:paraId="17664D76" w14:textId="77777777" w:rsidR="00172779" w:rsidRDefault="000D7EA1" w:rsidP="00E04E69">
            <w:r>
              <w:t>model should be a PIM in the UML or</w:t>
            </w:r>
          </w:p>
          <w:p w14:paraId="4AB65C3E" w14:textId="77777777" w:rsidR="00172779" w:rsidRDefault="000D7EA1" w:rsidP="00E04E69">
            <w:r>
              <w:t>MOF form. This model shall be closely</w:t>
            </w:r>
          </w:p>
          <w:p w14:paraId="50FD8F17" w14:textId="77777777" w:rsidR="00172779" w:rsidRDefault="000D7EA1" w:rsidP="00E04E69">
            <w:r>
              <w:t>aligned with the W3C specification for</w:t>
            </w:r>
          </w:p>
          <w:p w14:paraId="2A6733A8" w14:textId="77777777" w:rsidR="00172779" w:rsidRDefault="000D7EA1" w:rsidP="00E04E69">
            <w:r>
              <w:t>OWL and RDF.</w:t>
            </w:r>
          </w:p>
        </w:tc>
        <w:tc>
          <w:tcPr>
            <w:tcW w:w="5295" w:type="dxa"/>
            <w:vMerge w:val="restart"/>
            <w:tcBorders>
              <w:top w:val="single" w:sz="6" w:space="0" w:color="A61C00"/>
              <w:left w:val="single" w:sz="6" w:space="0" w:color="A61C00"/>
              <w:right w:val="single" w:sz="6" w:space="0" w:color="A61C00"/>
            </w:tcBorders>
            <w:shd w:val="clear" w:color="auto" w:fill="auto"/>
          </w:tcPr>
          <w:p w14:paraId="543586C0" w14:textId="58CA0C5E" w:rsidR="00172779" w:rsidRDefault="000D7EA1" w:rsidP="00771165">
            <w:r>
              <w:lastRenderedPageBreak/>
              <w:t xml:space="preserve">We provide </w:t>
            </w:r>
            <w:r w:rsidR="00771165">
              <w:t xml:space="preserve">several </w:t>
            </w:r>
            <w:r>
              <w:t>components</w:t>
            </w:r>
            <w:r w:rsidR="00771165">
              <w:t>:</w:t>
            </w:r>
            <w:r>
              <w:t>.</w:t>
            </w:r>
            <w:r w:rsidR="00771165">
              <w:br/>
            </w:r>
            <w:r w:rsidR="00AC6011">
              <w:t xml:space="preserve">1. </w:t>
            </w:r>
            <w:r w:rsidR="00771165">
              <w:t>A</w:t>
            </w:r>
            <w:r>
              <w:t xml:space="preserve"> model of the </w:t>
            </w:r>
            <w:r w:rsidR="00771165">
              <w:t xml:space="preserve">datatypes used in the </w:t>
            </w:r>
            <w:r>
              <w:t xml:space="preserve">Application Programming </w:t>
            </w:r>
            <w:r>
              <w:lastRenderedPageBreak/>
              <w:t>Interfaces, expressed by means of a UML class model</w:t>
            </w:r>
            <w:r w:rsidR="00AC6011">
              <w:t xml:space="preserve"> included as UML XMI herein</w:t>
            </w:r>
            <w:r w:rsidR="00771165">
              <w:t>, from which we derive XSD schemas</w:t>
            </w:r>
            <w:r>
              <w:t xml:space="preserve">. </w:t>
            </w:r>
            <w:r w:rsidR="00771165">
              <w:br/>
            </w:r>
            <w:r w:rsidR="00AC6011">
              <w:t xml:space="preserve">2. </w:t>
            </w:r>
            <w:r w:rsidR="00771165">
              <w:t>The API</w:t>
            </w:r>
            <w:r w:rsidR="00AC6011">
              <w:t>s,</w:t>
            </w:r>
            <w:r w:rsidR="00771165">
              <w:t xml:space="preserve"> defined by means of OpenAPI 2.0 specifications, from which we derive </w:t>
            </w:r>
            <w:r w:rsidR="00AC6011">
              <w:t>the</w:t>
            </w:r>
            <w:r w:rsidR="00771165">
              <w:t xml:space="preserve"> interfaces</w:t>
            </w:r>
            <w:r w:rsidR="00AC6011">
              <w:t>.</w:t>
            </w:r>
            <w:r w:rsidR="00771165">
              <w:br/>
            </w:r>
            <w:r w:rsidR="00AC6011">
              <w:t xml:space="preserve">3. </w:t>
            </w:r>
            <w:r w:rsidR="00771165">
              <w:t>T</w:t>
            </w:r>
            <w:r>
              <w:t xml:space="preserve">he API4KP </w:t>
            </w:r>
            <w:r w:rsidR="00771165">
              <w:t>ontologies</w:t>
            </w:r>
            <w:r>
              <w:t xml:space="preserve">, expressed in </w:t>
            </w:r>
            <w:r w:rsidR="00AC6011">
              <w:t xml:space="preserve">RDF/XML serialized </w:t>
            </w:r>
            <w:r>
              <w:t>OWL</w:t>
            </w:r>
            <w:r w:rsidR="00771165">
              <w:t>, provid</w:t>
            </w:r>
            <w:r w:rsidR="00AC6011">
              <w:t>ing</w:t>
            </w:r>
            <w:r w:rsidR="00771165">
              <w:t xml:space="preserve"> formal definitions </w:t>
            </w:r>
            <w:r w:rsidR="00AC6011">
              <w:t>and</w:t>
            </w:r>
            <w:r w:rsidR="00771165">
              <w:t xml:space="preserve"> used to derive controlled terminologies and, in turn, enumerated sets used as API parameters</w:t>
            </w:r>
            <w:r>
              <w:t>.</w:t>
            </w:r>
          </w:p>
        </w:tc>
      </w:tr>
      <w:tr w:rsidR="00172779" w14:paraId="55BF3C57" w14:textId="77777777">
        <w:trPr>
          <w:trHeight w:val="218"/>
          <w:jc w:val="center"/>
        </w:trPr>
        <w:tc>
          <w:tcPr>
            <w:tcW w:w="915" w:type="dxa"/>
            <w:vMerge/>
            <w:tcBorders>
              <w:left w:val="single" w:sz="6" w:space="0" w:color="A61C00"/>
              <w:right w:val="single" w:sz="6" w:space="0" w:color="A61C00"/>
            </w:tcBorders>
            <w:shd w:val="clear" w:color="auto" w:fill="auto"/>
            <w:tcMar>
              <w:left w:w="-10" w:type="dxa"/>
            </w:tcMar>
          </w:tcPr>
          <w:p w14:paraId="45DE485A" w14:textId="77777777" w:rsidR="00172779" w:rsidRDefault="00172779" w:rsidP="00E04E69">
            <w:pPr>
              <w:widowControl w:val="0"/>
              <w:rPr>
                <w:sz w:val="19"/>
                <w:szCs w:val="19"/>
              </w:rPr>
            </w:pPr>
          </w:p>
        </w:tc>
        <w:tc>
          <w:tcPr>
            <w:tcW w:w="3375" w:type="dxa"/>
            <w:vMerge/>
            <w:tcBorders>
              <w:left w:val="single" w:sz="6" w:space="0" w:color="A61C00"/>
              <w:right w:val="single" w:sz="6" w:space="0" w:color="A61C00"/>
            </w:tcBorders>
            <w:shd w:val="clear" w:color="auto" w:fill="auto"/>
          </w:tcPr>
          <w:p w14:paraId="7B8A75B1" w14:textId="77777777" w:rsidR="00172779" w:rsidRDefault="00172779" w:rsidP="00E04E69">
            <w:pPr>
              <w:widowControl w:val="0"/>
              <w:rPr>
                <w:rFonts w:ascii="Liberation Serif" w:eastAsia="Liberation Serif" w:hAnsi="Liberation Serif" w:cs="Liberation Serif"/>
                <w:sz w:val="24"/>
                <w:szCs w:val="24"/>
              </w:rPr>
            </w:pPr>
          </w:p>
        </w:tc>
        <w:tc>
          <w:tcPr>
            <w:tcW w:w="5295" w:type="dxa"/>
            <w:vMerge/>
            <w:tcBorders>
              <w:left w:val="single" w:sz="6" w:space="0" w:color="A61C00"/>
              <w:right w:val="single" w:sz="6" w:space="0" w:color="A61C00"/>
            </w:tcBorders>
            <w:shd w:val="clear" w:color="auto" w:fill="auto"/>
          </w:tcPr>
          <w:p w14:paraId="09D1EEB5" w14:textId="77777777" w:rsidR="00172779" w:rsidRDefault="00172779" w:rsidP="00E04E69">
            <w:pPr>
              <w:widowControl w:val="0"/>
              <w:rPr>
                <w:rFonts w:ascii="Liberation Serif" w:eastAsia="Liberation Serif" w:hAnsi="Liberation Serif" w:cs="Liberation Serif"/>
                <w:sz w:val="24"/>
                <w:szCs w:val="24"/>
              </w:rPr>
            </w:pPr>
          </w:p>
        </w:tc>
      </w:tr>
      <w:tr w:rsidR="00172779" w14:paraId="70C52165" w14:textId="77777777">
        <w:trPr>
          <w:trHeight w:val="218"/>
          <w:jc w:val="center"/>
        </w:trPr>
        <w:tc>
          <w:tcPr>
            <w:tcW w:w="915" w:type="dxa"/>
            <w:vMerge/>
            <w:tcBorders>
              <w:left w:val="single" w:sz="6" w:space="0" w:color="A61C00"/>
              <w:right w:val="single" w:sz="6" w:space="0" w:color="A61C00"/>
            </w:tcBorders>
            <w:shd w:val="clear" w:color="auto" w:fill="auto"/>
            <w:tcMar>
              <w:left w:w="-10" w:type="dxa"/>
            </w:tcMar>
          </w:tcPr>
          <w:p w14:paraId="247AC45A" w14:textId="77777777" w:rsidR="00172779" w:rsidRDefault="00172779" w:rsidP="00E04E69">
            <w:pPr>
              <w:widowControl w:val="0"/>
              <w:rPr>
                <w:sz w:val="19"/>
                <w:szCs w:val="19"/>
              </w:rPr>
            </w:pPr>
          </w:p>
        </w:tc>
        <w:tc>
          <w:tcPr>
            <w:tcW w:w="3375" w:type="dxa"/>
            <w:vMerge/>
            <w:tcBorders>
              <w:left w:val="single" w:sz="6" w:space="0" w:color="A61C00"/>
              <w:right w:val="single" w:sz="6" w:space="0" w:color="A61C00"/>
            </w:tcBorders>
            <w:shd w:val="clear" w:color="auto" w:fill="auto"/>
          </w:tcPr>
          <w:p w14:paraId="14CB7602" w14:textId="77777777" w:rsidR="00172779" w:rsidRDefault="00172779" w:rsidP="00E04E69">
            <w:pPr>
              <w:widowControl w:val="0"/>
              <w:rPr>
                <w:rFonts w:ascii="Liberation Serif" w:eastAsia="Liberation Serif" w:hAnsi="Liberation Serif" w:cs="Liberation Serif"/>
                <w:sz w:val="24"/>
                <w:szCs w:val="24"/>
              </w:rPr>
            </w:pPr>
          </w:p>
        </w:tc>
        <w:tc>
          <w:tcPr>
            <w:tcW w:w="5295" w:type="dxa"/>
            <w:vMerge/>
            <w:tcBorders>
              <w:left w:val="single" w:sz="6" w:space="0" w:color="A61C00"/>
              <w:right w:val="single" w:sz="6" w:space="0" w:color="A61C00"/>
            </w:tcBorders>
            <w:shd w:val="clear" w:color="auto" w:fill="auto"/>
          </w:tcPr>
          <w:p w14:paraId="5C7ADEE0" w14:textId="77777777" w:rsidR="00172779" w:rsidRDefault="00172779" w:rsidP="00E04E69">
            <w:pPr>
              <w:widowControl w:val="0"/>
              <w:rPr>
                <w:rFonts w:ascii="Liberation Serif" w:eastAsia="Liberation Serif" w:hAnsi="Liberation Serif" w:cs="Liberation Serif"/>
                <w:sz w:val="24"/>
                <w:szCs w:val="24"/>
              </w:rPr>
            </w:pPr>
          </w:p>
        </w:tc>
      </w:tr>
      <w:tr w:rsidR="00172779" w14:paraId="59C70915" w14:textId="77777777">
        <w:trPr>
          <w:trHeight w:val="218"/>
          <w:jc w:val="center"/>
        </w:trPr>
        <w:tc>
          <w:tcPr>
            <w:tcW w:w="915" w:type="dxa"/>
            <w:vMerge/>
            <w:tcBorders>
              <w:left w:val="single" w:sz="6" w:space="0" w:color="A61C00"/>
              <w:right w:val="single" w:sz="6" w:space="0" w:color="A61C00"/>
            </w:tcBorders>
            <w:shd w:val="clear" w:color="auto" w:fill="auto"/>
            <w:tcMar>
              <w:left w:w="-10" w:type="dxa"/>
            </w:tcMar>
          </w:tcPr>
          <w:p w14:paraId="559F20B8" w14:textId="77777777" w:rsidR="00172779" w:rsidRDefault="00172779" w:rsidP="00E04E69">
            <w:pPr>
              <w:widowControl w:val="0"/>
              <w:rPr>
                <w:sz w:val="19"/>
                <w:szCs w:val="19"/>
              </w:rPr>
            </w:pPr>
          </w:p>
        </w:tc>
        <w:tc>
          <w:tcPr>
            <w:tcW w:w="3375" w:type="dxa"/>
            <w:vMerge/>
            <w:tcBorders>
              <w:left w:val="single" w:sz="6" w:space="0" w:color="A61C00"/>
              <w:right w:val="single" w:sz="6" w:space="0" w:color="A61C00"/>
            </w:tcBorders>
            <w:shd w:val="clear" w:color="auto" w:fill="auto"/>
          </w:tcPr>
          <w:p w14:paraId="54B70497" w14:textId="77777777" w:rsidR="00172779" w:rsidRDefault="00172779" w:rsidP="00E04E69">
            <w:pPr>
              <w:widowControl w:val="0"/>
              <w:rPr>
                <w:rFonts w:ascii="Liberation Serif" w:eastAsia="Liberation Serif" w:hAnsi="Liberation Serif" w:cs="Liberation Serif"/>
                <w:sz w:val="24"/>
                <w:szCs w:val="24"/>
              </w:rPr>
            </w:pPr>
          </w:p>
        </w:tc>
        <w:tc>
          <w:tcPr>
            <w:tcW w:w="5295" w:type="dxa"/>
            <w:vMerge/>
            <w:tcBorders>
              <w:left w:val="single" w:sz="6" w:space="0" w:color="A61C00"/>
              <w:right w:val="single" w:sz="6" w:space="0" w:color="A61C00"/>
            </w:tcBorders>
            <w:shd w:val="clear" w:color="auto" w:fill="auto"/>
          </w:tcPr>
          <w:p w14:paraId="0C37F537" w14:textId="77777777" w:rsidR="00172779" w:rsidRDefault="00172779" w:rsidP="00E04E69">
            <w:pPr>
              <w:widowControl w:val="0"/>
              <w:rPr>
                <w:sz w:val="19"/>
                <w:szCs w:val="19"/>
              </w:rPr>
            </w:pPr>
          </w:p>
        </w:tc>
      </w:tr>
      <w:tr w:rsidR="00172779" w14:paraId="4A2B64CE" w14:textId="77777777">
        <w:trPr>
          <w:trHeight w:val="218"/>
          <w:jc w:val="center"/>
        </w:trPr>
        <w:tc>
          <w:tcPr>
            <w:tcW w:w="915" w:type="dxa"/>
            <w:vMerge/>
            <w:tcBorders>
              <w:left w:val="single" w:sz="6" w:space="0" w:color="A61C00"/>
              <w:right w:val="single" w:sz="6" w:space="0" w:color="A61C00"/>
            </w:tcBorders>
            <w:shd w:val="clear" w:color="auto" w:fill="auto"/>
            <w:tcMar>
              <w:left w:w="-10" w:type="dxa"/>
            </w:tcMar>
          </w:tcPr>
          <w:p w14:paraId="43B45D1F" w14:textId="77777777" w:rsidR="00172779" w:rsidRDefault="00172779" w:rsidP="00E04E69">
            <w:pPr>
              <w:widowControl w:val="0"/>
              <w:rPr>
                <w:sz w:val="19"/>
                <w:szCs w:val="19"/>
              </w:rPr>
            </w:pPr>
          </w:p>
        </w:tc>
        <w:tc>
          <w:tcPr>
            <w:tcW w:w="3375" w:type="dxa"/>
            <w:vMerge/>
            <w:tcBorders>
              <w:left w:val="single" w:sz="6" w:space="0" w:color="A61C00"/>
              <w:right w:val="single" w:sz="6" w:space="0" w:color="A61C00"/>
            </w:tcBorders>
            <w:shd w:val="clear" w:color="auto" w:fill="auto"/>
          </w:tcPr>
          <w:p w14:paraId="796536B7" w14:textId="77777777" w:rsidR="00172779" w:rsidRDefault="00172779" w:rsidP="00E04E69">
            <w:pPr>
              <w:widowControl w:val="0"/>
              <w:rPr>
                <w:rFonts w:ascii="Liberation Serif" w:eastAsia="Liberation Serif" w:hAnsi="Liberation Serif" w:cs="Liberation Serif"/>
                <w:sz w:val="24"/>
                <w:szCs w:val="24"/>
              </w:rPr>
            </w:pPr>
          </w:p>
        </w:tc>
        <w:tc>
          <w:tcPr>
            <w:tcW w:w="5295" w:type="dxa"/>
            <w:vMerge/>
            <w:tcBorders>
              <w:left w:val="single" w:sz="6" w:space="0" w:color="A61C00"/>
              <w:right w:val="single" w:sz="6" w:space="0" w:color="A61C00"/>
            </w:tcBorders>
            <w:shd w:val="clear" w:color="auto" w:fill="auto"/>
          </w:tcPr>
          <w:p w14:paraId="3AF0FD1F" w14:textId="77777777" w:rsidR="00172779" w:rsidRDefault="00172779" w:rsidP="00E04E69">
            <w:pPr>
              <w:widowControl w:val="0"/>
              <w:rPr>
                <w:sz w:val="19"/>
                <w:szCs w:val="19"/>
              </w:rPr>
            </w:pPr>
          </w:p>
        </w:tc>
      </w:tr>
      <w:tr w:rsidR="00172779" w14:paraId="01449D90" w14:textId="77777777">
        <w:trPr>
          <w:trHeight w:val="240"/>
          <w:jc w:val="center"/>
        </w:trPr>
        <w:tc>
          <w:tcPr>
            <w:tcW w:w="915" w:type="dxa"/>
            <w:vMerge/>
            <w:tcBorders>
              <w:left w:val="single" w:sz="6" w:space="0" w:color="A61C00"/>
              <w:right w:val="single" w:sz="6" w:space="0" w:color="A61C00"/>
            </w:tcBorders>
            <w:shd w:val="clear" w:color="auto" w:fill="auto"/>
            <w:tcMar>
              <w:left w:w="-10" w:type="dxa"/>
            </w:tcMar>
          </w:tcPr>
          <w:p w14:paraId="7DC704CE" w14:textId="77777777" w:rsidR="00172779" w:rsidRDefault="00172779" w:rsidP="00E04E69">
            <w:pPr>
              <w:widowControl w:val="0"/>
              <w:rPr>
                <w:sz w:val="19"/>
                <w:szCs w:val="19"/>
              </w:rPr>
            </w:pPr>
          </w:p>
        </w:tc>
        <w:tc>
          <w:tcPr>
            <w:tcW w:w="3375" w:type="dxa"/>
            <w:vMerge/>
            <w:tcBorders>
              <w:left w:val="single" w:sz="6" w:space="0" w:color="A61C00"/>
              <w:right w:val="single" w:sz="6" w:space="0" w:color="A61C00"/>
            </w:tcBorders>
            <w:shd w:val="clear" w:color="auto" w:fill="auto"/>
          </w:tcPr>
          <w:p w14:paraId="57104819" w14:textId="77777777" w:rsidR="00172779" w:rsidRDefault="00172779" w:rsidP="00E04E69">
            <w:pPr>
              <w:widowControl w:val="0"/>
              <w:rPr>
                <w:rFonts w:ascii="Liberation Serif" w:eastAsia="Liberation Serif" w:hAnsi="Liberation Serif" w:cs="Liberation Serif"/>
                <w:sz w:val="24"/>
                <w:szCs w:val="24"/>
              </w:rPr>
            </w:pPr>
          </w:p>
        </w:tc>
        <w:tc>
          <w:tcPr>
            <w:tcW w:w="5295" w:type="dxa"/>
            <w:vMerge/>
            <w:tcBorders>
              <w:left w:val="single" w:sz="6" w:space="0" w:color="A61C00"/>
              <w:right w:val="single" w:sz="6" w:space="0" w:color="A61C00"/>
            </w:tcBorders>
            <w:shd w:val="clear" w:color="auto" w:fill="auto"/>
          </w:tcPr>
          <w:p w14:paraId="26AACB43" w14:textId="77777777" w:rsidR="00172779" w:rsidRDefault="00172779" w:rsidP="00E04E69">
            <w:pPr>
              <w:widowControl w:val="0"/>
              <w:rPr>
                <w:sz w:val="19"/>
                <w:szCs w:val="19"/>
              </w:rPr>
            </w:pPr>
          </w:p>
        </w:tc>
      </w:tr>
      <w:tr w:rsidR="00172779" w14:paraId="245DBCCB" w14:textId="77777777">
        <w:trPr>
          <w:trHeight w:val="218"/>
          <w:jc w:val="center"/>
        </w:trPr>
        <w:tc>
          <w:tcPr>
            <w:tcW w:w="915" w:type="dxa"/>
            <w:vMerge/>
            <w:tcBorders>
              <w:left w:val="single" w:sz="6" w:space="0" w:color="A61C00"/>
              <w:right w:val="single" w:sz="6" w:space="0" w:color="A61C00"/>
            </w:tcBorders>
            <w:shd w:val="clear" w:color="auto" w:fill="auto"/>
            <w:tcMar>
              <w:left w:w="-10" w:type="dxa"/>
            </w:tcMar>
          </w:tcPr>
          <w:p w14:paraId="405D5715" w14:textId="77777777" w:rsidR="00172779" w:rsidRDefault="00172779" w:rsidP="00E04E69">
            <w:pPr>
              <w:widowControl w:val="0"/>
              <w:rPr>
                <w:sz w:val="19"/>
                <w:szCs w:val="19"/>
              </w:rPr>
            </w:pPr>
          </w:p>
        </w:tc>
        <w:tc>
          <w:tcPr>
            <w:tcW w:w="3375" w:type="dxa"/>
            <w:vMerge/>
            <w:tcBorders>
              <w:left w:val="single" w:sz="6" w:space="0" w:color="A61C00"/>
              <w:right w:val="single" w:sz="6" w:space="0" w:color="A61C00"/>
            </w:tcBorders>
            <w:shd w:val="clear" w:color="auto" w:fill="auto"/>
          </w:tcPr>
          <w:p w14:paraId="57E29C31" w14:textId="77777777" w:rsidR="00172779" w:rsidRDefault="00172779" w:rsidP="00E04E69">
            <w:pPr>
              <w:widowControl w:val="0"/>
              <w:rPr>
                <w:rFonts w:ascii="Liberation Serif" w:eastAsia="Liberation Serif" w:hAnsi="Liberation Serif" w:cs="Liberation Serif"/>
                <w:sz w:val="24"/>
                <w:szCs w:val="24"/>
              </w:rPr>
            </w:pPr>
          </w:p>
        </w:tc>
        <w:tc>
          <w:tcPr>
            <w:tcW w:w="5295" w:type="dxa"/>
            <w:vMerge/>
            <w:tcBorders>
              <w:left w:val="single" w:sz="6" w:space="0" w:color="A61C00"/>
              <w:right w:val="single" w:sz="6" w:space="0" w:color="A61C00"/>
            </w:tcBorders>
            <w:shd w:val="clear" w:color="auto" w:fill="auto"/>
          </w:tcPr>
          <w:p w14:paraId="2B8EE7C2" w14:textId="77777777" w:rsidR="00172779" w:rsidRDefault="00172779" w:rsidP="00E04E69">
            <w:pPr>
              <w:widowControl w:val="0"/>
              <w:rPr>
                <w:sz w:val="19"/>
                <w:szCs w:val="19"/>
              </w:rPr>
            </w:pPr>
          </w:p>
        </w:tc>
      </w:tr>
      <w:tr w:rsidR="00172779" w14:paraId="12C8DE35" w14:textId="77777777">
        <w:trPr>
          <w:trHeight w:val="220"/>
          <w:jc w:val="center"/>
        </w:trPr>
        <w:tc>
          <w:tcPr>
            <w:tcW w:w="915" w:type="dxa"/>
            <w:vMerge/>
            <w:tcBorders>
              <w:left w:val="single" w:sz="6" w:space="0" w:color="A61C00"/>
              <w:bottom w:val="single" w:sz="6" w:space="0" w:color="A61C00"/>
              <w:right w:val="single" w:sz="6" w:space="0" w:color="A61C00"/>
            </w:tcBorders>
            <w:shd w:val="clear" w:color="auto" w:fill="auto"/>
            <w:tcMar>
              <w:left w:w="-10" w:type="dxa"/>
            </w:tcMar>
          </w:tcPr>
          <w:p w14:paraId="3B207DE1" w14:textId="77777777" w:rsidR="00172779" w:rsidRDefault="00172779" w:rsidP="00E04E69">
            <w:pPr>
              <w:widowControl w:val="0"/>
              <w:rPr>
                <w:sz w:val="19"/>
                <w:szCs w:val="19"/>
              </w:rPr>
            </w:pPr>
          </w:p>
        </w:tc>
        <w:tc>
          <w:tcPr>
            <w:tcW w:w="3375" w:type="dxa"/>
            <w:vMerge/>
            <w:tcBorders>
              <w:left w:val="single" w:sz="6" w:space="0" w:color="A61C00"/>
              <w:bottom w:val="single" w:sz="6" w:space="0" w:color="A61C00"/>
              <w:right w:val="single" w:sz="6" w:space="0" w:color="A61C00"/>
            </w:tcBorders>
            <w:shd w:val="clear" w:color="auto" w:fill="auto"/>
          </w:tcPr>
          <w:p w14:paraId="6889FB2D" w14:textId="77777777" w:rsidR="00172779" w:rsidRDefault="00172779" w:rsidP="00E04E69">
            <w:pPr>
              <w:widowControl w:val="0"/>
              <w:rPr>
                <w:rFonts w:ascii="Liberation Serif" w:eastAsia="Liberation Serif" w:hAnsi="Liberation Serif" w:cs="Liberation Serif"/>
                <w:sz w:val="24"/>
                <w:szCs w:val="24"/>
              </w:rPr>
            </w:pPr>
          </w:p>
        </w:tc>
        <w:tc>
          <w:tcPr>
            <w:tcW w:w="5295" w:type="dxa"/>
            <w:vMerge/>
            <w:tcBorders>
              <w:left w:val="single" w:sz="6" w:space="0" w:color="A61C00"/>
              <w:bottom w:val="single" w:sz="6" w:space="0" w:color="A61C00"/>
              <w:right w:val="single" w:sz="6" w:space="0" w:color="A61C00"/>
            </w:tcBorders>
            <w:shd w:val="clear" w:color="auto" w:fill="auto"/>
          </w:tcPr>
          <w:p w14:paraId="1075D068" w14:textId="77777777" w:rsidR="00172779" w:rsidRDefault="00172779" w:rsidP="00E04E69">
            <w:pPr>
              <w:widowControl w:val="0"/>
              <w:rPr>
                <w:sz w:val="19"/>
                <w:szCs w:val="19"/>
              </w:rPr>
            </w:pPr>
          </w:p>
        </w:tc>
      </w:tr>
      <w:tr w:rsidR="00172779" w14:paraId="649969E2" w14:textId="77777777">
        <w:trPr>
          <w:trHeight w:val="230"/>
          <w:jc w:val="center"/>
        </w:trPr>
        <w:tc>
          <w:tcPr>
            <w:tcW w:w="915" w:type="dxa"/>
            <w:vMerge w:val="restart"/>
            <w:tcBorders>
              <w:top w:val="single" w:sz="6" w:space="0" w:color="A61C00"/>
              <w:left w:val="single" w:sz="6" w:space="0" w:color="A61C00"/>
              <w:right w:val="single" w:sz="6" w:space="0" w:color="A61C00"/>
            </w:tcBorders>
            <w:shd w:val="clear" w:color="auto" w:fill="auto"/>
            <w:tcMar>
              <w:left w:w="-10" w:type="dxa"/>
            </w:tcMar>
          </w:tcPr>
          <w:p w14:paraId="3F01421D" w14:textId="77777777" w:rsidR="00172779" w:rsidRDefault="000D7EA1" w:rsidP="00E04E69">
            <w:r>
              <w:t>6.5.2</w:t>
            </w:r>
          </w:p>
        </w:tc>
        <w:tc>
          <w:tcPr>
            <w:tcW w:w="3375" w:type="dxa"/>
            <w:vMerge w:val="restart"/>
            <w:tcBorders>
              <w:top w:val="single" w:sz="6" w:space="0" w:color="A61C00"/>
              <w:left w:val="single" w:sz="6" w:space="0" w:color="A61C00"/>
              <w:right w:val="single" w:sz="6" w:space="0" w:color="A61C00"/>
            </w:tcBorders>
            <w:shd w:val="clear" w:color="auto" w:fill="auto"/>
          </w:tcPr>
          <w:p w14:paraId="2E52287B" w14:textId="77777777" w:rsidR="00172779" w:rsidRDefault="000D7EA1" w:rsidP="00E04E69">
            <w:r>
              <w:t>Retrieval of raw information from KB -</w:t>
            </w:r>
          </w:p>
          <w:p w14:paraId="20E7B746" w14:textId="77777777" w:rsidR="00172779" w:rsidRDefault="000D7EA1" w:rsidP="00E04E69">
            <w:r>
              <w:t>Proposals shall provide a PIM that de-</w:t>
            </w:r>
          </w:p>
          <w:p w14:paraId="746EC1EE" w14:textId="77777777" w:rsidR="00172779" w:rsidRDefault="000D7EA1" w:rsidP="00E04E69">
            <w:r>
              <w:t>fines at least the following capabilities:</w:t>
            </w:r>
          </w:p>
        </w:tc>
        <w:tc>
          <w:tcPr>
            <w:tcW w:w="5295" w:type="dxa"/>
            <w:vMerge w:val="restart"/>
            <w:tcBorders>
              <w:top w:val="single" w:sz="6" w:space="0" w:color="A61C00"/>
              <w:left w:val="single" w:sz="6" w:space="0" w:color="A61C00"/>
              <w:right w:val="single" w:sz="6" w:space="0" w:color="A61C00"/>
            </w:tcBorders>
            <w:shd w:val="clear" w:color="auto" w:fill="auto"/>
          </w:tcPr>
          <w:p w14:paraId="5812CEEE" w14:textId="77777777" w:rsidR="00172779" w:rsidRDefault="00172779" w:rsidP="00E04E69"/>
        </w:tc>
      </w:tr>
      <w:tr w:rsidR="00172779" w14:paraId="7FADDF2E" w14:textId="77777777">
        <w:trPr>
          <w:trHeight w:val="230"/>
          <w:jc w:val="center"/>
        </w:trPr>
        <w:tc>
          <w:tcPr>
            <w:tcW w:w="915" w:type="dxa"/>
            <w:vMerge/>
            <w:tcBorders>
              <w:left w:val="single" w:sz="6" w:space="0" w:color="A61C00"/>
              <w:right w:val="single" w:sz="6" w:space="0" w:color="A61C00"/>
            </w:tcBorders>
            <w:shd w:val="clear" w:color="auto" w:fill="auto"/>
            <w:tcMar>
              <w:left w:w="-10" w:type="dxa"/>
            </w:tcMar>
          </w:tcPr>
          <w:p w14:paraId="6C7FF2BE" w14:textId="77777777" w:rsidR="00172779" w:rsidRDefault="00172779" w:rsidP="00E04E69"/>
        </w:tc>
        <w:tc>
          <w:tcPr>
            <w:tcW w:w="3375" w:type="dxa"/>
            <w:vMerge/>
            <w:tcBorders>
              <w:left w:val="single" w:sz="6" w:space="0" w:color="A61C00"/>
              <w:right w:val="single" w:sz="6" w:space="0" w:color="A61C00"/>
            </w:tcBorders>
            <w:shd w:val="clear" w:color="auto" w:fill="auto"/>
          </w:tcPr>
          <w:p w14:paraId="03905598" w14:textId="77777777" w:rsidR="00172779" w:rsidRDefault="00172779" w:rsidP="00E04E69"/>
        </w:tc>
        <w:tc>
          <w:tcPr>
            <w:tcW w:w="5295" w:type="dxa"/>
            <w:vMerge/>
            <w:tcBorders>
              <w:left w:val="single" w:sz="6" w:space="0" w:color="A61C00"/>
              <w:right w:val="single" w:sz="6" w:space="0" w:color="A61C00"/>
            </w:tcBorders>
            <w:shd w:val="clear" w:color="auto" w:fill="auto"/>
          </w:tcPr>
          <w:p w14:paraId="5330515B" w14:textId="77777777" w:rsidR="00172779" w:rsidRDefault="00172779" w:rsidP="00E04E69"/>
        </w:tc>
      </w:tr>
      <w:tr w:rsidR="00172779" w14:paraId="5099E998" w14:textId="77777777">
        <w:trPr>
          <w:trHeight w:val="230"/>
          <w:jc w:val="center"/>
        </w:trPr>
        <w:tc>
          <w:tcPr>
            <w:tcW w:w="915" w:type="dxa"/>
            <w:vMerge/>
            <w:tcBorders>
              <w:left w:val="single" w:sz="6" w:space="0" w:color="A61C00"/>
              <w:bottom w:val="single" w:sz="6" w:space="0" w:color="A61C00"/>
              <w:right w:val="single" w:sz="6" w:space="0" w:color="A61C00"/>
            </w:tcBorders>
            <w:shd w:val="clear" w:color="auto" w:fill="auto"/>
            <w:tcMar>
              <w:left w:w="-10" w:type="dxa"/>
            </w:tcMar>
          </w:tcPr>
          <w:p w14:paraId="4C57E0B8" w14:textId="77777777" w:rsidR="00172779" w:rsidRDefault="00172779" w:rsidP="00E04E69"/>
        </w:tc>
        <w:tc>
          <w:tcPr>
            <w:tcW w:w="3375" w:type="dxa"/>
            <w:vMerge/>
            <w:tcBorders>
              <w:left w:val="single" w:sz="6" w:space="0" w:color="A61C00"/>
              <w:bottom w:val="single" w:sz="6" w:space="0" w:color="A61C00"/>
              <w:right w:val="single" w:sz="6" w:space="0" w:color="A61C00"/>
            </w:tcBorders>
            <w:shd w:val="clear" w:color="auto" w:fill="auto"/>
          </w:tcPr>
          <w:p w14:paraId="6254DA2B" w14:textId="77777777" w:rsidR="00172779" w:rsidRDefault="00172779" w:rsidP="00E04E69"/>
        </w:tc>
        <w:tc>
          <w:tcPr>
            <w:tcW w:w="5295" w:type="dxa"/>
            <w:vMerge/>
            <w:tcBorders>
              <w:left w:val="single" w:sz="6" w:space="0" w:color="A61C00"/>
              <w:bottom w:val="single" w:sz="6" w:space="0" w:color="A61C00"/>
              <w:right w:val="single" w:sz="6" w:space="0" w:color="A61C00"/>
            </w:tcBorders>
            <w:shd w:val="clear" w:color="auto" w:fill="auto"/>
          </w:tcPr>
          <w:p w14:paraId="6C428FF7" w14:textId="77777777" w:rsidR="00172779" w:rsidRDefault="00172779" w:rsidP="00E04E69"/>
        </w:tc>
      </w:tr>
      <w:tr w:rsidR="00172779" w14:paraId="0537A158"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3BA35797" w14:textId="77777777" w:rsidR="00172779" w:rsidRDefault="000D7EA1" w:rsidP="00E04E69">
            <w:r>
              <w:t>6.5.2.1</w:t>
            </w:r>
            <w:r>
              <w:br/>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046420DD" w14:textId="77777777" w:rsidR="00172779" w:rsidRDefault="000D7EA1" w:rsidP="00E04E69">
            <w:r>
              <w:t>List the ontologies known in the KB;</w:t>
            </w:r>
            <w:r>
              <w:br/>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6DFCE215" w14:textId="77777777" w:rsidR="008B1D7C" w:rsidRDefault="000D7EA1" w:rsidP="00E04E69">
            <w:r>
              <w:t>This proposal introduces the concept of a Composite Knowledge Resource, as a generalization of the RFPs concept of a KB.</w:t>
            </w:r>
            <w:r>
              <w:br/>
            </w:r>
            <w:r>
              <w:br/>
              <w:t>An optional component of a Composite Knowledge Resource, derived from the Structure underlying the Composite is a listing of the (identifiers of the) Basic, Atomic Knowledge Resources which are its "leaf components".</w:t>
            </w:r>
          </w:p>
          <w:p w14:paraId="104D6C12" w14:textId="1A0F7D71" w:rsidR="00172779" w:rsidRDefault="000D7EA1" w:rsidP="00771165">
            <w:r>
              <w:br/>
            </w:r>
            <w:r w:rsidR="00771165">
              <w:t>Knowledge Base manipulation operations allow</w:t>
            </w:r>
            <w:r>
              <w:t xml:space="preserve"> to retrieve such component</w:t>
            </w:r>
            <w:r w:rsidR="00771165">
              <w:t>s</w:t>
            </w:r>
            <w:r>
              <w:t xml:space="preserve"> by means of </w:t>
            </w:r>
            <w:r w:rsidR="00771165">
              <w:t xml:space="preserve">their </w:t>
            </w:r>
            <w:r>
              <w:t>identifier</w:t>
            </w:r>
            <w:r w:rsidR="00771165">
              <w:t>s</w:t>
            </w:r>
            <w:r>
              <w:t xml:space="preserve">, or its type. Types of Knowledge Resources, which include </w:t>
            </w:r>
            <w:r w:rsidR="00771165">
              <w:t>“Ontology”</w:t>
            </w:r>
            <w:r>
              <w:t>, are defined in the Knowledge Asset Ontology (KAO), part of the API4KP ontology family.</w:t>
            </w:r>
          </w:p>
        </w:tc>
      </w:tr>
      <w:tr w:rsidR="00172779" w14:paraId="2BC79DA5"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4235664A" w14:textId="77777777" w:rsidR="00172779" w:rsidRDefault="000D7EA1" w:rsidP="00E04E69">
            <w:r>
              <w:t>6.5.2.3</w:t>
            </w:r>
            <w:r>
              <w:br/>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15A1FD00" w14:textId="77777777" w:rsidR="00172779" w:rsidRDefault="000D7EA1" w:rsidP="00E04E69">
            <w:r>
              <w:t>List the properties known in a given ontology;</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0273B3DC" w14:textId="77777777" w:rsidR="00172779" w:rsidRDefault="000D7EA1" w:rsidP="00E04E69">
            <w:r>
              <w:t>See 6.5.2.2</w:t>
            </w:r>
          </w:p>
        </w:tc>
      </w:tr>
      <w:tr w:rsidR="00172779" w14:paraId="594BF131"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23F7888E" w14:textId="77777777" w:rsidR="00172779" w:rsidRDefault="000D7EA1" w:rsidP="00E04E69">
            <w:r>
              <w:t>6.5.2.4</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6A3E703F" w14:textId="77777777" w:rsidR="00172779" w:rsidRDefault="000D7EA1" w:rsidP="00E04E69">
            <w:r>
              <w:t>List the datatypes known in a given on-</w:t>
            </w:r>
            <w:r>
              <w:br/>
            </w:r>
            <w:proofErr w:type="spellStart"/>
            <w:r>
              <w:t>tology</w:t>
            </w:r>
            <w:proofErr w:type="spellEnd"/>
            <w:r>
              <w:t>;</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786517B8" w14:textId="77777777" w:rsidR="00172779" w:rsidRDefault="000D7EA1" w:rsidP="00E04E69">
            <w:r>
              <w:t>See 6.5.2.2</w:t>
            </w:r>
          </w:p>
        </w:tc>
      </w:tr>
      <w:tr w:rsidR="00172779" w14:paraId="15482046"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170CEAC" w14:textId="77777777" w:rsidR="00172779" w:rsidRDefault="000D7EA1" w:rsidP="00E04E69">
            <w:r>
              <w:t>6.5.2.5</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6FB58F92" w14:textId="77777777" w:rsidR="00172779" w:rsidRDefault="000D7EA1" w:rsidP="00E04E69">
            <w:r>
              <w:t>List the explicit sub-classes of a given</w:t>
            </w:r>
            <w:r>
              <w:br/>
              <w:t>class;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2351D43E" w14:textId="6503D030" w:rsidR="00172779" w:rsidRDefault="000D7EA1" w:rsidP="001622F8">
            <w:r>
              <w:t xml:space="preserve">This proposal generalizes to the case of Knowledge Resources which are not traditional ontologies.  A "subclass" statement is a syntactic category of formula in OWL DL. In other notations, a request for subclass relationships may require inference. The principal idea in this requirement, and several others below, is that it should be possible to filter a Knowledge Resource according to a specified syntactic category of formula, according to its language. This proposal provides a class of </w:t>
            </w:r>
            <w:r w:rsidR="00CF73FC">
              <w:t xml:space="preserve">Knowledge </w:t>
            </w:r>
            <w:r w:rsidR="00CF73FC">
              <w:rPr>
                <w:i/>
              </w:rPr>
              <w:t>Reshaping</w:t>
            </w:r>
            <w:r w:rsidR="00CF73FC">
              <w:t xml:space="preserve"> operations, as defined in the API4KP Knowledge Operations ontology.</w:t>
            </w:r>
            <w:r w:rsidR="00CF73FC" w:rsidDel="00CF73FC">
              <w:t xml:space="preserve"> </w:t>
            </w:r>
            <w:r w:rsidR="00CF73FC">
              <w:t xml:space="preserve"> </w:t>
            </w:r>
            <w:r w:rsidR="00CF73FC">
              <w:rPr>
                <w:i/>
              </w:rPr>
              <w:t>Separations</w:t>
            </w:r>
            <w:r w:rsidR="00CF73FC">
              <w:t xml:space="preserve">, and </w:t>
            </w:r>
            <w:r w:rsidR="00CF73FC">
              <w:rPr>
                <w:i/>
              </w:rPr>
              <w:t xml:space="preserve">Extractions </w:t>
            </w:r>
            <w:r w:rsidR="00CF73FC">
              <w:t xml:space="preserve">in particular, are syntactic in nature, while </w:t>
            </w:r>
            <w:r w:rsidR="00CF73FC">
              <w:rPr>
                <w:i/>
              </w:rPr>
              <w:t>Carvings</w:t>
            </w:r>
            <w:r w:rsidR="00CF73FC">
              <w:t xml:space="preserve"> </w:t>
            </w:r>
            <w:r w:rsidR="001622F8">
              <w:t>are</w:t>
            </w:r>
            <w:r w:rsidR="00CF73FC">
              <w:t xml:space="preserve"> semantic</w:t>
            </w:r>
            <w:r>
              <w:br/>
            </w:r>
          </w:p>
        </w:tc>
      </w:tr>
      <w:tr w:rsidR="00172779" w14:paraId="2EBFD1C6"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0B0AD76E" w14:textId="77777777" w:rsidR="00172779" w:rsidRDefault="000D7EA1" w:rsidP="00E04E69">
            <w:r>
              <w:t>6.5.2.6</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39F73AB4" w14:textId="77777777" w:rsidR="00172779" w:rsidRDefault="000D7EA1" w:rsidP="00E04E69">
            <w:r>
              <w:t>List the explicit super-classes of a given class;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5C93D784" w14:textId="77777777" w:rsidR="00172779" w:rsidRDefault="000D7EA1" w:rsidP="00E04E69">
            <w:r>
              <w:t>See 6.5.2.5</w:t>
            </w:r>
          </w:p>
        </w:tc>
      </w:tr>
      <w:tr w:rsidR="00172779" w14:paraId="369EACBF"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0FDF6536" w14:textId="77777777" w:rsidR="00172779" w:rsidRDefault="000D7EA1" w:rsidP="00E04E69">
            <w:r>
              <w:t>6.5.2.7</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083A78A6" w14:textId="77777777" w:rsidR="00172779" w:rsidRDefault="000D7EA1" w:rsidP="00E04E69">
            <w:r>
              <w:t>List the explicit equivalent classes of a given class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46333C57" w14:textId="77777777" w:rsidR="00172779" w:rsidRDefault="000D7EA1" w:rsidP="00E04E69">
            <w:r>
              <w:t>See 6.5.2.5</w:t>
            </w:r>
          </w:p>
        </w:tc>
      </w:tr>
      <w:tr w:rsidR="00172779" w14:paraId="791A2DDE"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0055FEBF" w14:textId="77777777" w:rsidR="00172779" w:rsidRDefault="000D7EA1" w:rsidP="00E04E69">
            <w:r>
              <w:t>6.5.2.8</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7E1A9350" w14:textId="77777777" w:rsidR="00172779" w:rsidRDefault="000D7EA1" w:rsidP="00E04E69">
            <w:r>
              <w:t>List the explicit sub-properties of a given property</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5C927187" w14:textId="77777777" w:rsidR="00172779" w:rsidRDefault="000D7EA1" w:rsidP="00E04E69">
            <w:r>
              <w:t>See 6.5.2.5</w:t>
            </w:r>
          </w:p>
        </w:tc>
      </w:tr>
      <w:tr w:rsidR="00172779" w14:paraId="60A234E5"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7C5E9814" w14:textId="77777777" w:rsidR="00172779" w:rsidRDefault="000D7EA1" w:rsidP="00E04E69">
            <w:r>
              <w:t>6.5.2.9</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3FD2FF9" w14:textId="77777777" w:rsidR="00172779" w:rsidRDefault="000D7EA1" w:rsidP="00E04E69">
            <w:r>
              <w:t>List the explicit super-properties of a given property</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3265546" w14:textId="77777777" w:rsidR="00172779" w:rsidRDefault="000D7EA1" w:rsidP="00E04E69">
            <w:r>
              <w:t>See 6.5.2.5</w:t>
            </w:r>
          </w:p>
        </w:tc>
      </w:tr>
      <w:tr w:rsidR="00172779" w14:paraId="4025E24E"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49D4268F" w14:textId="77777777" w:rsidR="00172779" w:rsidRDefault="000D7EA1" w:rsidP="00E04E69">
            <w:r>
              <w:t>6.5.2.10</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6AD80EF8" w14:textId="77777777" w:rsidR="00172779" w:rsidRDefault="000D7EA1" w:rsidP="00E04E69">
            <w:r>
              <w:t xml:space="preserve">Get the reference URI of a given </w:t>
            </w:r>
            <w:proofErr w:type="spellStart"/>
            <w:r>
              <w:t>ontol</w:t>
            </w:r>
            <w:proofErr w:type="spellEnd"/>
            <w:r>
              <w:t>-</w:t>
            </w:r>
            <w:r>
              <w:br/>
            </w:r>
            <w:proofErr w:type="spellStart"/>
            <w:r>
              <w:t>ogy</w:t>
            </w:r>
            <w:proofErr w:type="spellEnd"/>
            <w:r>
              <w:t>, class or property;</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7DC323D2" w14:textId="16E5ED86" w:rsidR="00172779" w:rsidRDefault="000D7EA1" w:rsidP="00E04E69">
            <w:r>
              <w:t>In this proposal, every Knowledge Resource, or Fragment thereof, has an identifier appropriate to its platform; in the case that the platform is the Semantic Web, that identifier is an URI (IRI). A URI service offers operations related to the mapping of URIs to and from URNs, URLs and URCs.</w:t>
            </w:r>
          </w:p>
          <w:p w14:paraId="42422680" w14:textId="77777777" w:rsidR="00172779" w:rsidRDefault="00172779" w:rsidP="00E04E69"/>
          <w:p w14:paraId="7ECBD609" w14:textId="3C86F958" w:rsidR="00172779" w:rsidRDefault="000D7EA1" w:rsidP="00E04E69">
            <w:r>
              <w:lastRenderedPageBreak/>
              <w:t xml:space="preserve">A Knowledge Resource may have also </w:t>
            </w:r>
            <w:r w:rsidR="00E04E69">
              <w:t>h</w:t>
            </w:r>
            <w:r>
              <w:t>ave annotations that can be used to inject other kinds of identifiers</w:t>
            </w:r>
            <w:r w:rsidR="00CF73FC">
              <w:t xml:space="preserve"> Knowledge reshaping</w:t>
            </w:r>
            <w:r>
              <w:t xml:space="preserve"> operation</w:t>
            </w:r>
            <w:r w:rsidR="00CF73FC">
              <w:t>s</w:t>
            </w:r>
            <w:r>
              <w:t xml:space="preserve"> can be used to extract elements of the abstract syntax tree of a Resource that match certain syntactic patterns, including ones on annotations. </w:t>
            </w:r>
          </w:p>
          <w:p w14:paraId="6CDF19CB" w14:textId="77777777" w:rsidR="00172779" w:rsidRDefault="00172779" w:rsidP="00E04E69"/>
          <w:p w14:paraId="45ED6AC5" w14:textId="4255AD6D" w:rsidR="00172779" w:rsidRDefault="000D7EA1" w:rsidP="00CF73FC">
            <w:r>
              <w:t xml:space="preserve">Some Resources are considered Knowledge Assets, for which a full Description - a companion Knowledge </w:t>
            </w:r>
            <w:r w:rsidR="00CF73FC">
              <w:t xml:space="preserve">Surrogate </w:t>
            </w:r>
            <w:r>
              <w:t xml:space="preserve">- is maintained. This resource contains a variety of ‘metadata’ about the original Resource. </w:t>
            </w:r>
            <w:r w:rsidR="00CF73FC">
              <w:t xml:space="preserve">Surrogates </w:t>
            </w:r>
            <w:r>
              <w:t xml:space="preserve">can be </w:t>
            </w:r>
            <w:r>
              <w:rPr>
                <w:i/>
              </w:rPr>
              <w:t>Assembled</w:t>
            </w:r>
            <w:r>
              <w:t xml:space="preserve"> into a Knowledge Base and queried, to select and retrieve Resources (and/or their URIs).</w:t>
            </w:r>
          </w:p>
        </w:tc>
      </w:tr>
      <w:tr w:rsidR="00172779" w14:paraId="76AE6D1F"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0867A2E8" w14:textId="77777777" w:rsidR="00172779" w:rsidRDefault="000D7EA1" w:rsidP="00E04E69">
            <w:r>
              <w:lastRenderedPageBreak/>
              <w:t>6.5.2.11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0AE14639" w14:textId="6FF7C687" w:rsidR="00172779" w:rsidRDefault="000D7EA1" w:rsidP="00E04E69">
            <w:r>
              <w:t>Get the specification of a given class:  enumerated, restriction, equivalent specification along with the parameters (constraints...) of this specification;</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7F4FA510" w14:textId="77777777" w:rsidR="00172779" w:rsidRDefault="000D7EA1" w:rsidP="00E04E69">
            <w:r>
              <w:t xml:space="preserve">See 6.5.2.5. </w:t>
            </w:r>
          </w:p>
          <w:p w14:paraId="2D7C4509" w14:textId="77777777" w:rsidR="00172779" w:rsidRDefault="00172779" w:rsidP="00E04E69"/>
          <w:p w14:paraId="1371253E" w14:textId="35D9ADE3" w:rsidR="00172779" w:rsidRDefault="000D7EA1" w:rsidP="00CF73FC">
            <w:r>
              <w:t xml:space="preserve">Note: In the case of OWL ontologies, for this particular purpose, the </w:t>
            </w:r>
            <w:r>
              <w:rPr>
                <w:i/>
              </w:rPr>
              <w:t>Carve</w:t>
            </w:r>
            <w:r>
              <w:t xml:space="preserve"> operation could be implemented using the MIREOT</w:t>
            </w:r>
            <w:r w:rsidR="008858AC">
              <w:t xml:space="preserve"> (minimum information to reference an external ontology term)</w:t>
            </w:r>
            <w:r>
              <w:t xml:space="preserve"> strategy</w:t>
            </w:r>
          </w:p>
        </w:tc>
      </w:tr>
      <w:tr w:rsidR="00172779" w14:paraId="5BF74F5D"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1C9D47E8" w14:textId="77777777" w:rsidR="00172779" w:rsidRDefault="000D7EA1" w:rsidP="00E04E69">
            <w:r>
              <w:t>6.5.2.12</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8DC5CAE" w14:textId="640D810D" w:rsidR="00172779" w:rsidRDefault="000D7EA1" w:rsidP="00E04E69">
            <w:r>
              <w:t>Get the specification of a given property: datatype, object, equivalent,</w:t>
            </w:r>
            <w:r>
              <w:br/>
              <w:t>inverse property along with the parameters (constraints, classes at both</w:t>
            </w:r>
            <w:r>
              <w:br/>
              <w:t>ends...) of this specification;</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18DC7168" w14:textId="77777777" w:rsidR="00172779" w:rsidRDefault="000D7EA1" w:rsidP="00E04E69">
            <w:r>
              <w:t>See 6.5.2.11</w:t>
            </w:r>
          </w:p>
        </w:tc>
      </w:tr>
      <w:tr w:rsidR="00172779" w14:paraId="7068E2A1"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39AC7F8C" w14:textId="77777777" w:rsidR="00172779" w:rsidRDefault="000D7EA1" w:rsidP="00E04E69">
            <w:r>
              <w:t>6.5.2.13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29A5F2C1" w14:textId="77777777" w:rsidR="00172779" w:rsidRDefault="000D7EA1" w:rsidP="00E04E69">
            <w:r>
              <w:t>Get the ‘Top’ (DL terminology) class</w:t>
            </w:r>
            <w:r>
              <w:br/>
              <w:t xml:space="preserve">(equivalent to </w:t>
            </w:r>
            <w:proofErr w:type="spellStart"/>
            <w:r>
              <w:t>owl:Thing</w:t>
            </w:r>
            <w:proofErr w:type="spellEnd"/>
            <w:r>
              <w:t>);</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5E5EA83C" w14:textId="77777777" w:rsidR="00172779" w:rsidRDefault="000D7EA1" w:rsidP="00E04E69">
            <w:r>
              <w:t>See 6.5.2.5</w:t>
            </w:r>
          </w:p>
        </w:tc>
      </w:tr>
      <w:tr w:rsidR="00172779" w14:paraId="0B7C0952"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02CB3CB8" w14:textId="77777777" w:rsidR="00172779" w:rsidRDefault="000D7EA1" w:rsidP="00E04E69">
            <w:r>
              <w:t>6.5.2.14</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49E506A1" w14:textId="77777777" w:rsidR="00172779" w:rsidRDefault="000D7EA1" w:rsidP="00E04E69">
            <w:r>
              <w:t>Test if two classes are “structurally equivalent” (see [SS]).</w:t>
            </w:r>
            <w:r>
              <w:br/>
            </w:r>
            <w:r>
              <w:br/>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723C39A3" w14:textId="6BEAFE65" w:rsidR="00172779" w:rsidRDefault="000D7EA1" w:rsidP="00E04E69">
            <w:r>
              <w:t xml:space="preserve">In this proposal, a class of </w:t>
            </w:r>
            <w:r>
              <w:rPr>
                <w:i/>
              </w:rPr>
              <w:t>Parse</w:t>
            </w:r>
            <w:r w:rsidR="00CF73FC">
              <w:rPr>
                <w:i/>
              </w:rPr>
              <w:t xml:space="preserve"> (Lift)</w:t>
            </w:r>
            <w:r>
              <w:t xml:space="preserve"> operations are provided that return the abstract syntax tree that results from the analysis of Knowledge Expressions, or parts thereof (a class in an OWL ontology would likely be part of a Knowl</w:t>
            </w:r>
            <w:r w:rsidR="00CF73FC">
              <w:t>e</w:t>
            </w:r>
            <w:r>
              <w:t xml:space="preserve">dge Resource), as carried by a Knowledge Artifact. If two Expressions are "equal", as determined by the </w:t>
            </w:r>
            <w:r>
              <w:rPr>
                <w:i/>
              </w:rPr>
              <w:t>Diff</w:t>
            </w:r>
            <w:r>
              <w:t xml:space="preserve"> operation applied to their AST, then they can be considered structurally equivalent.</w:t>
            </w:r>
            <w:r>
              <w:br/>
            </w:r>
          </w:p>
        </w:tc>
      </w:tr>
      <w:tr w:rsidR="00172779" w14:paraId="50EBA084"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307E3FDE" w14:textId="77777777" w:rsidR="00172779" w:rsidRDefault="000D7EA1" w:rsidP="00E04E69">
            <w:r>
              <w:t>6.5.3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76650083" w14:textId="77777777" w:rsidR="00172779" w:rsidRDefault="000D7EA1" w:rsidP="00E04E69">
            <w:r>
              <w:t>Modification and creation of raw information in KB - Proposals shall provide a PIM that defines at least the following capabilities: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1BD18BC4" w14:textId="77777777" w:rsidR="00172779" w:rsidRDefault="00172779" w:rsidP="00E04E69"/>
        </w:tc>
      </w:tr>
      <w:tr w:rsidR="00172779" w14:paraId="5B209B9F"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7A79B846" w14:textId="77777777" w:rsidR="00172779" w:rsidRDefault="000D7EA1" w:rsidP="00E04E69">
            <w:r>
              <w:t>6.5.3.1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2A9F4AD8" w14:textId="77777777" w:rsidR="00172779" w:rsidRDefault="000D7EA1" w:rsidP="00E04E69">
            <w:r>
              <w:t>Create a class in a given ontology from its reference URI and its specification: enumerated, restriction, equivalent...;</w:t>
            </w:r>
            <w:r>
              <w:br/>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C070C39" w14:textId="77777777" w:rsidR="00172779" w:rsidRDefault="000D7EA1" w:rsidP="00E04E69">
            <w:r>
              <w:t>An Operation that creates a Basic Expression in the abstract syntax of a particular language, e.g. OWL, RDF, CL, and adds it to an existing Basic Expression in the same language is defined</w:t>
            </w:r>
            <w:r>
              <w:br/>
              <w:t>in terms of a composition of atomic Actions.</w:t>
            </w:r>
          </w:p>
          <w:p w14:paraId="756CB2AE" w14:textId="77777777" w:rsidR="00172779" w:rsidRDefault="00172779" w:rsidP="00E04E69"/>
          <w:p w14:paraId="57C90317" w14:textId="77777777" w:rsidR="00AC6011" w:rsidRDefault="000D7EA1" w:rsidP="00E04E69">
            <w:r>
              <w:t>The input to the first Action is a KRR language, and the output is an Action that takes a concrete syntactic category in that KRR language. The next output is an Action that takes a tuple containing the parameters required by the constructor of that syntactic category (or equivalently a curried series of Actions, one for each parameter) and returns the Expression. Additional (curried) Actions takes an IRI and an Expression, and return the Expression annotated with the IRI.</w:t>
            </w:r>
          </w:p>
          <w:p w14:paraId="660FC474" w14:textId="00084198" w:rsidR="00172779" w:rsidRDefault="000D7EA1" w:rsidP="00E04E69">
            <w:r>
              <w:t xml:space="preserve"> </w:t>
            </w:r>
          </w:p>
          <w:p w14:paraId="78FB48B1" w14:textId="6D30AAF7" w:rsidR="00172779" w:rsidRDefault="000D7EA1" w:rsidP="00E04E69">
            <w:r>
              <w:t>A</w:t>
            </w:r>
            <w:r w:rsidR="00AC6011">
              <w:t xml:space="preserve"> </w:t>
            </w:r>
            <w:r w:rsidR="00CF73FC">
              <w:t xml:space="preserve">Weaving </w:t>
            </w:r>
            <w:r>
              <w:t xml:space="preserve">Operation is used to add the Expression to an existing Knowledge Resource (KR). If the existing Resource is Basic, then the new Resource will also be Basic. If the exiting KR is Structured, then the new KR will also be Structured. In the case </w:t>
            </w:r>
            <w:r>
              <w:lastRenderedPageBreak/>
              <w:t xml:space="preserve">of an existing Basic Resource, the </w:t>
            </w:r>
            <w:r w:rsidR="00CF73FC">
              <w:t xml:space="preserve">Weaving </w:t>
            </w:r>
            <w:r>
              <w:t xml:space="preserve">Operation first creates a Collection-Structured KR (e.g.  Set or List type, as appropriate) containing the existing KR and the new Basic Expression.  Then a </w:t>
            </w:r>
            <w:r w:rsidR="00CF73FC">
              <w:t xml:space="preserve">Flatten </w:t>
            </w:r>
            <w:r>
              <w:t xml:space="preserve">Operation is used combine these into a single new Basic KR. If the existing KR is Structured, then Expression is incorporated into that Structure. </w:t>
            </w:r>
            <w:r>
              <w:br/>
            </w:r>
            <w:r>
              <w:br/>
              <w:t>KPs may partially support this operation for a particular set of languages.</w:t>
            </w:r>
          </w:p>
        </w:tc>
      </w:tr>
      <w:tr w:rsidR="00172779" w14:paraId="6A9ED485"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0CFEFD34" w14:textId="77777777" w:rsidR="00172779" w:rsidRDefault="000D7EA1" w:rsidP="00E04E69">
            <w:r>
              <w:lastRenderedPageBreak/>
              <w:t>6.5.3.2</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2D447096" w14:textId="77777777" w:rsidR="00172779" w:rsidRDefault="000D7EA1" w:rsidP="00E04E69">
            <w:r>
              <w:t>Delete a class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59FE2EA" w14:textId="26BDFF3B" w:rsidR="00172779" w:rsidRDefault="000D7EA1" w:rsidP="00E04E69">
            <w:r>
              <w:t xml:space="preserve">Deleting all Expressions from a Structured Expression E2 that satisfy a specific pattern is a capability exposed by means of the </w:t>
            </w:r>
            <w:r w:rsidR="001622F8">
              <w:rPr>
                <w:i/>
              </w:rPr>
              <w:t>Extract</w:t>
            </w:r>
            <w:r w:rsidR="001622F8">
              <w:t xml:space="preserve"> </w:t>
            </w:r>
            <w:r>
              <w:t>operation.</w:t>
            </w:r>
          </w:p>
          <w:p w14:paraId="51D0FC3B" w14:textId="77777777" w:rsidR="00172779" w:rsidRDefault="00172779" w:rsidP="00E04E69"/>
          <w:p w14:paraId="59693960" w14:textId="77777777" w:rsidR="00172779" w:rsidRDefault="000D7EA1" w:rsidP="00E04E69">
            <w:r>
              <w:t xml:space="preserve">What deleting a collection of Expressions E1 from a Structured Expression E2 means in practice depends on the Structure (i.e. consider deleting a list - order must be matched, versus deleting a set of expressions from a list structure), so the exact semantics is left to the implementation strategies. For example, In the case of OWL, deleting an entity results in the removal of all axioms that use that entity. </w:t>
            </w:r>
            <w:r>
              <w:br/>
            </w:r>
          </w:p>
          <w:p w14:paraId="34CAFED4" w14:textId="77777777" w:rsidR="00172779" w:rsidRDefault="000D7EA1" w:rsidP="00E04E69">
            <w:r>
              <w:t xml:space="preserve">Note: since the elimination of a class in an OWL ontology implies a reduction in signature, the same result could be achieved by means of a </w:t>
            </w:r>
            <w:r>
              <w:rPr>
                <w:i/>
              </w:rPr>
              <w:t>Reduce</w:t>
            </w:r>
            <w:r>
              <w:t xml:space="preserve"> operation to a sub-signature that does not include the class to be deleted.</w:t>
            </w:r>
          </w:p>
        </w:tc>
      </w:tr>
      <w:tr w:rsidR="00172779" w14:paraId="0609DC34"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6A4BD36C" w14:textId="77777777" w:rsidR="00172779" w:rsidRDefault="000D7EA1" w:rsidP="00E04E69">
            <w:r>
              <w:t>6.5.3.3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79FABFA8" w14:textId="77777777" w:rsidR="00172779" w:rsidRDefault="000D7EA1" w:rsidP="00E04E69">
            <w:r>
              <w:t>Create a property in a given ontology</w:t>
            </w:r>
            <w:r>
              <w:br/>
              <w:t xml:space="preserve">from its reference URI and its </w:t>
            </w:r>
            <w:proofErr w:type="spellStart"/>
            <w:r>
              <w:t>speci</w:t>
            </w:r>
            <w:proofErr w:type="spellEnd"/>
            <w:r>
              <w:t>-</w:t>
            </w:r>
            <w:r>
              <w:br/>
            </w:r>
            <w:proofErr w:type="spellStart"/>
            <w:r>
              <w:t>fication</w:t>
            </w:r>
            <w:proofErr w:type="spellEnd"/>
            <w:r>
              <w:t>: datatype, object, equivalent,</w:t>
            </w:r>
            <w:r>
              <w:br/>
              <w:t>inverse...:</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23977FAD" w14:textId="77777777" w:rsidR="00172779" w:rsidRDefault="000D7EA1" w:rsidP="00E04E69">
            <w:r>
              <w:t>See 6.5.3.1</w:t>
            </w:r>
          </w:p>
        </w:tc>
      </w:tr>
      <w:tr w:rsidR="00172779" w14:paraId="705A78F7"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43516DE3" w14:textId="77777777" w:rsidR="00172779" w:rsidRDefault="000D7EA1" w:rsidP="00E04E69">
            <w:r>
              <w:t>6.5.3.4</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25F183BE" w14:textId="77777777" w:rsidR="00172779" w:rsidRDefault="000D7EA1" w:rsidP="00E04E69">
            <w:r>
              <w:t>Delete a property.</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D57E78A" w14:textId="77777777" w:rsidR="00172779" w:rsidRDefault="000D7EA1" w:rsidP="00E04E69">
            <w:r>
              <w:t>See 6.5.3.2</w:t>
            </w:r>
          </w:p>
        </w:tc>
      </w:tr>
      <w:tr w:rsidR="00172779" w14:paraId="60DE7C6F"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9DF81C8" w14:textId="77777777" w:rsidR="00172779" w:rsidRDefault="000D7EA1" w:rsidP="00E04E69">
            <w:r>
              <w:t>6.5.4</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6E82BEC7" w14:textId="77777777" w:rsidR="00172779" w:rsidRDefault="000D7EA1" w:rsidP="00E04E69">
            <w:r>
              <w:t>Querying a KB</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28DDD26E" w14:textId="77777777" w:rsidR="00172779" w:rsidRDefault="00172779" w:rsidP="00E04E69"/>
        </w:tc>
      </w:tr>
      <w:tr w:rsidR="00172779" w14:paraId="76A5EA5C"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2588A2F" w14:textId="77777777" w:rsidR="00172779" w:rsidRDefault="000D7EA1" w:rsidP="00E04E69">
            <w:r>
              <w:t>6.5.4.1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29BA2171" w14:textId="79695521" w:rsidR="00172779" w:rsidRDefault="000D7EA1" w:rsidP="00E04E69">
            <w:r>
              <w:t>Proposals shall provide a PIM that specifies the set of standardized expressive powers that a KB may know. For each of these expressive powers, pro-</w:t>
            </w:r>
            <w:r>
              <w:br/>
            </w:r>
            <w:proofErr w:type="spellStart"/>
            <w:r>
              <w:t>posals</w:t>
            </w:r>
            <w:proofErr w:type="spellEnd"/>
            <w:r>
              <w:t xml:space="preserve"> shall clearly specify the semantics.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64A1A2E5" w14:textId="77777777" w:rsidR="00172779" w:rsidRDefault="000D7EA1" w:rsidP="00E04E69">
            <w:r>
              <w:t>For declarative semantics, expressive power is specified in terms of a pre-order on logics.</w:t>
            </w:r>
            <w:r>
              <w:br/>
            </w:r>
          </w:p>
          <w:p w14:paraId="27F329E6" w14:textId="77777777" w:rsidR="00172779" w:rsidRDefault="000D7EA1" w:rsidP="00E04E69">
            <w:r>
              <w:t xml:space="preserve">Operations are provided to </w:t>
            </w:r>
            <w:r>
              <w:rPr>
                <w:i/>
              </w:rPr>
              <w:t>Detect</w:t>
            </w:r>
            <w:r>
              <w:t xml:space="preserve"> the logic expressivity and/or the complexity of a Knowledge Resource.</w:t>
            </w:r>
            <w:r>
              <w:br/>
            </w:r>
          </w:p>
          <w:p w14:paraId="369B15F3" w14:textId="77777777" w:rsidR="00172779" w:rsidRDefault="000D7EA1" w:rsidP="00E04E69">
            <w:r>
              <w:t>The logics and complexity classes are defined as part of the API4KP ontologies</w:t>
            </w:r>
          </w:p>
        </w:tc>
      </w:tr>
      <w:tr w:rsidR="00172779" w14:paraId="0FAE5206"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61CB884" w14:textId="77777777" w:rsidR="00172779" w:rsidRDefault="000D7EA1" w:rsidP="00E04E69">
            <w:r>
              <w:t>6.5.4.2</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26DF8BC7" w14:textId="77777777" w:rsidR="00172779" w:rsidRDefault="000D7EA1" w:rsidP="00E04E69">
            <w:r>
              <w:t>Proposals shall provide a PIM that specifies the set of standardized reasoning tasks that a KB may perform. For each of these reasoning tasks, proposals shall clearly specify the semantics.</w:t>
            </w:r>
            <w:r>
              <w:br/>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69021361" w14:textId="77777777" w:rsidR="00172779" w:rsidRDefault="000D7EA1" w:rsidP="00E04E69">
            <w:r>
              <w:t xml:space="preserve">Discovery operations are provided on the </w:t>
            </w:r>
            <w:r>
              <w:rPr>
                <w:i/>
              </w:rPr>
              <w:t>Reasoning Service</w:t>
            </w:r>
            <w:r>
              <w:t>, that allow to check the capability of performing common reasoning tasks</w:t>
            </w:r>
          </w:p>
        </w:tc>
      </w:tr>
      <w:tr w:rsidR="00172779" w14:paraId="78860223"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2D8D653B" w14:textId="77777777" w:rsidR="00172779" w:rsidRDefault="000D7EA1" w:rsidP="00E04E69">
            <w:r>
              <w:t>6.5.4.3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247152FD" w14:textId="77777777" w:rsidR="00172779" w:rsidRDefault="000D7EA1" w:rsidP="00E04E69">
            <w:r>
              <w:t>Proposals shall provide a PIM that defines the following capabilities: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2A89837C" w14:textId="77777777" w:rsidR="00172779" w:rsidRDefault="00172779" w:rsidP="00E04E69"/>
        </w:tc>
      </w:tr>
      <w:tr w:rsidR="00172779" w14:paraId="1C936193"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480CED9A" w14:textId="77777777" w:rsidR="00172779" w:rsidRDefault="000D7EA1" w:rsidP="00E04E69">
            <w:r>
              <w:t>6.5.4.3.1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33041492" w14:textId="77777777" w:rsidR="00172779" w:rsidRDefault="000D7EA1" w:rsidP="00E04E69">
            <w:r>
              <w:t>Get the expressive power of the KB</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E9606E5" w14:textId="55885CE7" w:rsidR="00172779" w:rsidRPr="00AC6011" w:rsidRDefault="000D7EA1" w:rsidP="00E04E69">
            <w:r w:rsidRPr="00AC6011">
              <w:t xml:space="preserve">Operations are provided to </w:t>
            </w:r>
            <w:r w:rsidRPr="00AC6011">
              <w:rPr>
                <w:i/>
              </w:rPr>
              <w:t>Detect</w:t>
            </w:r>
            <w:r w:rsidRPr="00AC6011">
              <w:t xml:space="preserve"> the logic expressivity and/or the complexity of a Knowledge Resource. (see also 6.5.4.1)</w:t>
            </w:r>
            <w:r w:rsidRPr="00AC6011">
              <w:br/>
            </w:r>
            <w:r w:rsidRPr="00AC6011">
              <w:br/>
              <w:t>Parameters can be used to refine the behavior, e.g. to detect what is the minimal sub</w:t>
            </w:r>
            <w:r w:rsidR="00AC6011">
              <w:t>-</w:t>
            </w:r>
            <w:r w:rsidRPr="00AC6011">
              <w:t>logic in which a KR can be expressed, or what is the maximal logic that a KP supports?</w:t>
            </w:r>
          </w:p>
        </w:tc>
      </w:tr>
      <w:tr w:rsidR="00172779" w14:paraId="16121E4C"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D130AD5" w14:textId="77777777" w:rsidR="00172779" w:rsidRDefault="000D7EA1" w:rsidP="00E04E69">
            <w:r>
              <w:lastRenderedPageBreak/>
              <w:t>6.5.4.3.2</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3E9383B1" w14:textId="77777777" w:rsidR="00172779" w:rsidRDefault="000D7EA1" w:rsidP="00E04E69">
            <w:r>
              <w:t>Check if a given expressive power is</w:t>
            </w:r>
            <w:r>
              <w:br/>
              <w:t>supported by a KB;</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C2FEFDF" w14:textId="6B60DF55" w:rsidR="00172779" w:rsidRPr="00AC6011" w:rsidRDefault="000D7EA1" w:rsidP="001622F8">
            <w:r w:rsidRPr="00AC6011">
              <w:t xml:space="preserve">By means of the </w:t>
            </w:r>
            <w:r w:rsidR="001622F8" w:rsidRPr="00AC6011">
              <w:rPr>
                <w:i/>
              </w:rPr>
              <w:t xml:space="preserve">Detect Logic, combined with a Subsumption check </w:t>
            </w:r>
            <w:r w:rsidRPr="00AC6011">
              <w:t xml:space="preserve">Operation, </w:t>
            </w:r>
            <w:r w:rsidR="001622F8" w:rsidRPr="00AC6011">
              <w:t xml:space="preserve">one can </w:t>
            </w:r>
            <w:r w:rsidRPr="00AC6011">
              <w:t xml:space="preserve">compares the logic detected in a Knowledge Resource (see 6.5.4.3.1) with the target logic, in regard to expressive power. </w:t>
            </w:r>
          </w:p>
        </w:tc>
      </w:tr>
      <w:tr w:rsidR="00172779" w14:paraId="7EFAD768"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0210CBF" w14:textId="77777777" w:rsidR="00172779" w:rsidRDefault="000D7EA1" w:rsidP="00E04E69">
            <w:r>
              <w:t>6.5.4.3.3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1EF2CBA3" w14:textId="77777777" w:rsidR="00172779" w:rsidRDefault="000D7EA1" w:rsidP="00E04E69">
            <w:r>
              <w:t>Get a list of reasoning tasks supported by the KB;</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637AF44B" w14:textId="77777777" w:rsidR="00172779" w:rsidRDefault="000D7EA1" w:rsidP="00E04E69">
            <w:r>
              <w:t>Detects the logic used in a KB (see 6.5.4.3.1), then queries the platform’s capability to perform reasoning tasks, restricted to that logic.</w:t>
            </w:r>
          </w:p>
        </w:tc>
      </w:tr>
      <w:tr w:rsidR="00172779" w14:paraId="32F5A206"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78269BC7" w14:textId="77777777" w:rsidR="00172779" w:rsidRDefault="000D7EA1" w:rsidP="00E04E69">
            <w:r>
              <w:t>6.5.4.3.4</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7C3309D1" w14:textId="77777777" w:rsidR="00172779" w:rsidRDefault="000D7EA1" w:rsidP="00E04E69">
            <w:r>
              <w:t>Check if a given list of reasoning tasks</w:t>
            </w:r>
            <w:r>
              <w:br/>
              <w:t>are supported by a KB;</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4D0C7FC0" w14:textId="77777777" w:rsidR="00172779" w:rsidRDefault="000D7EA1" w:rsidP="00E04E69">
            <w:r>
              <w:t>This operation can be implemented by set containment to the result of the reasoning task discovery operation (see 6.5.4.3.3).</w:t>
            </w:r>
          </w:p>
          <w:p w14:paraId="738DC715" w14:textId="77777777" w:rsidR="00172779" w:rsidRDefault="00172779" w:rsidP="00E04E69"/>
          <w:p w14:paraId="211B64C5" w14:textId="48A6EBA8" w:rsidR="00172779" w:rsidRPr="00AC6011" w:rsidRDefault="000D7EA1" w:rsidP="001622F8">
            <w:r w:rsidRPr="00AC6011">
              <w:t xml:space="preserve">Macro operations - </w:t>
            </w:r>
            <w:r w:rsidR="001622F8" w:rsidRPr="00AC6011">
              <w:rPr>
                <w:i/>
              </w:rPr>
              <w:t xml:space="preserve">to discover components with certain capabilities </w:t>
            </w:r>
            <w:r w:rsidRPr="00AC6011">
              <w:rPr>
                <w:i/>
              </w:rPr>
              <w:t xml:space="preserve">- </w:t>
            </w:r>
            <w:r w:rsidRPr="00AC6011">
              <w:t xml:space="preserve">are provided to 1) detect the logic used in a </w:t>
            </w:r>
            <w:proofErr w:type="spellStart"/>
            <w:r w:rsidRPr="00AC6011">
              <w:t>Knowlege</w:t>
            </w:r>
            <w:proofErr w:type="spellEnd"/>
            <w:r w:rsidRPr="00AC6011">
              <w:t xml:space="preserve"> Base, 2) identify which available reasoners support which task(s) and 3) to return the best one(s). If the tasks are not supported - in general or for the required logic - no reasoner will be returned.</w:t>
            </w:r>
          </w:p>
        </w:tc>
      </w:tr>
      <w:tr w:rsidR="00172779" w14:paraId="755770FF"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14558C76" w14:textId="77777777" w:rsidR="00172779" w:rsidRDefault="000D7EA1" w:rsidP="00E04E69">
            <w:r>
              <w:t>6.5.4.4</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30FA3AE6" w14:textId="77777777" w:rsidR="00172779" w:rsidRDefault="000D7EA1" w:rsidP="00E04E69">
            <w:r>
              <w:t>Proposals shall provide a PIM that allows at least the following reasoning tasks (on ontologies):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0AB24D98" w14:textId="77777777" w:rsidR="00172779" w:rsidRDefault="00172779" w:rsidP="00E04E69"/>
        </w:tc>
      </w:tr>
      <w:tr w:rsidR="00172779" w14:paraId="612E9DCE"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3696C9FE" w14:textId="77777777" w:rsidR="00172779" w:rsidRDefault="000D7EA1" w:rsidP="00E04E69">
            <w:r>
              <w:t>6.5.4.4.1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1CFE9B8" w14:textId="77777777" w:rsidR="00172779" w:rsidRDefault="000D7EA1" w:rsidP="00E04E69">
            <w:r>
              <w:t>Check the consistency of a given ontology;</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0460685" w14:textId="77777777" w:rsidR="00172779" w:rsidRDefault="000D7EA1" w:rsidP="00E04E69">
            <w:r>
              <w:t xml:space="preserve">A dedicated </w:t>
            </w:r>
            <w:proofErr w:type="spellStart"/>
            <w:r>
              <w:rPr>
                <w:i/>
              </w:rPr>
              <w:t>doConsistencyCheck</w:t>
            </w:r>
            <w:proofErr w:type="spellEnd"/>
            <w:r>
              <w:rPr>
                <w:i/>
              </w:rPr>
              <w:t xml:space="preserve"> </w:t>
            </w:r>
            <w:r>
              <w:t>operation is provided, which can be implemented using a variety of strategies.</w:t>
            </w:r>
          </w:p>
          <w:p w14:paraId="0974EB85" w14:textId="77777777" w:rsidR="00172779" w:rsidRDefault="00172779" w:rsidP="00E04E69"/>
          <w:p w14:paraId="657C0091" w14:textId="3B724B06" w:rsidR="00172779" w:rsidRDefault="000D7EA1" w:rsidP="001622F8">
            <w:r>
              <w:t xml:space="preserve">Note: The </w:t>
            </w:r>
            <w:proofErr w:type="spellStart"/>
            <w:r w:rsidR="001622F8">
              <w:rPr>
                <w:i/>
              </w:rPr>
              <w:t>askQuery</w:t>
            </w:r>
            <w:proofErr w:type="spellEnd"/>
            <w:r w:rsidR="001622F8">
              <w:rPr>
                <w:i/>
              </w:rPr>
              <w:t xml:space="preserve"> </w:t>
            </w:r>
            <w:r>
              <w:t>Operation allows to check for (in)consistency indirectly, by determining if a Knowledge Resource entails a contradiction.</w:t>
            </w:r>
          </w:p>
        </w:tc>
      </w:tr>
      <w:tr w:rsidR="00172779" w14:paraId="78ABDC49"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468CD96" w14:textId="77777777" w:rsidR="00172779" w:rsidRDefault="000D7EA1" w:rsidP="00E04E69">
            <w:r>
              <w:t>6.5.4.4.2</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3A3E6F5" w14:textId="77777777" w:rsidR="00172779" w:rsidRDefault="000D7EA1" w:rsidP="00E04E69">
            <w:r>
              <w:t xml:space="preserve">Check the entailment of a given </w:t>
            </w:r>
            <w:proofErr w:type="spellStart"/>
            <w:r>
              <w:t>ontol</w:t>
            </w:r>
            <w:proofErr w:type="spellEnd"/>
            <w:r>
              <w:t>-</w:t>
            </w:r>
            <w:r>
              <w:br/>
            </w:r>
            <w:proofErr w:type="spellStart"/>
            <w:r>
              <w:t>ogy</w:t>
            </w:r>
            <w:proofErr w:type="spellEnd"/>
            <w:r>
              <w:t xml:space="preserve"> by another ontology;</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51E01B52" w14:textId="77777777" w:rsidR="00172779" w:rsidRDefault="000D7EA1" w:rsidP="00E04E69">
            <w:r>
              <w:t xml:space="preserve">A dedicated </w:t>
            </w:r>
            <w:proofErr w:type="spellStart"/>
            <w:r>
              <w:rPr>
                <w:i/>
              </w:rPr>
              <w:t>doEntailmentCheck</w:t>
            </w:r>
            <w:proofErr w:type="spellEnd"/>
            <w:r>
              <w:t xml:space="preserve"> operation is provided</w:t>
            </w:r>
          </w:p>
          <w:p w14:paraId="1D84FC39" w14:textId="77777777" w:rsidR="00172779" w:rsidRDefault="00172779" w:rsidP="00E04E69"/>
          <w:p w14:paraId="11CCCB9C" w14:textId="77777777" w:rsidR="00172779" w:rsidRDefault="000D7EA1" w:rsidP="00E04E69">
            <w:r>
              <w:t xml:space="preserve">Note: Entailment could also be verified by means of </w:t>
            </w:r>
            <w:r>
              <w:rPr>
                <w:i/>
              </w:rPr>
              <w:t>Query</w:t>
            </w:r>
          </w:p>
        </w:tc>
      </w:tr>
      <w:tr w:rsidR="00172779" w14:paraId="76F97D9B"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742EDAB2" w14:textId="77777777" w:rsidR="00172779" w:rsidRDefault="000D7EA1" w:rsidP="00E04E69">
            <w:r>
              <w:t>6.5.4.4.3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4488DA5F" w14:textId="77777777" w:rsidR="00172779" w:rsidRDefault="000D7EA1" w:rsidP="00E04E69">
            <w:r>
              <w:t>Check the equivalency between two given ontologies;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512E4427" w14:textId="77777777" w:rsidR="00172779" w:rsidRDefault="000D7EA1" w:rsidP="00E04E69">
            <w:r>
              <w:t xml:space="preserve">A dedicated </w:t>
            </w:r>
            <w:r>
              <w:rPr>
                <w:i/>
              </w:rPr>
              <w:t xml:space="preserve">Entail </w:t>
            </w:r>
            <w:r>
              <w:t>operation is provided. A parameter allows to set the direction of the check. (See 6.5.4.4.2)</w:t>
            </w:r>
          </w:p>
        </w:tc>
      </w:tr>
      <w:tr w:rsidR="00172779" w14:paraId="216ACF75"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C54A3A9" w14:textId="77777777" w:rsidR="00172779" w:rsidRDefault="000D7EA1" w:rsidP="00E04E69">
            <w:r>
              <w:t>6.5.4.5</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36176A14" w14:textId="77777777" w:rsidR="00172779" w:rsidRDefault="000D7EA1" w:rsidP="00E04E69">
            <w:r>
              <w:t>Proposals shall provide a PIM that defines the following capabilities: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B4D5962" w14:textId="77777777" w:rsidR="00172779" w:rsidRDefault="00172779" w:rsidP="00E04E69"/>
        </w:tc>
      </w:tr>
      <w:tr w:rsidR="00172779" w14:paraId="590B1E27"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19A58097" w14:textId="77777777" w:rsidR="00172779" w:rsidRDefault="000D7EA1" w:rsidP="00E04E69">
            <w:r>
              <w:t>6.5.4.5.1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7D42E676" w14:textId="77777777" w:rsidR="00172779" w:rsidRDefault="000D7EA1" w:rsidP="00E04E69">
            <w:r>
              <w:t>Check satisfiability of a given class expression;</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0A903342" w14:textId="77777777" w:rsidR="00172779" w:rsidRDefault="000D7EA1" w:rsidP="00E04E69">
            <w:r>
              <w:t xml:space="preserve">A dedicated </w:t>
            </w:r>
            <w:r>
              <w:rPr>
                <w:i/>
              </w:rPr>
              <w:t>Check Satisfiability</w:t>
            </w:r>
            <w:r>
              <w:t xml:space="preserve"> operation is provided</w:t>
            </w:r>
          </w:p>
        </w:tc>
      </w:tr>
      <w:tr w:rsidR="00172779" w14:paraId="3C9840F5"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1A909A55" w14:textId="77777777" w:rsidR="00172779" w:rsidRDefault="000D7EA1" w:rsidP="00E04E69">
            <w:r>
              <w:t>6.5.4.5.2</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387D7264" w14:textId="77777777" w:rsidR="00172779" w:rsidRDefault="000D7EA1" w:rsidP="00E04E69">
            <w:r>
              <w:t>Check subsumption of a given class expression by another class expression;</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3F9A330E" w14:textId="77777777" w:rsidR="00172779" w:rsidRDefault="000D7EA1" w:rsidP="00E04E69">
            <w:r>
              <w:t>Subsumption can be tested by ‘reductio ad absurdum’ - creating a  knowledge base that contains the definitions of the two classes, and an axiom that negates that one is a subclass of the other, then checking for inconsistency.</w:t>
            </w:r>
          </w:p>
          <w:p w14:paraId="19A579ED" w14:textId="77777777" w:rsidR="00172779" w:rsidRDefault="00172779" w:rsidP="00E04E69"/>
          <w:p w14:paraId="7C434AC4" w14:textId="7DCD674B" w:rsidR="00172779" w:rsidRDefault="000D7EA1" w:rsidP="001622F8">
            <w:pPr>
              <w:rPr>
                <w:i/>
              </w:rPr>
            </w:pPr>
            <w:r>
              <w:t xml:space="preserve">Nevertheless, a Subsumption </w:t>
            </w:r>
            <w:r w:rsidR="001622F8">
              <w:t xml:space="preserve">Check </w:t>
            </w:r>
            <w:r>
              <w:t>operation is provi</w:t>
            </w:r>
            <w:r w:rsidR="001622F8">
              <w:t>d</w:t>
            </w:r>
            <w:r>
              <w:t>ed to allow for optimized implementations</w:t>
            </w:r>
            <w:r>
              <w:br/>
            </w:r>
            <w:r>
              <w:br/>
              <w:t>When the second expression argument is left open, the operation will return all known subsuming classes.</w:t>
            </w:r>
            <w:r>
              <w:br/>
            </w:r>
            <w:r>
              <w:br/>
              <w:t xml:space="preserve">A further argument is used to specify the direction of the comparison: </w:t>
            </w:r>
            <w:r>
              <w:rPr>
                <w:i/>
              </w:rPr>
              <w:t>subsumes, subsumed by, equivalent to</w:t>
            </w:r>
          </w:p>
        </w:tc>
      </w:tr>
      <w:tr w:rsidR="00172779" w14:paraId="5779D097"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3800C54E" w14:textId="77777777" w:rsidR="00172779" w:rsidRDefault="000D7EA1" w:rsidP="00E04E69">
            <w:r>
              <w:t>6.5.4.5.3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109E140F" w14:textId="77777777" w:rsidR="00172779" w:rsidRDefault="000D7EA1" w:rsidP="00E04E69">
            <w:r>
              <w:t>List the classes that subsume a given class expression;</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1B744B4F" w14:textId="77777777" w:rsidR="00172779" w:rsidRDefault="000D7EA1" w:rsidP="00E04E69">
            <w:pPr>
              <w:rPr>
                <w:color w:val="FF0000"/>
              </w:rPr>
            </w:pPr>
            <w:r>
              <w:rPr>
                <w:color w:val="434343"/>
              </w:rPr>
              <w:t>See 6.5.4.5.2</w:t>
            </w:r>
          </w:p>
        </w:tc>
      </w:tr>
      <w:tr w:rsidR="00172779" w14:paraId="71FA1F66"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77442837" w14:textId="77777777" w:rsidR="00172779" w:rsidRDefault="000D7EA1" w:rsidP="00E04E69">
            <w:r>
              <w:t>6.5.4.5.4</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0CC7AD63" w14:textId="77777777" w:rsidR="00172779" w:rsidRDefault="000D7EA1" w:rsidP="00E04E69">
            <w:r>
              <w:t>List the classes that are subsumed by a</w:t>
            </w:r>
          </w:p>
          <w:p w14:paraId="6353558D" w14:textId="77777777" w:rsidR="00172779" w:rsidRDefault="000D7EA1" w:rsidP="00E04E69">
            <w:r>
              <w:t>given class expression;</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0F05F0F8" w14:textId="77777777" w:rsidR="00172779" w:rsidRDefault="000D7EA1" w:rsidP="00E04E69">
            <w:pPr>
              <w:rPr>
                <w:color w:val="434343"/>
              </w:rPr>
            </w:pPr>
            <w:r>
              <w:rPr>
                <w:color w:val="434343"/>
              </w:rPr>
              <w:t>See 6.5.4.5.2</w:t>
            </w:r>
          </w:p>
        </w:tc>
      </w:tr>
      <w:tr w:rsidR="00172779" w14:paraId="1E25B0A6"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23938CEF" w14:textId="77777777" w:rsidR="00172779" w:rsidRDefault="000D7EA1" w:rsidP="00E04E69">
            <w:r>
              <w:t>6.5.4.5.5</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6E92707B" w14:textId="77777777" w:rsidR="00172779" w:rsidRDefault="000D7EA1" w:rsidP="00E04E69">
            <w:r>
              <w:t>Check equivalency of a given class ex-</w:t>
            </w:r>
          </w:p>
          <w:p w14:paraId="02F21FB7" w14:textId="77777777" w:rsidR="00172779" w:rsidRDefault="000D7EA1" w:rsidP="00E04E69">
            <w:r>
              <w:t>pression in another class expression;</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1DB75ADE" w14:textId="77777777" w:rsidR="00172779" w:rsidRDefault="000D7EA1" w:rsidP="00E04E69">
            <w:pPr>
              <w:rPr>
                <w:color w:val="434343"/>
              </w:rPr>
            </w:pPr>
            <w:r>
              <w:rPr>
                <w:color w:val="434343"/>
              </w:rPr>
              <w:t>See 6.5.4.5.2</w:t>
            </w:r>
          </w:p>
        </w:tc>
      </w:tr>
      <w:tr w:rsidR="00172779" w14:paraId="6DB4722C"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26F68B0D" w14:textId="77777777" w:rsidR="00172779" w:rsidRDefault="000D7EA1" w:rsidP="00E04E69">
            <w:r>
              <w:t>6.5.4.5.6</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B4134C8" w14:textId="77777777" w:rsidR="00172779" w:rsidRDefault="000D7EA1" w:rsidP="00E04E69">
            <w:r>
              <w:t>List the classes that are equivalent to a given class expression;</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6F92CC4C" w14:textId="77777777" w:rsidR="00172779" w:rsidRDefault="000D7EA1" w:rsidP="00E04E69">
            <w:pPr>
              <w:rPr>
                <w:color w:val="434343"/>
              </w:rPr>
            </w:pPr>
            <w:r>
              <w:rPr>
                <w:color w:val="434343"/>
              </w:rPr>
              <w:t>See 6.5.4.5.2</w:t>
            </w:r>
          </w:p>
        </w:tc>
      </w:tr>
      <w:tr w:rsidR="00172779" w14:paraId="6D56F472"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3E8CF7D9" w14:textId="77777777" w:rsidR="00172779" w:rsidRDefault="000D7EA1" w:rsidP="00E04E69">
            <w:r>
              <w:lastRenderedPageBreak/>
              <w:t>6.5.4.6</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410D0F08" w14:textId="77777777" w:rsidR="00172779" w:rsidRDefault="000D7EA1" w:rsidP="00E04E69">
            <w:r>
              <w:t>Proposals shall provide a PIM that defines the following capabilities: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2D067F86" w14:textId="77777777" w:rsidR="00172779" w:rsidRDefault="00172779" w:rsidP="00E04E69">
            <w:pPr>
              <w:rPr>
                <w:color w:val="434343"/>
              </w:rPr>
            </w:pPr>
          </w:p>
        </w:tc>
      </w:tr>
      <w:tr w:rsidR="00172779" w14:paraId="00DBD196"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3BEC9F2B" w14:textId="77777777" w:rsidR="00172779" w:rsidRDefault="000D7EA1" w:rsidP="00E04E69">
            <w:r>
              <w:t>6.5.4.6.1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7FA301DE" w14:textId="77777777" w:rsidR="00172779" w:rsidRDefault="000D7EA1" w:rsidP="00E04E69">
            <w:r>
              <w:t>Check if a given instance is an instance</w:t>
            </w:r>
          </w:p>
          <w:p w14:paraId="2B8BAC44" w14:textId="77777777" w:rsidR="00172779" w:rsidRDefault="000D7EA1" w:rsidP="00E04E69">
            <w:r>
              <w:t>of a given class expression;</w:t>
            </w:r>
          </w:p>
        </w:tc>
        <w:tc>
          <w:tcPr>
            <w:tcW w:w="5295" w:type="dxa"/>
            <w:tcBorders>
              <w:top w:val="single" w:sz="6" w:space="0" w:color="A61C00"/>
              <w:left w:val="single" w:sz="6" w:space="0" w:color="A61C00"/>
              <w:bottom w:val="single" w:sz="6" w:space="0" w:color="000000"/>
              <w:right w:val="single" w:sz="6" w:space="0" w:color="A61C00"/>
            </w:tcBorders>
            <w:shd w:val="clear" w:color="auto" w:fill="auto"/>
          </w:tcPr>
          <w:p w14:paraId="285C880B" w14:textId="339ECAFB" w:rsidR="00172779" w:rsidRDefault="000D7EA1" w:rsidP="00E04E69">
            <w:pPr>
              <w:rPr>
                <w:color w:val="434343"/>
              </w:rPr>
            </w:pPr>
            <w:r>
              <w:t>Classification can be tested by ‘reductio ad absurdum’ - creating a knowledge base that contains the definition of the class (a knowledge resource), the description of the individual (a different knowledge resource), and an axiom that negates that the individual is an instance of the class, then checking for inconsistency.</w:t>
            </w:r>
            <w:r>
              <w:br/>
            </w:r>
            <w:r>
              <w:br/>
              <w:t xml:space="preserve">Nevertheless, a </w:t>
            </w:r>
            <w:r w:rsidR="001622F8">
              <w:t>C</w:t>
            </w:r>
            <w:r>
              <w:t>lassif</w:t>
            </w:r>
            <w:r w:rsidR="001622F8">
              <w:t>ication</w:t>
            </w:r>
            <w:r>
              <w:t xml:space="preserve"> operation is provi</w:t>
            </w:r>
            <w:r w:rsidR="001622F8">
              <w:t>d</w:t>
            </w:r>
            <w:r>
              <w:t>ed to allow for optimized implementations</w:t>
            </w:r>
            <w:r>
              <w:br/>
            </w:r>
            <w:r>
              <w:br/>
              <w:t>When the class expression argument is left open, the operation will return all known types that the individual is known or inferred to be an instance of.</w:t>
            </w:r>
            <w:r>
              <w:br/>
            </w:r>
          </w:p>
        </w:tc>
      </w:tr>
      <w:tr w:rsidR="00172779" w14:paraId="15030DF8"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0C0414D4" w14:textId="77777777" w:rsidR="00172779" w:rsidRDefault="000D7EA1" w:rsidP="00E04E69">
            <w:r>
              <w:t>6.5.4.6.2</w:t>
            </w:r>
          </w:p>
        </w:tc>
        <w:tc>
          <w:tcPr>
            <w:tcW w:w="3375" w:type="dxa"/>
            <w:tcBorders>
              <w:top w:val="single" w:sz="6" w:space="0" w:color="A61C00"/>
              <w:left w:val="single" w:sz="6" w:space="0" w:color="A61C00"/>
              <w:bottom w:val="single" w:sz="6" w:space="0" w:color="A61C00"/>
              <w:right w:val="single" w:sz="6" w:space="0" w:color="000000"/>
            </w:tcBorders>
            <w:shd w:val="clear" w:color="auto" w:fill="auto"/>
          </w:tcPr>
          <w:p w14:paraId="139FB860" w14:textId="77777777" w:rsidR="00172779" w:rsidRDefault="000D7EA1" w:rsidP="00E04E69">
            <w:r>
              <w:t>List all known instances of a given class expression;</w:t>
            </w:r>
          </w:p>
        </w:tc>
        <w:tc>
          <w:tcPr>
            <w:tcW w:w="5295" w:type="dxa"/>
            <w:tcBorders>
              <w:top w:val="single" w:sz="6" w:space="0" w:color="000000"/>
              <w:left w:val="single" w:sz="6" w:space="0" w:color="000000"/>
              <w:bottom w:val="single" w:sz="6" w:space="0" w:color="000000"/>
              <w:right w:val="single" w:sz="6" w:space="0" w:color="000000"/>
            </w:tcBorders>
            <w:shd w:val="clear" w:color="auto" w:fill="auto"/>
          </w:tcPr>
          <w:p w14:paraId="7170F20F" w14:textId="77777777" w:rsidR="00172779" w:rsidRPr="00AC6011" w:rsidRDefault="000D7EA1" w:rsidP="00E04E69">
            <w:r w:rsidRPr="00AC6011">
              <w:t>See 6.5.4.6.1</w:t>
            </w:r>
          </w:p>
        </w:tc>
      </w:tr>
      <w:tr w:rsidR="00172779" w14:paraId="007C9204"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313B9D2A" w14:textId="77777777" w:rsidR="00172779" w:rsidRDefault="000D7EA1" w:rsidP="00E04E69">
            <w:r>
              <w:t>6.5.4.6.3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7092554" w14:textId="77777777" w:rsidR="00172779" w:rsidRDefault="000D7EA1" w:rsidP="00E04E69">
            <w:r>
              <w:t>List all answers to a given Conjunctive</w:t>
            </w:r>
          </w:p>
          <w:p w14:paraId="14E9F5E3" w14:textId="77777777" w:rsidR="00172779" w:rsidRDefault="000D7EA1" w:rsidP="00E04E69">
            <w:r>
              <w:t>Query Answering (see [CQA]);</w:t>
            </w:r>
          </w:p>
        </w:tc>
        <w:tc>
          <w:tcPr>
            <w:tcW w:w="5295" w:type="dxa"/>
            <w:tcBorders>
              <w:top w:val="single" w:sz="6" w:space="0" w:color="000000"/>
              <w:left w:val="single" w:sz="6" w:space="0" w:color="A61C00"/>
              <w:bottom w:val="single" w:sz="6" w:space="0" w:color="A61C00"/>
              <w:right w:val="single" w:sz="6" w:space="0" w:color="A61C00"/>
            </w:tcBorders>
            <w:shd w:val="clear" w:color="auto" w:fill="auto"/>
          </w:tcPr>
          <w:p w14:paraId="6E8ACE4B" w14:textId="555DDC8F" w:rsidR="00172779" w:rsidRDefault="000D7EA1" w:rsidP="00E04E69">
            <w:pPr>
              <w:rPr>
                <w:color w:val="000001"/>
              </w:rPr>
            </w:pPr>
            <w:r>
              <w:rPr>
                <w:color w:val="000001"/>
              </w:rPr>
              <w:t xml:space="preserve">The </w:t>
            </w:r>
            <w:proofErr w:type="spellStart"/>
            <w:r w:rsidR="001622F8">
              <w:rPr>
                <w:color w:val="000001"/>
              </w:rPr>
              <w:t>ask</w:t>
            </w:r>
            <w:r>
              <w:rPr>
                <w:i/>
                <w:color w:val="000001"/>
              </w:rPr>
              <w:t>Query</w:t>
            </w:r>
            <w:proofErr w:type="spellEnd"/>
            <w:r>
              <w:rPr>
                <w:i/>
                <w:color w:val="000001"/>
              </w:rPr>
              <w:t xml:space="preserve"> </w:t>
            </w:r>
            <w:r>
              <w:rPr>
                <w:color w:val="000001"/>
              </w:rPr>
              <w:t xml:space="preserve">operation allows to submit a query and retrieve the results. </w:t>
            </w:r>
          </w:p>
          <w:p w14:paraId="5E19025D" w14:textId="77777777" w:rsidR="00172779" w:rsidRDefault="000D7EA1" w:rsidP="00E04E69">
            <w:pPr>
              <w:rPr>
                <w:color w:val="000001"/>
              </w:rPr>
            </w:pPr>
            <w:r>
              <w:rPr>
                <w:color w:val="000001"/>
              </w:rPr>
              <w:t>Queries are treated as Knowledge Resources, combined with the Knowledge Resource that is being queried, processed by a reasoner, and the result is returned in the form of a new Knowledge Resource.</w:t>
            </w:r>
          </w:p>
        </w:tc>
      </w:tr>
      <w:tr w:rsidR="00172779" w14:paraId="5D4A7762"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45FA49F7" w14:textId="77777777" w:rsidR="00172779" w:rsidRDefault="000D7EA1" w:rsidP="00E04E69">
            <w:r>
              <w:t>6.5.5</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2DF47082" w14:textId="77777777" w:rsidR="00172779" w:rsidRDefault="000D7EA1" w:rsidP="00E04E69">
            <w:r>
              <w:t>Proposals shall provide a PIM that defines the following capabilities: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158D0020" w14:textId="77777777" w:rsidR="00172779" w:rsidRDefault="00172779" w:rsidP="00E04E69">
            <w:pPr>
              <w:rPr>
                <w:color w:val="000001"/>
              </w:rPr>
            </w:pPr>
          </w:p>
        </w:tc>
      </w:tr>
      <w:tr w:rsidR="00172779" w14:paraId="78D2E1EA"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0CD2C771" w14:textId="77777777" w:rsidR="00172779" w:rsidRDefault="000D7EA1" w:rsidP="00E04E69">
            <w:r>
              <w:t>6.5.5.1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0D39EF8E" w14:textId="77777777" w:rsidR="00172779" w:rsidRDefault="000D7EA1" w:rsidP="00E04E69">
            <w:r>
              <w:t>Creation of an instance of a class.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02A7C23A" w14:textId="77777777" w:rsidR="00172779" w:rsidRDefault="000D7EA1" w:rsidP="00E04E69">
            <w:pPr>
              <w:rPr>
                <w:color w:val="000001"/>
              </w:rPr>
            </w:pPr>
            <w:r>
              <w:t>See 6.5.3.1</w:t>
            </w:r>
          </w:p>
        </w:tc>
      </w:tr>
      <w:tr w:rsidR="00172779" w14:paraId="3C3D2B09"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4D31CCB7" w14:textId="77777777" w:rsidR="00172779" w:rsidRDefault="000D7EA1" w:rsidP="00E04E69">
            <w:r>
              <w:t>6.5.5.2</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0A8758E2" w14:textId="77777777" w:rsidR="00172779" w:rsidRDefault="000D7EA1" w:rsidP="00E04E69">
            <w:r>
              <w:t>Deletion of an instance.</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056985C3" w14:textId="77777777" w:rsidR="00172779" w:rsidRDefault="000D7EA1" w:rsidP="00E04E69">
            <w:r>
              <w:t>See 6.5.3.2</w:t>
            </w:r>
          </w:p>
        </w:tc>
      </w:tr>
      <w:tr w:rsidR="00172779" w14:paraId="66EDAF77"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11A8BDA8" w14:textId="77777777" w:rsidR="00172779" w:rsidRDefault="000D7EA1" w:rsidP="00E04E69">
            <w:r>
              <w:t>6.5.5.3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11809127" w14:textId="77777777" w:rsidR="00172779" w:rsidRDefault="000D7EA1" w:rsidP="00E04E69">
            <w:r>
              <w:t>Modification of the values of the prop-</w:t>
            </w:r>
          </w:p>
          <w:p w14:paraId="0C4D44B6" w14:textId="77777777" w:rsidR="00172779" w:rsidRDefault="000D7EA1" w:rsidP="00E04E69">
            <w:proofErr w:type="spellStart"/>
            <w:r>
              <w:t>erties</w:t>
            </w:r>
            <w:proofErr w:type="spellEnd"/>
            <w:r>
              <w:t xml:space="preserve"> of an instance (add, remove, get</w:t>
            </w:r>
          </w:p>
          <w:p w14:paraId="0B51AECC" w14:textId="77777777" w:rsidR="00172779" w:rsidRDefault="000D7EA1" w:rsidP="00E04E69">
            <w:r>
              <w:t>and set the values of).</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57AB6FD2" w14:textId="77777777" w:rsidR="00172779" w:rsidRDefault="000D7EA1" w:rsidP="00E04E69">
            <w:r>
              <w:t>See 6.5.3.2</w:t>
            </w:r>
          </w:p>
        </w:tc>
      </w:tr>
      <w:tr w:rsidR="00172779" w14:paraId="251C7E90"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477162D0" w14:textId="77777777" w:rsidR="00172779" w:rsidRDefault="000D7EA1" w:rsidP="00E04E69">
            <w:r>
              <w:t>6.5.6</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63E8A5B2" w14:textId="77777777" w:rsidR="00172779" w:rsidRDefault="000D7EA1" w:rsidP="00E04E69">
            <w:r>
              <w:t>Proposals shall provide a PIM that defines the following capabilities:</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6F297939" w14:textId="77777777" w:rsidR="00172779" w:rsidRDefault="00172779" w:rsidP="00E04E69"/>
        </w:tc>
      </w:tr>
      <w:tr w:rsidR="00172779" w14:paraId="065576C6"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13021B8" w14:textId="77777777" w:rsidR="00172779" w:rsidRDefault="000D7EA1" w:rsidP="00E04E69">
            <w:r>
              <w:t>6.5.6.1</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3E8A6DA8" w14:textId="77777777" w:rsidR="00172779" w:rsidRDefault="000D7EA1" w:rsidP="00E04E69">
            <w:r>
              <w:t>Load a RDF or an OWL file in the KB</w:t>
            </w:r>
          </w:p>
          <w:p w14:paraId="5F9D8964" w14:textId="77777777" w:rsidR="00172779" w:rsidRDefault="000D7EA1" w:rsidP="00E04E69">
            <w:r>
              <w:t>(from the web, and/or from a local file</w:t>
            </w:r>
          </w:p>
          <w:p w14:paraId="39ACA67B" w14:textId="77777777" w:rsidR="00172779" w:rsidRDefault="000D7EA1" w:rsidP="00E04E69">
            <w:r>
              <w:t>store, ...);</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2F7B9EC4" w14:textId="77777777" w:rsidR="00172779" w:rsidRDefault="000D7EA1" w:rsidP="00E04E69">
            <w:r>
              <w:t xml:space="preserve">Repository APIs allow to </w:t>
            </w:r>
            <w:r>
              <w:rPr>
                <w:i/>
              </w:rPr>
              <w:t xml:space="preserve">Retrieve </w:t>
            </w:r>
            <w:r>
              <w:t xml:space="preserve">(Get) individual Knowledge Artifacts, by mean of the ID (URI) of the artifact, or the resource carried by the artifact. </w:t>
            </w:r>
          </w:p>
          <w:p w14:paraId="34869620" w14:textId="77777777" w:rsidR="00172779" w:rsidRDefault="00172779" w:rsidP="00E04E69"/>
          <w:p w14:paraId="2A3A2A0F" w14:textId="77777777" w:rsidR="00172779" w:rsidRDefault="000D7EA1" w:rsidP="00E04E69">
            <w:r>
              <w:t xml:space="preserve">(The Knowledge Resources carried by) Knowledge Artifacts can be </w:t>
            </w:r>
            <w:r>
              <w:rPr>
                <w:i/>
              </w:rPr>
              <w:t xml:space="preserve">Parsed </w:t>
            </w:r>
            <w:r>
              <w:t>to create representations suitable for computation.</w:t>
            </w:r>
          </w:p>
          <w:p w14:paraId="146C5286" w14:textId="77777777" w:rsidR="00172779" w:rsidRDefault="00172779" w:rsidP="00E04E69"/>
          <w:p w14:paraId="1AA6A6B0" w14:textId="77777777" w:rsidR="00172779" w:rsidRDefault="000D7EA1" w:rsidP="00E04E69">
            <w:r>
              <w:t xml:space="preserve">The Knowledge Base operation </w:t>
            </w:r>
            <w:r>
              <w:rPr>
                <w:i/>
              </w:rPr>
              <w:t>Add Knowledge</w:t>
            </w:r>
            <w:r>
              <w:t xml:space="preserve"> can further be used to construct a KB incrementally.</w:t>
            </w:r>
          </w:p>
        </w:tc>
      </w:tr>
      <w:tr w:rsidR="00172779" w14:paraId="3C6678ED"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17BA2C53" w14:textId="77777777" w:rsidR="00172779" w:rsidRDefault="000D7EA1" w:rsidP="00E04E69">
            <w:r>
              <w:t>6.5.6.2</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C432DF0" w14:textId="77777777" w:rsidR="00172779" w:rsidRDefault="000D7EA1" w:rsidP="00E04E69">
            <w:r>
              <w:t>Unload (i.e.  remove from the list of</w:t>
            </w:r>
          </w:p>
          <w:p w14:paraId="18463C76" w14:textId="77777777" w:rsidR="00172779" w:rsidRDefault="000D7EA1" w:rsidP="00E04E69">
            <w:r>
              <w:t>known ontologies) an ontology from a</w:t>
            </w:r>
          </w:p>
          <w:p w14:paraId="598A4066" w14:textId="77777777" w:rsidR="00172779" w:rsidRDefault="000D7EA1" w:rsidP="00E04E69">
            <w:r>
              <w:t>KB, if possible;</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27D5787A" w14:textId="77777777" w:rsidR="00172779" w:rsidRDefault="000D7EA1" w:rsidP="00E04E69">
            <w:r>
              <w:t xml:space="preserve">The Knowledge Base operation </w:t>
            </w:r>
            <w:r>
              <w:rPr>
                <w:i/>
              </w:rPr>
              <w:t xml:space="preserve">Remove </w:t>
            </w:r>
            <w:r>
              <w:t>is provided for this purpose.</w:t>
            </w:r>
          </w:p>
          <w:p w14:paraId="437B979E" w14:textId="77777777" w:rsidR="00172779" w:rsidRDefault="00172779" w:rsidP="00E04E69"/>
          <w:p w14:paraId="7774642F" w14:textId="77777777" w:rsidR="00172779" w:rsidRDefault="000D7EA1" w:rsidP="00E04E69">
            <w:r>
              <w:t>More generally, Update  Operations are provided for mutable KBs and KPs, to change its state,  including adding or removing</w:t>
            </w:r>
          </w:p>
          <w:p w14:paraId="47344C78" w14:textId="77777777" w:rsidR="00172779" w:rsidRDefault="000D7EA1" w:rsidP="00E04E69">
            <w:r>
              <w:t>KRs from the registry of a KB, adding or removing KBs from a KP, or "deleting" a component from a mutable KB with structured state.</w:t>
            </w:r>
          </w:p>
        </w:tc>
      </w:tr>
      <w:tr w:rsidR="00172779" w14:paraId="13E49F6A"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4239F410" w14:textId="77777777" w:rsidR="00172779" w:rsidRDefault="000D7EA1" w:rsidP="00E04E69">
            <w:r>
              <w:t>6.5.6.3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4454ED18" w14:textId="77777777" w:rsidR="00172779" w:rsidRDefault="000D7EA1" w:rsidP="00E04E69">
            <w:r>
              <w:t>Export an ontology in a serialized form</w:t>
            </w:r>
          </w:p>
          <w:p w14:paraId="09187F0C" w14:textId="77777777" w:rsidR="00172779" w:rsidRDefault="000D7EA1" w:rsidP="00E04E69">
            <w:r>
              <w:t>(</w:t>
            </w:r>
            <w:proofErr w:type="spellStart"/>
            <w:r>
              <w:t>rdf</w:t>
            </w:r>
            <w:proofErr w:type="spellEnd"/>
            <w:r>
              <w:t>/xml...).</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0BCEB439" w14:textId="77777777" w:rsidR="00172779" w:rsidRDefault="000D7EA1" w:rsidP="00E04E69">
            <w:r>
              <w:t xml:space="preserve">Lowering Operations are provided. In particular, the </w:t>
            </w:r>
            <w:r>
              <w:rPr>
                <w:i/>
              </w:rPr>
              <w:t>Serialization</w:t>
            </w:r>
            <w:r>
              <w:t xml:space="preserve"> operation allows to create a representation of a knowledge resource in a concrete syntax suitable to be delivered by means of a Knowledge Artifact.</w:t>
            </w:r>
          </w:p>
        </w:tc>
      </w:tr>
      <w:tr w:rsidR="00172779" w14:paraId="2B5E7F6B"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44C45B88" w14:textId="77777777" w:rsidR="00172779" w:rsidRDefault="000D7EA1" w:rsidP="00E04E69">
            <w:r>
              <w:t>6.5.7</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3BF848D2" w14:textId="77777777" w:rsidR="00172779" w:rsidRDefault="000D7EA1" w:rsidP="00E04E69">
            <w:r>
              <w:t>PSMs</w:t>
            </w:r>
          </w:p>
        </w:tc>
        <w:tc>
          <w:tcPr>
            <w:tcW w:w="5295" w:type="dxa"/>
            <w:tcBorders>
              <w:top w:val="single" w:sz="6" w:space="0" w:color="A61C00"/>
              <w:left w:val="single" w:sz="6" w:space="0" w:color="A61C00"/>
              <w:bottom w:val="single" w:sz="6" w:space="0" w:color="000000"/>
              <w:right w:val="single" w:sz="6" w:space="0" w:color="A61C00"/>
            </w:tcBorders>
            <w:shd w:val="clear" w:color="auto" w:fill="auto"/>
          </w:tcPr>
          <w:p w14:paraId="3F0E8704" w14:textId="77777777" w:rsidR="00172779" w:rsidRDefault="00172779" w:rsidP="00E04E69"/>
        </w:tc>
      </w:tr>
      <w:tr w:rsidR="00172779" w14:paraId="45D88FE3"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634AF2FA" w14:textId="77777777" w:rsidR="00172779" w:rsidRDefault="000D7EA1" w:rsidP="00E04E69">
            <w:r>
              <w:lastRenderedPageBreak/>
              <w:t>6.5.7.1</w:t>
            </w:r>
          </w:p>
        </w:tc>
        <w:tc>
          <w:tcPr>
            <w:tcW w:w="3375" w:type="dxa"/>
            <w:tcBorders>
              <w:top w:val="single" w:sz="6" w:space="0" w:color="A61C00"/>
              <w:left w:val="single" w:sz="6" w:space="0" w:color="A61C00"/>
              <w:bottom w:val="single" w:sz="6" w:space="0" w:color="A61C00"/>
              <w:right w:val="single" w:sz="6" w:space="0" w:color="000000"/>
            </w:tcBorders>
            <w:shd w:val="clear" w:color="auto" w:fill="auto"/>
          </w:tcPr>
          <w:p w14:paraId="4D58491F" w14:textId="77777777" w:rsidR="00172779" w:rsidRDefault="000D7EA1" w:rsidP="00E04E69">
            <w:r>
              <w:t>Proposals shall specify a platform mapping that fully maps the PIM into Java interface such that the service can be accessed from a Java application.</w:t>
            </w:r>
          </w:p>
        </w:tc>
        <w:tc>
          <w:tcPr>
            <w:tcW w:w="5295" w:type="dxa"/>
            <w:tcBorders>
              <w:top w:val="single" w:sz="6" w:space="0" w:color="000000"/>
              <w:left w:val="single" w:sz="6" w:space="0" w:color="000000"/>
              <w:bottom w:val="single" w:sz="6" w:space="0" w:color="000000"/>
              <w:right w:val="single" w:sz="6" w:space="0" w:color="000000"/>
            </w:tcBorders>
            <w:shd w:val="clear" w:color="auto" w:fill="auto"/>
          </w:tcPr>
          <w:p w14:paraId="088DE00A" w14:textId="7DEBD9C0" w:rsidR="00172779" w:rsidRPr="00861C60" w:rsidRDefault="000D7EA1" w:rsidP="001622F8">
            <w:r>
              <w:t xml:space="preserve">The </w:t>
            </w:r>
            <w:r w:rsidR="00861C60">
              <w:t xml:space="preserve">datatype components of the </w:t>
            </w:r>
            <w:r>
              <w:t>APIs are informatively specified by means of UML class diagrams</w:t>
            </w:r>
            <w:r w:rsidR="00AC6011">
              <w:t xml:space="preserve"> that</w:t>
            </w:r>
            <w:ins w:id="7" w:author="Sottara, Davide" w:date="2021-03-20T14:00:00Z">
              <w:r w:rsidR="008556FD">
                <w:t xml:space="preserve"> can</w:t>
              </w:r>
            </w:ins>
            <w:r>
              <w:t xml:space="preserve"> be converted into Java interfaces and datatype classes by means of automatic code generation.</w:t>
            </w:r>
            <w:r w:rsidR="00861C60">
              <w:t xml:space="preserve">  The IDL, which is </w:t>
            </w:r>
            <w:del w:id="8" w:author="Sottara, Davide" w:date="2021-03-20T14:02:00Z">
              <w:r w:rsidR="00861C60" w:rsidDel="008556FD">
                <w:delText>aligned with</w:delText>
              </w:r>
            </w:del>
            <w:ins w:id="9" w:author="Sottara, Davide" w:date="2021-03-20T14:02:00Z">
              <w:r w:rsidR="008556FD">
                <w:t>mapped from</w:t>
              </w:r>
            </w:ins>
            <w:r w:rsidR="00861C60">
              <w:t xml:space="preserve"> the UML XMI, provides a complete specification of the operations as well as the datatypes from which a variety of interfaces can be derived. </w:t>
            </w:r>
            <w:r>
              <w:br/>
            </w:r>
            <w:r>
              <w:br/>
              <w:t>The APIs are specified by means of a</w:t>
            </w:r>
            <w:r w:rsidR="00861C60">
              <w:t>n</w:t>
            </w:r>
            <w:r>
              <w:t xml:space="preserve"> </w:t>
            </w:r>
            <w:r w:rsidR="001622F8">
              <w:t xml:space="preserve">OpenAPI v2 (Swagger) </w:t>
            </w:r>
            <w:r>
              <w:t xml:space="preserve">model, which </w:t>
            </w:r>
            <w:r w:rsidR="00861C60">
              <w:t>enables construction of</w:t>
            </w:r>
            <w:r>
              <w:t xml:space="preserve"> JAVA/JAX-RS implementations by means of code generation</w:t>
            </w:r>
            <w:r w:rsidR="00861C60">
              <w:t>.</w:t>
            </w:r>
          </w:p>
        </w:tc>
      </w:tr>
      <w:tr w:rsidR="00172779" w14:paraId="02BF78F4"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2014D068" w14:textId="77777777" w:rsidR="00172779" w:rsidRDefault="000D7EA1" w:rsidP="00E04E69">
            <w:r>
              <w:t>6.5.7.2</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98BF08F" w14:textId="77777777" w:rsidR="00172779" w:rsidRDefault="000D7EA1" w:rsidP="00E04E69">
            <w:r>
              <w:t>Proposals shall specify a platform mapping that fully maps the PIM into WSDL [WSDL] such that the service can be accessed from a WS-I Basic Pro-</w:t>
            </w:r>
          </w:p>
          <w:p w14:paraId="6898826D" w14:textId="77777777" w:rsidR="00172779" w:rsidRDefault="000D7EA1" w:rsidP="00E04E69">
            <w:r>
              <w:t>file 1.1 compliant client.</w:t>
            </w:r>
          </w:p>
        </w:tc>
        <w:tc>
          <w:tcPr>
            <w:tcW w:w="5295" w:type="dxa"/>
            <w:tcBorders>
              <w:top w:val="single" w:sz="6" w:space="0" w:color="000000"/>
              <w:left w:val="single" w:sz="6" w:space="0" w:color="A61C00"/>
              <w:bottom w:val="single" w:sz="6" w:space="0" w:color="A61C00"/>
              <w:right w:val="single" w:sz="6" w:space="0" w:color="A61C00"/>
            </w:tcBorders>
            <w:shd w:val="clear" w:color="auto" w:fill="auto"/>
          </w:tcPr>
          <w:p w14:paraId="3DD07FB1" w14:textId="157C6AB1" w:rsidR="00172779" w:rsidRDefault="000D7EA1" w:rsidP="00E04E69">
            <w:pPr>
              <w:rPr>
                <w:b/>
              </w:rPr>
            </w:pPr>
            <w:r>
              <w:t xml:space="preserve">The IDL specification of the APIs </w:t>
            </w:r>
            <w:r w:rsidR="00861C60">
              <w:t>may be</w:t>
            </w:r>
            <w:r>
              <w:t xml:space="preserve"> translated into WDSL</w:t>
            </w:r>
            <w:r w:rsidR="00861C60">
              <w:t>, or other platform-specific interfaces.</w:t>
            </w:r>
          </w:p>
        </w:tc>
      </w:tr>
      <w:tr w:rsidR="00172779" w14:paraId="658903C9"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068FDF58" w14:textId="77777777" w:rsidR="00172779" w:rsidRDefault="000D7EA1" w:rsidP="00E04E69">
            <w:r>
              <w:t>6.5.7.3</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5877D703" w14:textId="77777777" w:rsidR="00172779" w:rsidRDefault="000D7EA1" w:rsidP="00E04E69">
            <w:r>
              <w:t>Proposals  shall  define  the  RESTful</w:t>
            </w:r>
          </w:p>
          <w:p w14:paraId="088066B9" w14:textId="77777777" w:rsidR="00172779" w:rsidRDefault="000D7EA1" w:rsidP="00E04E69">
            <w:r>
              <w:t>platform [RESTful] to which they map</w:t>
            </w:r>
          </w:p>
          <w:p w14:paraId="40F18D31" w14:textId="77777777" w:rsidR="00172779" w:rsidRDefault="000D7EA1" w:rsidP="00E04E69">
            <w:r>
              <w:t>and provide a mapping that defines</w:t>
            </w:r>
          </w:p>
          <w:p w14:paraId="0DC25D4E" w14:textId="77777777" w:rsidR="00172779" w:rsidRDefault="000D7EA1" w:rsidP="00E04E69">
            <w:r>
              <w:t>how to access a service implementing</w:t>
            </w:r>
          </w:p>
          <w:p w14:paraId="74823E44" w14:textId="77777777" w:rsidR="00172779" w:rsidRDefault="000D7EA1" w:rsidP="00E04E69">
            <w:r>
              <w:t>the PIM from a RESTful client. Note</w:t>
            </w:r>
          </w:p>
          <w:p w14:paraId="439BBB1A" w14:textId="77777777" w:rsidR="00172779" w:rsidRDefault="000D7EA1" w:rsidP="00E04E69">
            <w:r>
              <w:t>that the “PSM for REST” is not re-</w:t>
            </w:r>
          </w:p>
          <w:p w14:paraId="4865ACC9" w14:textId="77777777" w:rsidR="00172779" w:rsidRDefault="000D7EA1" w:rsidP="00E04E69">
            <w:r>
              <w:t>quired to be a full map for the PIM.</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7FA27AC6" w14:textId="194EDBA1" w:rsidR="00172779" w:rsidRDefault="000D7EA1" w:rsidP="00E04E69">
            <w:r>
              <w:t xml:space="preserve">The APIs are specified by means of a </w:t>
            </w:r>
            <w:r w:rsidR="001622F8">
              <w:t xml:space="preserve">OpenAPI v2 </w:t>
            </w:r>
            <w:r>
              <w:t>model</w:t>
            </w:r>
            <w:r w:rsidR="00861C60">
              <w:t xml:space="preserve"> that enables creation of</w:t>
            </w:r>
            <w:r>
              <w:t xml:space="preserve"> a RESTful implementation by means of code generation. The </w:t>
            </w:r>
            <w:r w:rsidR="001622F8">
              <w:t xml:space="preserve">OpenAPI v2 </w:t>
            </w:r>
            <w:r>
              <w:t>model can be partially reverse engineered automatically from the Java interfaces.</w:t>
            </w:r>
          </w:p>
          <w:p w14:paraId="174D0361" w14:textId="77777777" w:rsidR="00172779" w:rsidRDefault="00172779" w:rsidP="00E04E69"/>
          <w:p w14:paraId="0087670D" w14:textId="03140F27" w:rsidR="00172779" w:rsidRDefault="000D7EA1" w:rsidP="001622F8">
            <w:r>
              <w:t xml:space="preserve">The parameters data types for both the Java, WSDL and </w:t>
            </w:r>
            <w:r w:rsidR="001622F8">
              <w:t xml:space="preserve">OpenAPI v2 </w:t>
            </w:r>
            <w:r>
              <w:t>specifications are driven from XSDs generated from the (XMI export of the) UML class models.</w:t>
            </w:r>
          </w:p>
        </w:tc>
      </w:tr>
      <w:tr w:rsidR="00172779" w14:paraId="4AD955F7" w14:textId="77777777">
        <w:trPr>
          <w:trHeight w:val="220"/>
          <w:jc w:val="center"/>
        </w:trPr>
        <w:tc>
          <w:tcPr>
            <w:tcW w:w="915" w:type="dxa"/>
            <w:tcBorders>
              <w:top w:val="single" w:sz="6" w:space="0" w:color="A61C00"/>
              <w:left w:val="single" w:sz="6" w:space="0" w:color="A61C00"/>
              <w:bottom w:val="single" w:sz="6" w:space="0" w:color="A61C00"/>
              <w:right w:val="single" w:sz="6" w:space="0" w:color="A61C00"/>
            </w:tcBorders>
            <w:shd w:val="clear" w:color="auto" w:fill="auto"/>
            <w:tcMar>
              <w:left w:w="-10" w:type="dxa"/>
            </w:tcMar>
          </w:tcPr>
          <w:p w14:paraId="54631A59" w14:textId="77777777" w:rsidR="00172779" w:rsidRDefault="000D7EA1" w:rsidP="00E04E69">
            <w:r>
              <w:t>6.5.7.4</w:t>
            </w:r>
          </w:p>
        </w:tc>
        <w:tc>
          <w:tcPr>
            <w:tcW w:w="3375" w:type="dxa"/>
            <w:tcBorders>
              <w:top w:val="single" w:sz="6" w:space="0" w:color="A61C00"/>
              <w:left w:val="single" w:sz="6" w:space="0" w:color="A61C00"/>
              <w:bottom w:val="single" w:sz="6" w:space="0" w:color="A61C00"/>
              <w:right w:val="single" w:sz="6" w:space="0" w:color="A61C00"/>
            </w:tcBorders>
            <w:shd w:val="clear" w:color="auto" w:fill="auto"/>
          </w:tcPr>
          <w:p w14:paraId="78F6B5F3" w14:textId="6156A3D6" w:rsidR="00172779" w:rsidRDefault="000D7EA1" w:rsidP="00E04E69">
            <w:r>
              <w:t>Proposals shall specify one or more PSMs (e.g., OWL notation, XML Schema) for the serialization of knowledge base schemas and knowledge base populations.  This PSM should correspond to the reference information model PIM that is required by 6.5.1</w:t>
            </w:r>
            <w:r w:rsidR="00956894">
              <w:t xml:space="preserve">. </w:t>
            </w:r>
            <w:r>
              <w:t>The proposal shall use one of the</w:t>
            </w:r>
          </w:p>
          <w:p w14:paraId="2BAF2184" w14:textId="77777777" w:rsidR="00172779" w:rsidRDefault="000D7EA1" w:rsidP="00E04E69">
            <w:r>
              <w:t>existing interchange formats already</w:t>
            </w:r>
          </w:p>
          <w:p w14:paraId="78A590B4" w14:textId="77777777" w:rsidR="00172779" w:rsidRDefault="000D7EA1" w:rsidP="00E04E69">
            <w:r>
              <w:t>defined for OWL and RDF.</w:t>
            </w:r>
          </w:p>
        </w:tc>
        <w:tc>
          <w:tcPr>
            <w:tcW w:w="5295" w:type="dxa"/>
            <w:tcBorders>
              <w:top w:val="single" w:sz="6" w:space="0" w:color="A61C00"/>
              <w:left w:val="single" w:sz="6" w:space="0" w:color="A61C00"/>
              <w:bottom w:val="single" w:sz="6" w:space="0" w:color="A61C00"/>
              <w:right w:val="single" w:sz="6" w:space="0" w:color="A61C00"/>
            </w:tcBorders>
            <w:shd w:val="clear" w:color="auto" w:fill="auto"/>
          </w:tcPr>
          <w:p w14:paraId="02AD3BBC" w14:textId="77777777" w:rsidR="00172779" w:rsidRDefault="000D7EA1" w:rsidP="00E04E69">
            <w:r>
              <w:t xml:space="preserve">This proposal is parametric with respect to </w:t>
            </w:r>
            <w:r>
              <w:rPr>
                <w:i/>
              </w:rPr>
              <w:t>Serializations</w:t>
            </w:r>
            <w:r>
              <w:t xml:space="preserve"> - concrete syntaxes for the representation and exchange (mediated by carriers such as files or byte streams) of knowledge resources - as well as languages. When resources are expressed by means of OWL and/or RDF, platforms that support such languages are expected to support at least one of the corresponding serializations. Platforms that support other languages are expected to support at least one of the native serialization formats for those languages, or support a translation to a language that has at least one supported serialization.</w:t>
            </w:r>
          </w:p>
        </w:tc>
      </w:tr>
    </w:tbl>
    <w:p w14:paraId="0EC3C731" w14:textId="77777777" w:rsidR="00172779" w:rsidRDefault="00172779" w:rsidP="00E04E69">
      <w:pPr>
        <w:widowControl w:val="0"/>
        <w:ind w:left="2340"/>
        <w:rPr>
          <w:rFonts w:ascii="Arial" w:eastAsia="Arial" w:hAnsi="Arial" w:cs="Arial"/>
        </w:rPr>
      </w:pPr>
    </w:p>
    <w:p w14:paraId="07BD60D8" w14:textId="77777777" w:rsidR="00172779" w:rsidRDefault="00172779">
      <w:pPr>
        <w:widowControl w:val="0"/>
        <w:ind w:left="2340"/>
        <w:rPr>
          <w:rFonts w:ascii="Arial" w:eastAsia="Arial" w:hAnsi="Arial" w:cs="Arial"/>
        </w:rPr>
      </w:pPr>
    </w:p>
    <w:p w14:paraId="2299FE98" w14:textId="77777777" w:rsidR="00CA01A5" w:rsidRDefault="00CA01A5" w:rsidP="00346EA4">
      <w:pPr>
        <w:pStyle w:val="Heading2"/>
        <w:numPr>
          <w:ilvl w:val="1"/>
          <w:numId w:val="5"/>
        </w:numPr>
        <w:tabs>
          <w:tab w:val="left" w:pos="0"/>
        </w:tabs>
      </w:pPr>
      <w:bookmarkStart w:id="10" w:name="_Toc144203071"/>
      <w:bookmarkStart w:id="11" w:name="_Toc429137006"/>
      <w:bookmarkStart w:id="12" w:name="_Toc65413895"/>
      <w:r>
        <w:t>Submission Team</w:t>
      </w:r>
      <w:bookmarkEnd w:id="10"/>
      <w:bookmarkEnd w:id="11"/>
      <w:bookmarkEnd w:id="12"/>
    </w:p>
    <w:p w14:paraId="08C8E2DE" w14:textId="15491280" w:rsidR="00CA01A5" w:rsidRDefault="00CA01A5" w:rsidP="00CA01A5">
      <w:pPr>
        <w:pStyle w:val="Textbody"/>
      </w:pPr>
      <w:r>
        <w:t xml:space="preserve">The submission team for the revised submission includes </w:t>
      </w:r>
      <w:r w:rsidRPr="00AD6648">
        <w:rPr>
          <w:szCs w:val="20"/>
        </w:rPr>
        <w:t>88 Solutions</w:t>
      </w:r>
      <w:r w:rsidR="0024485E">
        <w:rPr>
          <w:szCs w:val="20"/>
        </w:rPr>
        <w:t xml:space="preserve"> </w:t>
      </w:r>
      <w:r w:rsidRPr="00AD6648">
        <w:rPr>
          <w:szCs w:val="20"/>
        </w:rPr>
        <w:t xml:space="preserve">and </w:t>
      </w:r>
      <w:proofErr w:type="spellStart"/>
      <w:r w:rsidRPr="00AD6648">
        <w:rPr>
          <w:szCs w:val="20"/>
        </w:rPr>
        <w:t>Thematix</w:t>
      </w:r>
      <w:proofErr w:type="spellEnd"/>
      <w:r w:rsidRPr="00AD6648">
        <w:rPr>
          <w:szCs w:val="20"/>
        </w:rPr>
        <w:t xml:space="preserve"> Partners</w:t>
      </w:r>
      <w:r>
        <w:t xml:space="preserve">.  Major contributors include: </w:t>
      </w:r>
      <w:r w:rsidRPr="00AD6648">
        <w:rPr>
          <w:szCs w:val="20"/>
        </w:rPr>
        <w:t xml:space="preserve">Fraunhofer FOKUS, Mayo Clinic, </w:t>
      </w:r>
      <w:del w:id="13" w:author="Sottara, Davide" w:date="2021-03-20T14:01:00Z">
        <w:r w:rsidDel="008556FD">
          <w:rPr>
            <w:szCs w:val="20"/>
          </w:rPr>
          <w:delText xml:space="preserve">and </w:delText>
        </w:r>
      </w:del>
      <w:r w:rsidRPr="00AD6648">
        <w:rPr>
          <w:szCs w:val="20"/>
        </w:rPr>
        <w:t>Micro Focus</w:t>
      </w:r>
      <w:r>
        <w:rPr>
          <w:szCs w:val="20"/>
        </w:rPr>
        <w:t xml:space="preserve">, and Raytheon. </w:t>
      </w:r>
    </w:p>
    <w:p w14:paraId="1DB4035E" w14:textId="183D76DA" w:rsidR="00CA01A5" w:rsidRDefault="00CA01A5" w:rsidP="00CA01A5">
      <w:pPr>
        <w:pStyle w:val="Textbody"/>
      </w:pPr>
      <w:r>
        <w:t>Primary Contact</w:t>
      </w:r>
      <w:r w:rsidR="004A4184">
        <w:t>s</w:t>
      </w:r>
      <w:r>
        <w:t>:</w:t>
      </w:r>
    </w:p>
    <w:p w14:paraId="1DF1E0C7" w14:textId="77777777" w:rsidR="00CA01A5" w:rsidRDefault="00CA01A5" w:rsidP="00CA01A5">
      <w:pPr>
        <w:pStyle w:val="Textbody"/>
      </w:pPr>
      <w:r>
        <w:t>Elisa Kendall</w:t>
      </w:r>
    </w:p>
    <w:p w14:paraId="6348EB89" w14:textId="77777777" w:rsidR="00CA01A5" w:rsidRDefault="00CA01A5" w:rsidP="00CA01A5">
      <w:pPr>
        <w:pStyle w:val="Textbody"/>
        <w:spacing w:before="0"/>
      </w:pPr>
      <w:proofErr w:type="spellStart"/>
      <w:r>
        <w:t>Thematix</w:t>
      </w:r>
      <w:proofErr w:type="spellEnd"/>
      <w:r>
        <w:t xml:space="preserve"> Partners LLC</w:t>
      </w:r>
    </w:p>
    <w:p w14:paraId="7F80DE47" w14:textId="77777777" w:rsidR="00CA01A5" w:rsidRDefault="00D50869" w:rsidP="00CA01A5">
      <w:pPr>
        <w:pStyle w:val="Textbody"/>
        <w:spacing w:before="0"/>
        <w:rPr>
          <w:rStyle w:val="Hyperlink"/>
        </w:rPr>
      </w:pPr>
      <w:hyperlink r:id="rId50" w:history="1">
        <w:r w:rsidR="00CA01A5">
          <w:rPr>
            <w:rStyle w:val="Hyperlink"/>
          </w:rPr>
          <w:t>ekendall@thematix.com</w:t>
        </w:r>
      </w:hyperlink>
    </w:p>
    <w:p w14:paraId="0DDC3F22" w14:textId="77777777" w:rsidR="00CA01A5" w:rsidRDefault="00CA01A5" w:rsidP="00CA01A5">
      <w:pPr>
        <w:pStyle w:val="Textbody"/>
        <w:spacing w:before="0"/>
      </w:pPr>
    </w:p>
    <w:p w14:paraId="14D0AEB0" w14:textId="77777777" w:rsidR="00CA01A5" w:rsidRPr="00842010" w:rsidRDefault="00CA01A5" w:rsidP="00CA01A5">
      <w:pPr>
        <w:pStyle w:val="Textbody"/>
      </w:pPr>
      <w:r>
        <w:t xml:space="preserve">Manfred </w:t>
      </w:r>
      <w:proofErr w:type="spellStart"/>
      <w:r>
        <w:t>Koethe</w:t>
      </w:r>
      <w:proofErr w:type="spellEnd"/>
    </w:p>
    <w:p w14:paraId="24CA4BF6" w14:textId="77777777" w:rsidR="00CA01A5" w:rsidRDefault="00CA01A5" w:rsidP="00CA01A5">
      <w:pPr>
        <w:pStyle w:val="Textbody"/>
        <w:spacing w:before="0"/>
      </w:pPr>
      <w:r>
        <w:t>88 Solutions</w:t>
      </w:r>
    </w:p>
    <w:p w14:paraId="7FD0F4C7" w14:textId="77777777" w:rsidR="00CA01A5" w:rsidRPr="009D61AC" w:rsidRDefault="00D50869" w:rsidP="00CA01A5">
      <w:pPr>
        <w:pStyle w:val="Textbody"/>
        <w:spacing w:before="0"/>
      </w:pPr>
      <w:hyperlink r:id="rId51" w:history="1">
        <w:r w:rsidR="00CA01A5" w:rsidRPr="00A374AF">
          <w:rPr>
            <w:rStyle w:val="Hyperlink"/>
          </w:rPr>
          <w:t>manfred@88solutions.com</w:t>
        </w:r>
      </w:hyperlink>
      <w:r w:rsidR="00CA01A5">
        <w:t xml:space="preserve"> </w:t>
      </w:r>
    </w:p>
    <w:p w14:paraId="0739013C" w14:textId="77777777" w:rsidR="00172779" w:rsidRDefault="00172779">
      <w:pPr>
        <w:widowControl w:val="0"/>
        <w:ind w:left="2340"/>
        <w:rPr>
          <w:rFonts w:ascii="Arial" w:eastAsia="Arial" w:hAnsi="Arial" w:cs="Arial"/>
        </w:rPr>
      </w:pPr>
    </w:p>
    <w:p w14:paraId="30F10834" w14:textId="77777777" w:rsidR="00172779" w:rsidRDefault="00172779">
      <w:pPr>
        <w:widowControl w:val="0"/>
        <w:rPr>
          <w:rFonts w:ascii="Arial" w:eastAsia="Arial" w:hAnsi="Arial" w:cs="Arial"/>
        </w:rPr>
      </w:pPr>
    </w:p>
    <w:p w14:paraId="29D48F94" w14:textId="77777777" w:rsidR="00172779" w:rsidRDefault="00172779">
      <w:pPr>
        <w:widowControl w:val="0"/>
        <w:ind w:left="2340"/>
        <w:rPr>
          <w:rFonts w:ascii="Arial" w:eastAsia="Arial" w:hAnsi="Arial" w:cs="Arial"/>
        </w:rPr>
      </w:pPr>
    </w:p>
    <w:p w14:paraId="5A94EEB1" w14:textId="77777777" w:rsidR="00172779" w:rsidRDefault="00172779">
      <w:pPr>
        <w:widowControl w:val="0"/>
        <w:ind w:left="2340"/>
        <w:rPr>
          <w:rFonts w:ascii="Arial" w:eastAsia="Arial" w:hAnsi="Arial" w:cs="Arial"/>
        </w:rPr>
      </w:pPr>
    </w:p>
    <w:p w14:paraId="1E95D28C" w14:textId="77777777" w:rsidR="00172779" w:rsidRDefault="00172779">
      <w:pPr>
        <w:pBdr>
          <w:top w:val="nil"/>
          <w:left w:val="nil"/>
          <w:bottom w:val="nil"/>
          <w:right w:val="nil"/>
          <w:between w:val="nil"/>
        </w:pBdr>
        <w:spacing w:before="113" w:after="57" w:line="264" w:lineRule="auto"/>
        <w:rPr>
          <w:color w:val="000000"/>
        </w:rPr>
      </w:pPr>
    </w:p>
    <w:p w14:paraId="74BAFAF4" w14:textId="77777777" w:rsidR="00172779" w:rsidRDefault="000D7EA1">
      <w:pPr>
        <w:widowControl w:val="0"/>
        <w:pBdr>
          <w:top w:val="nil"/>
          <w:left w:val="nil"/>
          <w:bottom w:val="nil"/>
          <w:right w:val="nil"/>
          <w:between w:val="nil"/>
        </w:pBdr>
        <w:spacing w:line="276" w:lineRule="auto"/>
        <w:rPr>
          <w:color w:val="000000"/>
        </w:rPr>
        <w:sectPr w:rsidR="00172779" w:rsidSect="0063324B">
          <w:type w:val="oddPage"/>
          <w:pgSz w:w="11909" w:h="15840"/>
          <w:pgMar w:top="1134" w:right="1134" w:bottom="1710" w:left="1134" w:header="0" w:footer="720" w:gutter="0"/>
          <w:cols w:space="720"/>
        </w:sectPr>
      </w:pPr>
      <w:r>
        <w:br w:type="page"/>
      </w:r>
    </w:p>
    <w:p w14:paraId="443A6863" w14:textId="77777777" w:rsidR="00172779" w:rsidRDefault="000D7EA1" w:rsidP="00346EA4">
      <w:pPr>
        <w:pStyle w:val="Heading1"/>
        <w:numPr>
          <w:ilvl w:val="0"/>
          <w:numId w:val="5"/>
        </w:numPr>
        <w:tabs>
          <w:tab w:val="left" w:pos="0"/>
        </w:tabs>
      </w:pPr>
      <w:bookmarkStart w:id="14" w:name="_Toc65413896"/>
      <w:r>
        <w:lastRenderedPageBreak/>
        <w:t>Scope</w:t>
      </w:r>
      <w:bookmarkEnd w:id="14"/>
    </w:p>
    <w:p w14:paraId="0FC380A6" w14:textId="77777777" w:rsidR="00172779" w:rsidRDefault="000D7EA1" w:rsidP="00346EA4">
      <w:pPr>
        <w:pStyle w:val="Heading2"/>
        <w:numPr>
          <w:ilvl w:val="1"/>
          <w:numId w:val="5"/>
        </w:numPr>
        <w:tabs>
          <w:tab w:val="left" w:pos="0"/>
        </w:tabs>
      </w:pPr>
      <w:bookmarkStart w:id="15" w:name="_Toc65413897"/>
      <w:r>
        <w:t>General Scope</w:t>
      </w:r>
      <w:bookmarkEnd w:id="15"/>
    </w:p>
    <w:p w14:paraId="5A2B1C3F" w14:textId="77777777" w:rsidR="00172779" w:rsidRDefault="00172779">
      <w:pPr>
        <w:tabs>
          <w:tab w:val="left" w:pos="0"/>
        </w:tabs>
      </w:pPr>
    </w:p>
    <w:p w14:paraId="42E782B7" w14:textId="05F754A9" w:rsidR="00172779" w:rsidRDefault="000D7EA1" w:rsidP="001622F8">
      <w:pPr>
        <w:tabs>
          <w:tab w:val="left" w:pos="0"/>
        </w:tabs>
      </w:pPr>
      <w:r>
        <w:t xml:space="preserve">This OMG specification defines the Application Programming Interfaces for Knowledge Based Systems and Platforms (API4KP), in response to the OMG’s </w:t>
      </w:r>
      <w:r w:rsidR="00CA01A5">
        <w:t>Application Programming Interfaces for Knowledge Bases (API4KB) RFP</w:t>
      </w:r>
      <w:r>
        <w:t xml:space="preserve">. The purpose of these APIs </w:t>
      </w:r>
      <w:r w:rsidR="00CA01A5">
        <w:t>is</w:t>
      </w:r>
      <w:r w:rsidR="001622F8">
        <w:t xml:space="preserve"> </w:t>
      </w:r>
      <w:r>
        <w:t xml:space="preserve">to facilitate the </w:t>
      </w:r>
      <w:r w:rsidR="00CA01A5">
        <w:t>development and integration of knowledge graphs and knowledge-based systems in a broader enterprise framework</w:t>
      </w:r>
      <w:r>
        <w:t xml:space="preserve">. They </w:t>
      </w:r>
      <w:r w:rsidR="00CA01A5">
        <w:t>provide</w:t>
      </w:r>
      <w:r>
        <w:t xml:space="preserve"> a standard interface </w:t>
      </w:r>
      <w:r w:rsidR="00CA01A5">
        <w:t>between</w:t>
      </w:r>
      <w:r>
        <w:t xml:space="preserve"> client applications</w:t>
      </w:r>
      <w:r w:rsidR="00CA01A5">
        <w:t>,</w:t>
      </w:r>
      <w:r>
        <w:t xml:space="preserve"> knowledge resources and the platforms used to manage and deliver them - including but not limited to editors, repositories and reasoners/</w:t>
      </w:r>
      <w:r w:rsidR="00CA01A5" w:rsidRPr="00CA01A5">
        <w:t xml:space="preserve"> </w:t>
      </w:r>
      <w:r w:rsidR="00CA01A5">
        <w:t>rule engines</w:t>
      </w:r>
      <w:r>
        <w:t xml:space="preserve">.  </w:t>
      </w:r>
    </w:p>
    <w:p w14:paraId="468E7A8D" w14:textId="77777777" w:rsidR="00172779" w:rsidRDefault="00172779">
      <w:pPr>
        <w:tabs>
          <w:tab w:val="left" w:pos="0"/>
        </w:tabs>
        <w:ind w:left="720"/>
      </w:pPr>
    </w:p>
    <w:p w14:paraId="6300456B" w14:textId="77777777" w:rsidR="00172779" w:rsidRDefault="000D7EA1" w:rsidP="00346EA4">
      <w:pPr>
        <w:pStyle w:val="Heading2"/>
        <w:numPr>
          <w:ilvl w:val="1"/>
          <w:numId w:val="5"/>
        </w:numPr>
        <w:tabs>
          <w:tab w:val="left" w:pos="0"/>
        </w:tabs>
      </w:pPr>
      <w:bookmarkStart w:id="16" w:name="_Toc65413898"/>
      <w:r>
        <w:t>Background Information</w:t>
      </w:r>
      <w:bookmarkEnd w:id="16"/>
    </w:p>
    <w:p w14:paraId="3F7AF8E6" w14:textId="77777777" w:rsidR="00CA01A5" w:rsidRDefault="00CA01A5" w:rsidP="001622F8">
      <w:pPr>
        <w:tabs>
          <w:tab w:val="left" w:pos="0"/>
        </w:tabs>
      </w:pPr>
      <w:r>
        <w:t>The development of ‘Knowledge Driven’ applications is rooted in the discipline of Knowledge (</w:t>
      </w:r>
      <w:proofErr w:type="spellStart"/>
      <w:r>
        <w:t>i</w:t>
      </w:r>
      <w:proofErr w:type="spellEnd"/>
      <w:r>
        <w:t>) Representation and (ii) (Automated) Reasoning, and can be augmented by (iii) Knowledge Acquisition and (iv) Knowledge Management and Delivery.  Knowledge Representation and Reasoning (KRR) is part of the broader field that lies at the intersection of Artificial Intelligence (AI), Linguistics and Natural Language Processing (NLP), Machine Learning (ML) and Data Mining, Management, and Governance. Over the years, interest in the different sub-fields has shifted, resulting in a variety of approaches and techniques. Specifically, with respect to KRR, different paradigms (</w:t>
      </w:r>
      <w:r w:rsidRPr="00CA01A5">
        <w:rPr>
          <w:i/>
          <w:iCs/>
        </w:rPr>
        <w:t>e.g</w:t>
      </w:r>
      <w:r>
        <w:t xml:space="preserve">. rules, constraints, ontologies, processes, etc.) have been the subject of attention, resulting in a variety of knowledge representation languages with different expressivity and underlying logic formalisms, with different trade-offs between expressivity, specificity and tractability.  Adoption, then, has been largely influenced by the availability of tooling, from editing to reasoning, both proprietary and open source.  Despite the great success of some of these tools, and increasing demand for knowledge graph-based decision support, interoperability has been limited, and even then, hardly goes beyond the scope of the individual languages and applications.  For these reasons, although a vast amount of ‘knowledge’ from a variety of domains has been captured over time, the artifacts (documents, graphs, databases) that carry it vary in languages and formats as well as richness and expressivity, and their combined use is not easily supported except by complex, one-off orchestration of a variety of tools. </w:t>
      </w:r>
    </w:p>
    <w:p w14:paraId="6BAB6A11" w14:textId="77777777" w:rsidR="00CA01A5" w:rsidRDefault="00CA01A5" w:rsidP="001622F8">
      <w:pPr>
        <w:tabs>
          <w:tab w:val="left" w:pos="0"/>
        </w:tabs>
      </w:pPr>
    </w:p>
    <w:p w14:paraId="2A10F833" w14:textId="77777777" w:rsidR="00CA01A5" w:rsidRDefault="00CA01A5" w:rsidP="001622F8">
      <w:pPr>
        <w:tabs>
          <w:tab w:val="left" w:pos="0"/>
        </w:tabs>
      </w:pPr>
      <w:r>
        <w:t>This specification addresses these shortcomings by providing a uniform abstraction layer that, from a client perspective, simplifies and normalizes the way KRR artifacts are accessed, manipulated, assembled into rich knowledge graphs and related systems to which a variety of analytics, reasoning, and rules, can be applied for question answering and computation.</w:t>
      </w:r>
    </w:p>
    <w:p w14:paraId="1BC2D45E" w14:textId="77777777" w:rsidR="00172779" w:rsidRDefault="00172779">
      <w:pPr>
        <w:tabs>
          <w:tab w:val="left" w:pos="0"/>
        </w:tabs>
      </w:pPr>
    </w:p>
    <w:p w14:paraId="1C59E2C2" w14:textId="77777777" w:rsidR="00172779" w:rsidRDefault="000D7EA1" w:rsidP="00346EA4">
      <w:pPr>
        <w:pStyle w:val="Heading2"/>
        <w:numPr>
          <w:ilvl w:val="1"/>
          <w:numId w:val="5"/>
        </w:numPr>
        <w:tabs>
          <w:tab w:val="left" w:pos="0"/>
        </w:tabs>
      </w:pPr>
      <w:bookmarkStart w:id="17" w:name="_Toc65413899"/>
      <w:r>
        <w:t>Scoped Features</w:t>
      </w:r>
      <w:bookmarkEnd w:id="17"/>
      <w:r>
        <w:t xml:space="preserve"> </w:t>
      </w:r>
    </w:p>
    <w:p w14:paraId="3F5CE054" w14:textId="77777777" w:rsidR="00172779" w:rsidRDefault="00172779">
      <w:pPr>
        <w:tabs>
          <w:tab w:val="left" w:pos="0"/>
        </w:tabs>
      </w:pPr>
    </w:p>
    <w:p w14:paraId="551DCF7D" w14:textId="77777777" w:rsidR="007D5DA8" w:rsidRDefault="007D5DA8" w:rsidP="007D5DA8">
      <w:pPr>
        <w:tabs>
          <w:tab w:val="left" w:pos="0"/>
        </w:tabs>
      </w:pPr>
      <w:r>
        <w:t>Features that are considered in-scope for this specification include:</w:t>
      </w:r>
    </w:p>
    <w:p w14:paraId="73ADC70C" w14:textId="77777777" w:rsidR="007D5DA8" w:rsidRDefault="007D5DA8" w:rsidP="007D5DA8">
      <w:pPr>
        <w:tabs>
          <w:tab w:val="left" w:pos="0"/>
        </w:tabs>
      </w:pPr>
    </w:p>
    <w:p w14:paraId="6CBA12FD" w14:textId="3B5377F2" w:rsidR="007D5DA8" w:rsidRDefault="007D5DA8" w:rsidP="00346EA4">
      <w:pPr>
        <w:numPr>
          <w:ilvl w:val="0"/>
          <w:numId w:val="51"/>
        </w:numPr>
        <w:tabs>
          <w:tab w:val="left" w:pos="0"/>
        </w:tabs>
        <w:spacing w:before="60"/>
      </w:pPr>
      <w:r>
        <w:t xml:space="preserve">APIs for Knowledge Platforms, to be used in the development of </w:t>
      </w:r>
      <w:r w:rsidR="0017390A">
        <w:t>k</w:t>
      </w:r>
      <w:r>
        <w:t xml:space="preserve">nowledge-based </w:t>
      </w:r>
      <w:r w:rsidR="0017390A">
        <w:t>a</w:t>
      </w:r>
      <w:r>
        <w:t>pplications</w:t>
      </w:r>
    </w:p>
    <w:p w14:paraId="39776906" w14:textId="2F9A6ABD" w:rsidR="007D5DA8" w:rsidRDefault="007D5DA8" w:rsidP="00346EA4">
      <w:pPr>
        <w:numPr>
          <w:ilvl w:val="0"/>
          <w:numId w:val="51"/>
        </w:numPr>
        <w:tabs>
          <w:tab w:val="left" w:pos="0"/>
        </w:tabs>
        <w:spacing w:before="60"/>
      </w:pPr>
      <w:r>
        <w:t xml:space="preserve">Semantics of the </w:t>
      </w:r>
      <w:r w:rsidR="0017390A">
        <w:t>o</w:t>
      </w:r>
      <w:r>
        <w:t xml:space="preserve">perations exposed by means of the APIs, including decomposition of the </w:t>
      </w:r>
      <w:r w:rsidR="0017390A">
        <w:t>o</w:t>
      </w:r>
      <w:r>
        <w:t xml:space="preserve">perations into simpler </w:t>
      </w:r>
      <w:r w:rsidR="0017390A">
        <w:t>a</w:t>
      </w:r>
      <w:r>
        <w:t>ctions</w:t>
      </w:r>
    </w:p>
    <w:p w14:paraId="3504E16C" w14:textId="77777777" w:rsidR="007D5DA8" w:rsidRDefault="007D5DA8" w:rsidP="00346EA4">
      <w:pPr>
        <w:numPr>
          <w:ilvl w:val="0"/>
          <w:numId w:val="51"/>
        </w:numPr>
        <w:tabs>
          <w:tab w:val="left" w:pos="0"/>
        </w:tabs>
        <w:spacing w:before="60"/>
      </w:pPr>
      <w:r>
        <w:t>Definition of ‘Knowledge Base’, ‘Knowledge Resource’ and related concepts</w:t>
      </w:r>
    </w:p>
    <w:p w14:paraId="1748C8B3" w14:textId="77777777" w:rsidR="007D5DA8" w:rsidRDefault="007D5DA8" w:rsidP="00346EA4">
      <w:pPr>
        <w:numPr>
          <w:ilvl w:val="0"/>
          <w:numId w:val="51"/>
        </w:numPr>
        <w:tabs>
          <w:tab w:val="left" w:pos="0"/>
        </w:tabs>
        <w:spacing w:before="60"/>
      </w:pPr>
      <w:r>
        <w:t xml:space="preserve">Definition of ‘Knowledge Platform’ in terms of the functional roles of its major components </w:t>
      </w:r>
    </w:p>
    <w:p w14:paraId="5E48340C" w14:textId="32BE6811" w:rsidR="007D5DA8" w:rsidRDefault="007D5DA8" w:rsidP="00346EA4">
      <w:pPr>
        <w:numPr>
          <w:ilvl w:val="0"/>
          <w:numId w:val="51"/>
        </w:numPr>
        <w:tabs>
          <w:tab w:val="left" w:pos="0"/>
        </w:tabs>
        <w:spacing w:before="60"/>
      </w:pPr>
      <w:r>
        <w:t xml:space="preserve">Information </w:t>
      </w:r>
      <w:r w:rsidR="0017390A">
        <w:t>m</w:t>
      </w:r>
      <w:r>
        <w:t xml:space="preserve">odels realizing </w:t>
      </w:r>
      <w:r w:rsidR="0017390A">
        <w:t>d</w:t>
      </w:r>
      <w:r>
        <w:t xml:space="preserve">escriptions (‘metadata’) of </w:t>
      </w:r>
      <w:r w:rsidR="0017390A">
        <w:t>k</w:t>
      </w:r>
      <w:r>
        <w:t xml:space="preserve">nowledge </w:t>
      </w:r>
      <w:r w:rsidR="0017390A">
        <w:t>r</w:t>
      </w:r>
      <w:r>
        <w:t xml:space="preserve">esources minimally viable for </w:t>
      </w:r>
      <w:r w:rsidR="0017390A">
        <w:t>k</w:t>
      </w:r>
      <w:r>
        <w:t xml:space="preserve">nowledge </w:t>
      </w:r>
      <w:r w:rsidR="0017390A">
        <w:t>m</w:t>
      </w:r>
      <w:r>
        <w:t xml:space="preserve">anagement and </w:t>
      </w:r>
      <w:r w:rsidR="0017390A">
        <w:t>d</w:t>
      </w:r>
      <w:r>
        <w:t xml:space="preserve">elivery, including vocabularies, in the form of ontologies expressed in the W3C Web Ontology Language (OWL), to designate </w:t>
      </w:r>
      <w:r w:rsidR="0017390A">
        <w:t>k</w:t>
      </w:r>
      <w:r>
        <w:t xml:space="preserve">nowledge </w:t>
      </w:r>
      <w:r w:rsidR="0017390A">
        <w:t>r</w:t>
      </w:r>
      <w:r>
        <w:t xml:space="preserve">epresentation </w:t>
      </w:r>
      <w:r w:rsidR="0017390A">
        <w:t>l</w:t>
      </w:r>
      <w:r>
        <w:t>anguages/</w:t>
      </w:r>
      <w:r w:rsidR="0017390A">
        <w:t>n</w:t>
      </w:r>
      <w:r>
        <w:t>otations and related concepts</w:t>
      </w:r>
    </w:p>
    <w:p w14:paraId="2EA2F73E" w14:textId="77777777" w:rsidR="00172779" w:rsidRDefault="00172779">
      <w:pPr>
        <w:tabs>
          <w:tab w:val="left" w:pos="0"/>
        </w:tabs>
      </w:pPr>
    </w:p>
    <w:p w14:paraId="3CF3E0A3" w14:textId="04A73B80" w:rsidR="00172779" w:rsidRDefault="007D5DA8">
      <w:pPr>
        <w:tabs>
          <w:tab w:val="left" w:pos="0"/>
        </w:tabs>
      </w:pPr>
      <w:r>
        <w:lastRenderedPageBreak/>
        <w:t>Features that are considered beyond the scope of this specification include</w:t>
      </w:r>
      <w:r w:rsidR="000D7EA1">
        <w:t>:</w:t>
      </w:r>
    </w:p>
    <w:p w14:paraId="72FDA241" w14:textId="77777777" w:rsidR="00172779" w:rsidRDefault="00172779">
      <w:pPr>
        <w:tabs>
          <w:tab w:val="left" w:pos="0"/>
        </w:tabs>
      </w:pPr>
    </w:p>
    <w:p w14:paraId="07469E0A" w14:textId="77777777" w:rsidR="00172779" w:rsidRDefault="000D7EA1" w:rsidP="00346EA4">
      <w:pPr>
        <w:numPr>
          <w:ilvl w:val="0"/>
          <w:numId w:val="15"/>
        </w:numPr>
        <w:tabs>
          <w:tab w:val="left" w:pos="0"/>
        </w:tabs>
        <w:spacing w:before="60"/>
      </w:pPr>
      <w:r>
        <w:t>Actual specification of KRR languages, and mappings thereof</w:t>
      </w:r>
    </w:p>
    <w:p w14:paraId="3B299404" w14:textId="1F5A288E" w:rsidR="00172779" w:rsidRDefault="000D7EA1" w:rsidP="00346EA4">
      <w:pPr>
        <w:numPr>
          <w:ilvl w:val="0"/>
          <w:numId w:val="15"/>
        </w:numPr>
        <w:tabs>
          <w:tab w:val="left" w:pos="0"/>
        </w:tabs>
        <w:spacing w:before="60"/>
      </w:pPr>
      <w:r>
        <w:t xml:space="preserve">Algorithms for </w:t>
      </w:r>
      <w:r w:rsidR="0017390A">
        <w:t>k</w:t>
      </w:r>
      <w:r>
        <w:t>nowledge-</w:t>
      </w:r>
      <w:r w:rsidR="0017390A">
        <w:t>b</w:t>
      </w:r>
      <w:r>
        <w:t>ased reasoning</w:t>
      </w:r>
    </w:p>
    <w:p w14:paraId="452021A3" w14:textId="518F3B3C" w:rsidR="00172779" w:rsidRDefault="000D7EA1" w:rsidP="00346EA4">
      <w:pPr>
        <w:numPr>
          <w:ilvl w:val="0"/>
          <w:numId w:val="15"/>
        </w:numPr>
        <w:tabs>
          <w:tab w:val="left" w:pos="0"/>
        </w:tabs>
        <w:spacing w:before="60"/>
      </w:pPr>
      <w:r>
        <w:t xml:space="preserve">Implementation of </w:t>
      </w:r>
      <w:r w:rsidR="0017390A">
        <w:t>k</w:t>
      </w:r>
      <w:r>
        <w:t xml:space="preserve">nowledge </w:t>
      </w:r>
      <w:r w:rsidR="0017390A">
        <w:t>p</w:t>
      </w:r>
      <w:r>
        <w:t xml:space="preserve">latform </w:t>
      </w:r>
      <w:r w:rsidR="0017390A">
        <w:t>c</w:t>
      </w:r>
      <w:r>
        <w:t>omponents</w:t>
      </w:r>
    </w:p>
    <w:p w14:paraId="7CB74F4A" w14:textId="143F13A0" w:rsidR="00172779" w:rsidRDefault="000D7EA1" w:rsidP="00346EA4">
      <w:pPr>
        <w:numPr>
          <w:ilvl w:val="0"/>
          <w:numId w:val="15"/>
        </w:numPr>
        <w:tabs>
          <w:tab w:val="left" w:pos="0"/>
        </w:tabs>
        <w:spacing w:before="60"/>
      </w:pPr>
      <w:r>
        <w:t xml:space="preserve">Development of </w:t>
      </w:r>
      <w:r w:rsidR="0017390A">
        <w:t>a</w:t>
      </w:r>
      <w:r>
        <w:t xml:space="preserve">dapters for candidate </w:t>
      </w:r>
      <w:r w:rsidR="0017390A">
        <w:t>c</w:t>
      </w:r>
      <w:r>
        <w:t>omponents that do not implement the API4KP directly</w:t>
      </w:r>
    </w:p>
    <w:p w14:paraId="1F69CB5C" w14:textId="188794CB" w:rsidR="00172779" w:rsidRDefault="0017390A" w:rsidP="00346EA4">
      <w:pPr>
        <w:numPr>
          <w:ilvl w:val="0"/>
          <w:numId w:val="15"/>
        </w:numPr>
        <w:tabs>
          <w:tab w:val="left" w:pos="0"/>
        </w:tabs>
        <w:spacing w:before="60"/>
      </w:pPr>
      <w:r>
        <w:t>K</w:t>
      </w:r>
      <w:r w:rsidR="000D7EA1">
        <w:t>nowledge-</w:t>
      </w:r>
      <w:r>
        <w:t>b</w:t>
      </w:r>
      <w:r w:rsidR="000D7EA1">
        <w:t xml:space="preserve">ased </w:t>
      </w:r>
      <w:r>
        <w:t>a</w:t>
      </w:r>
      <w:r w:rsidR="000D7EA1">
        <w:t>pplications</w:t>
      </w:r>
    </w:p>
    <w:p w14:paraId="2463F236" w14:textId="20877B3E" w:rsidR="00BB140B" w:rsidDel="00CE27D0" w:rsidRDefault="00BB140B" w:rsidP="00346EA4">
      <w:pPr>
        <w:numPr>
          <w:ilvl w:val="0"/>
          <w:numId w:val="15"/>
        </w:numPr>
        <w:tabs>
          <w:tab w:val="left" w:pos="0"/>
        </w:tabs>
        <w:spacing w:before="60"/>
        <w:rPr>
          <w:del w:id="18" w:author="Sottara, Davide" w:date="2021-03-20T17:18:00Z"/>
        </w:rPr>
      </w:pPr>
      <w:r>
        <w:t>Individual Knowledge Artifacts, including Domain Models, Knowledge Graphs, and Knowledge Bases</w:t>
      </w:r>
    </w:p>
    <w:p w14:paraId="38AB5D77" w14:textId="77777777" w:rsidR="00172779" w:rsidRDefault="00172779" w:rsidP="00CE27D0">
      <w:pPr>
        <w:numPr>
          <w:ilvl w:val="0"/>
          <w:numId w:val="15"/>
        </w:numPr>
        <w:tabs>
          <w:tab w:val="left" w:pos="0"/>
        </w:tabs>
        <w:spacing w:before="60"/>
        <w:pPrChange w:id="19" w:author="Sottara, Davide" w:date="2021-03-20T17:18:00Z">
          <w:pPr>
            <w:pStyle w:val="Heading1"/>
            <w:tabs>
              <w:tab w:val="left" w:pos="0"/>
            </w:tabs>
            <w:ind w:left="0"/>
          </w:pPr>
        </w:pPrChange>
      </w:pPr>
      <w:bookmarkStart w:id="20" w:name="_ko5pk8itubk" w:colFirst="0" w:colLast="0"/>
      <w:bookmarkEnd w:id="20"/>
    </w:p>
    <w:p w14:paraId="212D7E4A" w14:textId="77777777" w:rsidR="00172779" w:rsidRDefault="000D7EA1">
      <w:pPr>
        <w:pStyle w:val="Heading1"/>
        <w:tabs>
          <w:tab w:val="left" w:pos="0"/>
        </w:tabs>
        <w:ind w:left="0"/>
      </w:pPr>
      <w:bookmarkStart w:id="21" w:name="_vcz90gl3s8qs" w:colFirst="0" w:colLast="0"/>
      <w:bookmarkEnd w:id="21"/>
      <w:r>
        <w:br w:type="page"/>
      </w:r>
    </w:p>
    <w:p w14:paraId="6952B17A" w14:textId="77777777" w:rsidR="00172779" w:rsidRDefault="000D7EA1" w:rsidP="00346EA4">
      <w:pPr>
        <w:pStyle w:val="Heading1"/>
        <w:numPr>
          <w:ilvl w:val="0"/>
          <w:numId w:val="5"/>
        </w:numPr>
        <w:tabs>
          <w:tab w:val="left" w:pos="0"/>
        </w:tabs>
      </w:pPr>
      <w:bookmarkStart w:id="22" w:name="_Toc65413900"/>
      <w:r>
        <w:lastRenderedPageBreak/>
        <w:t>Conformance</w:t>
      </w:r>
      <w:bookmarkEnd w:id="22"/>
    </w:p>
    <w:p w14:paraId="246F71EF" w14:textId="2D538F37" w:rsidR="00172779" w:rsidRPr="004225FF" w:rsidRDefault="000D7EA1">
      <w:pPr>
        <w:keepNext/>
        <w:spacing w:before="227" w:after="57" w:line="264" w:lineRule="auto"/>
        <w:rPr>
          <w:rFonts w:eastAsia="Arial"/>
        </w:rPr>
      </w:pPr>
      <w:r w:rsidRPr="004225FF">
        <w:rPr>
          <w:rFonts w:eastAsia="Arial"/>
        </w:rPr>
        <w:t xml:space="preserve">API4KP defines conformance based on </w:t>
      </w:r>
      <w:r w:rsidR="003D7450">
        <w:rPr>
          <w:rFonts w:eastAsia="Arial"/>
        </w:rPr>
        <w:t>the following</w:t>
      </w:r>
      <w:r w:rsidRPr="004225FF">
        <w:rPr>
          <w:rFonts w:eastAsia="Arial"/>
        </w:rPr>
        <w:t xml:space="preserve"> orthogonal criteria:</w:t>
      </w:r>
    </w:p>
    <w:p w14:paraId="6272A4C8" w14:textId="654D8FED" w:rsidR="00172779" w:rsidRPr="004225FF" w:rsidRDefault="000D7EA1" w:rsidP="00346EA4">
      <w:pPr>
        <w:keepNext/>
        <w:numPr>
          <w:ilvl w:val="0"/>
          <w:numId w:val="39"/>
        </w:numPr>
        <w:spacing w:before="227" w:line="264" w:lineRule="auto"/>
        <w:rPr>
          <w:rFonts w:eastAsia="Arial"/>
          <w:b/>
        </w:rPr>
      </w:pPr>
      <w:r w:rsidRPr="004225FF">
        <w:rPr>
          <w:rFonts w:eastAsia="Arial"/>
          <w:b/>
        </w:rPr>
        <w:t xml:space="preserve">Completeness </w:t>
      </w:r>
      <w:r w:rsidRPr="004225FF">
        <w:rPr>
          <w:rFonts w:eastAsia="Arial"/>
          <w:b/>
        </w:rPr>
        <w:br/>
      </w:r>
      <w:r w:rsidRPr="004225FF">
        <w:rPr>
          <w:rFonts w:eastAsia="Arial"/>
        </w:rPr>
        <w:t xml:space="preserve">As the specification defines several modules with operations grouped into component services, implementations </w:t>
      </w:r>
      <w:proofErr w:type="gramStart"/>
      <w:r w:rsidRPr="004225FF">
        <w:rPr>
          <w:rFonts w:eastAsia="Arial"/>
        </w:rPr>
        <w:t>are allowed to</w:t>
      </w:r>
      <w:proofErr w:type="gramEnd"/>
      <w:r w:rsidRPr="004225FF">
        <w:rPr>
          <w:rFonts w:eastAsia="Arial"/>
        </w:rPr>
        <w:t xml:space="preserve"> cover all (and only) those modules that are relevant to the environment they are deployed in.</w:t>
      </w:r>
      <w:r w:rsidRPr="004225FF">
        <w:rPr>
          <w:rFonts w:eastAsia="Arial"/>
        </w:rPr>
        <w:br/>
      </w:r>
    </w:p>
    <w:p w14:paraId="63286705" w14:textId="2AFCAB57" w:rsidR="00172779" w:rsidRPr="004225FF" w:rsidRDefault="000D7EA1" w:rsidP="00346EA4">
      <w:pPr>
        <w:keepNext/>
        <w:numPr>
          <w:ilvl w:val="0"/>
          <w:numId w:val="39"/>
        </w:numPr>
        <w:spacing w:after="57" w:line="264" w:lineRule="auto"/>
        <w:rPr>
          <w:rFonts w:eastAsia="Arial"/>
          <w:b/>
        </w:rPr>
      </w:pPr>
      <w:r w:rsidRPr="004225FF">
        <w:rPr>
          <w:rFonts w:eastAsia="Arial"/>
          <w:b/>
        </w:rPr>
        <w:t>Coverage</w:t>
      </w:r>
      <w:r w:rsidRPr="004225FF">
        <w:rPr>
          <w:rFonts w:eastAsia="Arial"/>
          <w:b/>
        </w:rPr>
        <w:br/>
      </w:r>
      <w:r w:rsidRPr="004225FF">
        <w:rPr>
          <w:rFonts w:eastAsia="Arial"/>
        </w:rPr>
        <w:t>The variety of knowledge representation languages and formats for which capabilities are exposed may vary. Some environments may focus on a single language (</w:t>
      </w:r>
      <w:r w:rsidRPr="003D7450">
        <w:rPr>
          <w:rFonts w:eastAsia="Arial"/>
          <w:i/>
          <w:iCs/>
        </w:rPr>
        <w:t>e.g</w:t>
      </w:r>
      <w:r w:rsidR="007D6AFB">
        <w:rPr>
          <w:rFonts w:eastAsia="Arial"/>
          <w:i/>
          <w:iCs/>
        </w:rPr>
        <w:t>.</w:t>
      </w:r>
      <w:r w:rsidR="003D7450" w:rsidRPr="003D7450">
        <w:rPr>
          <w:rFonts w:eastAsia="Arial"/>
          <w:i/>
          <w:iCs/>
        </w:rPr>
        <w:t>,</w:t>
      </w:r>
      <w:r w:rsidRPr="004225FF">
        <w:rPr>
          <w:rFonts w:eastAsia="Arial"/>
        </w:rPr>
        <w:t xml:space="preserve"> OWL), while heterogeneous environments may support operations across a broader variety of notations.</w:t>
      </w:r>
    </w:p>
    <w:p w14:paraId="7BE6AED2" w14:textId="6819EEA1" w:rsidR="00172779" w:rsidRPr="003D7450" w:rsidRDefault="000D7EA1">
      <w:pPr>
        <w:keepNext/>
        <w:spacing w:before="227" w:after="57" w:line="264" w:lineRule="auto"/>
        <w:rPr>
          <w:rFonts w:eastAsia="Arial"/>
        </w:rPr>
      </w:pPr>
      <w:r w:rsidRPr="004225FF">
        <w:rPr>
          <w:rFonts w:eastAsia="Arial"/>
        </w:rPr>
        <w:t>Completeness and accuracy</w:t>
      </w:r>
      <w:r w:rsidR="003D7450">
        <w:rPr>
          <w:rFonts w:eastAsia="Arial"/>
        </w:rPr>
        <w:t xml:space="preserve"> </w:t>
      </w:r>
      <w:r w:rsidRPr="004225FF">
        <w:rPr>
          <w:rFonts w:eastAsia="Arial"/>
        </w:rPr>
        <w:t xml:space="preserve">are combined to define levels of conformance for each API4KP module, across the modules, as specified in Tables 2.1-2.5 </w:t>
      </w:r>
    </w:p>
    <w:p w14:paraId="5BCDA580" w14:textId="42DF65D7" w:rsidR="00172779" w:rsidRDefault="000D7EA1">
      <w:pPr>
        <w:keepNext/>
        <w:spacing w:before="227" w:after="57" w:line="264" w:lineRule="auto"/>
        <w:rPr>
          <w:rFonts w:ascii="Arial" w:eastAsia="Arial" w:hAnsi="Arial" w:cs="Arial"/>
          <w:b/>
          <w:sz w:val="18"/>
          <w:szCs w:val="18"/>
        </w:rPr>
      </w:pPr>
      <w:r>
        <w:rPr>
          <w:rFonts w:ascii="Arial" w:eastAsia="Arial" w:hAnsi="Arial" w:cs="Arial"/>
          <w:b/>
          <w:sz w:val="18"/>
          <w:szCs w:val="18"/>
        </w:rPr>
        <w:t>Table 2.1: API4KP Conformance Levels - Information Exchange</w:t>
      </w:r>
    </w:p>
    <w:tbl>
      <w:tblPr>
        <w:tblStyle w:val="a2"/>
        <w:tblW w:w="9641" w:type="dxa"/>
        <w:tblInd w:w="55"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2456"/>
        <w:gridCol w:w="7185"/>
      </w:tblGrid>
      <w:tr w:rsidR="00172779" w14:paraId="6DDEE5C4" w14:textId="77777777">
        <w:tc>
          <w:tcPr>
            <w:tcW w:w="2456" w:type="dxa"/>
            <w:tcBorders>
              <w:top w:val="single" w:sz="4" w:space="0" w:color="000000"/>
              <w:left w:val="single" w:sz="4" w:space="0" w:color="000000"/>
              <w:bottom w:val="single" w:sz="4" w:space="0" w:color="000000"/>
            </w:tcBorders>
            <w:shd w:val="clear" w:color="auto" w:fill="FFFFFF"/>
            <w:tcMar>
              <w:left w:w="54" w:type="dxa"/>
            </w:tcMar>
          </w:tcPr>
          <w:p w14:paraId="7B52F909" w14:textId="77777777" w:rsidR="00172779" w:rsidRDefault="000D7EA1">
            <w:pPr>
              <w:spacing w:after="113"/>
            </w:pPr>
            <w:r>
              <w:t>Level 0</w:t>
            </w:r>
          </w:p>
        </w:tc>
        <w:tc>
          <w:tcPr>
            <w:tcW w:w="7185" w:type="dxa"/>
            <w:tcBorders>
              <w:top w:val="single" w:sz="4" w:space="0" w:color="000000"/>
              <w:left w:val="single" w:sz="4" w:space="0" w:color="000000"/>
              <w:bottom w:val="single" w:sz="4" w:space="0" w:color="000000"/>
              <w:right w:val="single" w:sz="4" w:space="0" w:color="000000"/>
            </w:tcBorders>
            <w:shd w:val="clear" w:color="auto" w:fill="FFFFFF"/>
            <w:tcMar>
              <w:left w:w="54" w:type="dxa"/>
            </w:tcMar>
          </w:tcPr>
          <w:p w14:paraId="3928D0CC" w14:textId="0DAE2BD8" w:rsidR="00172779" w:rsidRDefault="000D7EA1">
            <w:pPr>
              <w:spacing w:after="113"/>
            </w:pPr>
            <w:r>
              <w:t xml:space="preserve">Implementations </w:t>
            </w:r>
            <w:proofErr w:type="gramStart"/>
            <w:r>
              <w:t>are able to</w:t>
            </w:r>
            <w:proofErr w:type="gramEnd"/>
            <w:r>
              <w:t xml:space="preserve"> exchange </w:t>
            </w:r>
            <w:r w:rsidR="007D6AFB">
              <w:t>k</w:t>
            </w:r>
            <w:r>
              <w:t xml:space="preserve">nowledge </w:t>
            </w:r>
            <w:r w:rsidR="007D6AFB">
              <w:t>a</w:t>
            </w:r>
            <w:r>
              <w:t xml:space="preserve">rtifacts, including </w:t>
            </w:r>
            <w:r w:rsidR="007D6AFB">
              <w:t>s</w:t>
            </w:r>
            <w:r>
              <w:t>urrogates</w:t>
            </w:r>
          </w:p>
        </w:tc>
      </w:tr>
      <w:tr w:rsidR="00172779" w14:paraId="6D700311" w14:textId="77777777">
        <w:tc>
          <w:tcPr>
            <w:tcW w:w="2456" w:type="dxa"/>
            <w:tcBorders>
              <w:left w:val="single" w:sz="4" w:space="0" w:color="000000"/>
              <w:bottom w:val="single" w:sz="4" w:space="0" w:color="000000"/>
            </w:tcBorders>
            <w:shd w:val="clear" w:color="auto" w:fill="FFFFFF"/>
            <w:tcMar>
              <w:left w:w="54" w:type="dxa"/>
            </w:tcMar>
          </w:tcPr>
          <w:p w14:paraId="1B21913B" w14:textId="77777777" w:rsidR="00172779" w:rsidRDefault="000D7EA1">
            <w:pPr>
              <w:spacing w:after="113"/>
            </w:pPr>
            <w:r>
              <w:t>Level 1</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71CD562D" w14:textId="318BBEAB" w:rsidR="00172779" w:rsidRDefault="000D7EA1">
            <w:pPr>
              <w:spacing w:after="113"/>
            </w:pPr>
            <w:r>
              <w:t xml:space="preserve">The operations exchange </w:t>
            </w:r>
            <w:r w:rsidR="007D6AFB">
              <w:t>k</w:t>
            </w:r>
            <w:r>
              <w:t xml:space="preserve">nowledge </w:t>
            </w:r>
            <w:r w:rsidR="007D6AFB">
              <w:t>a</w:t>
            </w:r>
            <w:r>
              <w:t>rtifacts using the API4KP standard data structures, using terminology from the API4KP standard vocabularies.</w:t>
            </w:r>
          </w:p>
        </w:tc>
      </w:tr>
      <w:tr w:rsidR="00172779" w14:paraId="366147B9" w14:textId="77777777">
        <w:tc>
          <w:tcPr>
            <w:tcW w:w="2456" w:type="dxa"/>
            <w:tcBorders>
              <w:left w:val="single" w:sz="4" w:space="0" w:color="000000"/>
              <w:bottom w:val="single" w:sz="4" w:space="0" w:color="000000"/>
            </w:tcBorders>
            <w:shd w:val="clear" w:color="auto" w:fill="FFFFFF"/>
            <w:tcMar>
              <w:left w:w="54" w:type="dxa"/>
            </w:tcMar>
          </w:tcPr>
          <w:p w14:paraId="7D3293CA" w14:textId="77777777" w:rsidR="00172779" w:rsidRDefault="000D7EA1">
            <w:pPr>
              <w:spacing w:after="113"/>
            </w:pPr>
            <w:r>
              <w:t>Level 2</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185CACE3" w14:textId="2B6AA672" w:rsidR="00172779" w:rsidRDefault="000D7EA1">
            <w:pPr>
              <w:spacing w:after="113"/>
            </w:pPr>
            <w:r>
              <w:t xml:space="preserve">The implementation supports the API4KP </w:t>
            </w:r>
            <w:r w:rsidR="007D6AFB">
              <w:t>k</w:t>
            </w:r>
            <w:r>
              <w:t xml:space="preserve">nowledge </w:t>
            </w:r>
            <w:r w:rsidR="007D6AFB">
              <w:t>s</w:t>
            </w:r>
            <w:r>
              <w:t xml:space="preserve">urrogate and </w:t>
            </w:r>
            <w:r w:rsidR="007D6AFB">
              <w:t>k</w:t>
            </w:r>
            <w:r>
              <w:t xml:space="preserve">nowledge </w:t>
            </w:r>
            <w:r w:rsidR="007D6AFB">
              <w:t>c</w:t>
            </w:r>
            <w:r>
              <w:t xml:space="preserve">arrier </w:t>
            </w:r>
            <w:r w:rsidR="007D6AFB">
              <w:t xml:space="preserve">concepts </w:t>
            </w:r>
            <w:r>
              <w:t>for the exchange of meta-knowledge.</w:t>
            </w:r>
          </w:p>
        </w:tc>
      </w:tr>
    </w:tbl>
    <w:p w14:paraId="4D095415" w14:textId="77777777" w:rsidR="00172779" w:rsidRDefault="00172779">
      <w:pPr>
        <w:spacing w:before="113" w:after="57" w:line="264" w:lineRule="auto"/>
        <w:rPr>
          <w:rFonts w:ascii="Arial" w:eastAsia="Arial" w:hAnsi="Arial" w:cs="Arial"/>
          <w:b/>
          <w:sz w:val="18"/>
          <w:szCs w:val="18"/>
        </w:rPr>
      </w:pPr>
    </w:p>
    <w:p w14:paraId="79EB753A" w14:textId="1F74CA0D" w:rsidR="00172779" w:rsidRDefault="000D7EA1">
      <w:pPr>
        <w:keepNext/>
        <w:pBdr>
          <w:top w:val="nil"/>
          <w:left w:val="nil"/>
          <w:bottom w:val="nil"/>
          <w:right w:val="nil"/>
          <w:between w:val="nil"/>
        </w:pBdr>
        <w:spacing w:before="227" w:after="57" w:line="264" w:lineRule="auto"/>
        <w:rPr>
          <w:rFonts w:ascii="Arial" w:eastAsia="Arial" w:hAnsi="Arial" w:cs="Arial"/>
          <w:b/>
          <w:sz w:val="18"/>
          <w:szCs w:val="18"/>
        </w:rPr>
      </w:pPr>
      <w:r>
        <w:rPr>
          <w:rFonts w:ascii="Arial" w:eastAsia="Arial" w:hAnsi="Arial" w:cs="Arial"/>
          <w:b/>
          <w:sz w:val="18"/>
          <w:szCs w:val="18"/>
        </w:rPr>
        <w:t>Table 2.2: API4KP Conformance Levels - Repository Service</w:t>
      </w:r>
    </w:p>
    <w:tbl>
      <w:tblPr>
        <w:tblStyle w:val="a3"/>
        <w:tblW w:w="9641" w:type="dxa"/>
        <w:tblInd w:w="55"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2456"/>
        <w:gridCol w:w="7185"/>
      </w:tblGrid>
      <w:tr w:rsidR="00172779" w14:paraId="3FC1066B" w14:textId="77777777">
        <w:tc>
          <w:tcPr>
            <w:tcW w:w="2456" w:type="dxa"/>
            <w:tcBorders>
              <w:top w:val="single" w:sz="4" w:space="0" w:color="000000"/>
              <w:left w:val="single" w:sz="4" w:space="0" w:color="000000"/>
              <w:bottom w:val="single" w:sz="4" w:space="0" w:color="000000"/>
            </w:tcBorders>
            <w:shd w:val="clear" w:color="auto" w:fill="FFFFFF"/>
            <w:tcMar>
              <w:left w:w="54" w:type="dxa"/>
            </w:tcMar>
          </w:tcPr>
          <w:p w14:paraId="58FD3CD6" w14:textId="77777777" w:rsidR="00172779" w:rsidRDefault="000D7EA1">
            <w:pPr>
              <w:pBdr>
                <w:top w:val="nil"/>
                <w:left w:val="nil"/>
                <w:bottom w:val="nil"/>
                <w:right w:val="nil"/>
                <w:between w:val="nil"/>
              </w:pBdr>
              <w:spacing w:after="113"/>
            </w:pPr>
            <w:r>
              <w:t>Conformance Level 0</w:t>
            </w:r>
          </w:p>
        </w:tc>
        <w:tc>
          <w:tcPr>
            <w:tcW w:w="7185" w:type="dxa"/>
            <w:tcBorders>
              <w:top w:val="single" w:sz="4" w:space="0" w:color="000000"/>
              <w:left w:val="single" w:sz="4" w:space="0" w:color="000000"/>
              <w:bottom w:val="single" w:sz="4" w:space="0" w:color="000000"/>
              <w:right w:val="single" w:sz="4" w:space="0" w:color="000000"/>
            </w:tcBorders>
            <w:shd w:val="clear" w:color="auto" w:fill="FFFFFF"/>
            <w:tcMar>
              <w:left w:w="54" w:type="dxa"/>
            </w:tcMar>
          </w:tcPr>
          <w:p w14:paraId="0613C6DF" w14:textId="0F0EEE17" w:rsidR="00172779" w:rsidRDefault="000D7EA1">
            <w:pPr>
              <w:pBdr>
                <w:top w:val="nil"/>
                <w:left w:val="nil"/>
                <w:bottom w:val="nil"/>
                <w:right w:val="nil"/>
                <w:between w:val="nil"/>
              </w:pBdr>
              <w:spacing w:after="113"/>
            </w:pPr>
            <w:r>
              <w:t>PIM Compliance: Equivalent functionalit</w:t>
            </w:r>
            <w:r w:rsidR="003D7450">
              <w:t>y is</w:t>
            </w:r>
            <w:r>
              <w:t xml:space="preserve"> provided ‘as a </w:t>
            </w:r>
            <w:r w:rsidR="007D6AFB">
              <w:t>s</w:t>
            </w:r>
            <w:r>
              <w:t>ervice’, but the actual interfaces do not match any PSMs that can be mapped to the specification.</w:t>
            </w:r>
          </w:p>
        </w:tc>
      </w:tr>
      <w:tr w:rsidR="00172779" w14:paraId="0295C19F" w14:textId="77777777">
        <w:tc>
          <w:tcPr>
            <w:tcW w:w="2456" w:type="dxa"/>
            <w:tcBorders>
              <w:left w:val="single" w:sz="4" w:space="0" w:color="000000"/>
              <w:bottom w:val="single" w:sz="4" w:space="0" w:color="000000"/>
            </w:tcBorders>
            <w:shd w:val="clear" w:color="auto" w:fill="FFFFFF"/>
            <w:tcMar>
              <w:left w:w="54" w:type="dxa"/>
            </w:tcMar>
          </w:tcPr>
          <w:p w14:paraId="6B20138E" w14:textId="77777777" w:rsidR="00172779" w:rsidRDefault="000D7EA1">
            <w:pPr>
              <w:pBdr>
                <w:top w:val="nil"/>
                <w:left w:val="nil"/>
                <w:bottom w:val="nil"/>
                <w:right w:val="nil"/>
                <w:between w:val="nil"/>
              </w:pBdr>
              <w:spacing w:after="113"/>
            </w:pPr>
            <w:r>
              <w:t>Conformance Level 1</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489B22E0" w14:textId="5F15BD47" w:rsidR="00172779" w:rsidRDefault="000D7EA1">
            <w:pPr>
              <w:pBdr>
                <w:top w:val="nil"/>
                <w:left w:val="nil"/>
                <w:bottom w:val="nil"/>
                <w:right w:val="nil"/>
                <w:between w:val="nil"/>
              </w:pBdr>
              <w:spacing w:after="113"/>
            </w:pPr>
            <w:r>
              <w:t>PSM Compliance: Functionali</w:t>
            </w:r>
            <w:r w:rsidR="003D7450">
              <w:t>ty is</w:t>
            </w:r>
            <w:r>
              <w:t xml:space="preserve"> provided through a PSM implementation of the standard PIM</w:t>
            </w:r>
          </w:p>
        </w:tc>
      </w:tr>
      <w:tr w:rsidR="00172779" w14:paraId="67331AF1" w14:textId="77777777">
        <w:tc>
          <w:tcPr>
            <w:tcW w:w="2456" w:type="dxa"/>
            <w:tcBorders>
              <w:left w:val="single" w:sz="4" w:space="0" w:color="000000"/>
              <w:bottom w:val="single" w:sz="4" w:space="0" w:color="000000"/>
            </w:tcBorders>
            <w:shd w:val="clear" w:color="auto" w:fill="FFFFFF"/>
            <w:tcMar>
              <w:left w:w="54" w:type="dxa"/>
            </w:tcMar>
          </w:tcPr>
          <w:p w14:paraId="4631A6DC" w14:textId="77777777" w:rsidR="00172779" w:rsidRDefault="000D7EA1">
            <w:pPr>
              <w:pBdr>
                <w:top w:val="nil"/>
                <w:left w:val="nil"/>
                <w:bottom w:val="nil"/>
                <w:right w:val="nil"/>
                <w:between w:val="nil"/>
              </w:pBdr>
              <w:spacing w:after="113"/>
            </w:pPr>
            <w:r>
              <w:t>Conformance Level 2</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79DB254E" w14:textId="2E21C67F" w:rsidR="00172779" w:rsidRDefault="000D7EA1">
            <w:pPr>
              <w:pBdr>
                <w:top w:val="nil"/>
                <w:left w:val="nil"/>
                <w:bottom w:val="nil"/>
                <w:right w:val="nil"/>
                <w:between w:val="nil"/>
              </w:pBdr>
              <w:spacing w:after="113"/>
            </w:pPr>
            <w:r>
              <w:t>Full Compliance: All operations are supported</w:t>
            </w:r>
            <w:r w:rsidR="003D7450">
              <w:t>.</w:t>
            </w:r>
          </w:p>
        </w:tc>
      </w:tr>
    </w:tbl>
    <w:p w14:paraId="2E9D8843" w14:textId="77777777" w:rsidR="00172779" w:rsidRDefault="00172779">
      <w:pPr>
        <w:keepNext/>
        <w:spacing w:before="227" w:after="57" w:line="264" w:lineRule="auto"/>
        <w:rPr>
          <w:rFonts w:ascii="Arial" w:eastAsia="Arial" w:hAnsi="Arial" w:cs="Arial"/>
          <w:b/>
          <w:sz w:val="18"/>
          <w:szCs w:val="18"/>
        </w:rPr>
      </w:pPr>
    </w:p>
    <w:p w14:paraId="6C813DB7" w14:textId="2D348031" w:rsidR="00172779" w:rsidRDefault="000D7EA1">
      <w:pPr>
        <w:keepNext/>
        <w:spacing w:before="227" w:after="57" w:line="264" w:lineRule="auto"/>
        <w:rPr>
          <w:rFonts w:ascii="Arial" w:eastAsia="Arial" w:hAnsi="Arial" w:cs="Arial"/>
          <w:b/>
          <w:sz w:val="18"/>
          <w:szCs w:val="18"/>
        </w:rPr>
      </w:pPr>
      <w:r>
        <w:rPr>
          <w:rFonts w:ascii="Arial" w:eastAsia="Arial" w:hAnsi="Arial" w:cs="Arial"/>
          <w:b/>
          <w:sz w:val="18"/>
          <w:szCs w:val="18"/>
        </w:rPr>
        <w:t>Table 2.3: API4KP Conformance Levels - Transrepresentation Service</w:t>
      </w:r>
    </w:p>
    <w:tbl>
      <w:tblPr>
        <w:tblStyle w:val="a4"/>
        <w:tblW w:w="9641" w:type="dxa"/>
        <w:tblInd w:w="55"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2456"/>
        <w:gridCol w:w="7185"/>
      </w:tblGrid>
      <w:tr w:rsidR="00172779" w14:paraId="6D9C113C" w14:textId="77777777">
        <w:tc>
          <w:tcPr>
            <w:tcW w:w="2456" w:type="dxa"/>
            <w:tcBorders>
              <w:top w:val="single" w:sz="4" w:space="0" w:color="000000"/>
              <w:left w:val="single" w:sz="4" w:space="0" w:color="000000"/>
              <w:bottom w:val="single" w:sz="4" w:space="0" w:color="000000"/>
            </w:tcBorders>
            <w:shd w:val="clear" w:color="auto" w:fill="FFFFFF"/>
            <w:tcMar>
              <w:left w:w="54" w:type="dxa"/>
            </w:tcMar>
          </w:tcPr>
          <w:p w14:paraId="35298B58" w14:textId="77777777" w:rsidR="00172779" w:rsidRDefault="000D7EA1">
            <w:pPr>
              <w:spacing w:after="113"/>
            </w:pPr>
            <w:r>
              <w:t>Conformance Level 0</w:t>
            </w:r>
          </w:p>
        </w:tc>
        <w:tc>
          <w:tcPr>
            <w:tcW w:w="7185" w:type="dxa"/>
            <w:tcBorders>
              <w:top w:val="single" w:sz="4" w:space="0" w:color="000000"/>
              <w:left w:val="single" w:sz="4" w:space="0" w:color="000000"/>
              <w:bottom w:val="single" w:sz="4" w:space="0" w:color="000000"/>
              <w:right w:val="single" w:sz="4" w:space="0" w:color="000000"/>
            </w:tcBorders>
            <w:shd w:val="clear" w:color="auto" w:fill="FFFFFF"/>
            <w:tcMar>
              <w:left w:w="54" w:type="dxa"/>
            </w:tcMar>
          </w:tcPr>
          <w:p w14:paraId="15D37E2C" w14:textId="3E19E185" w:rsidR="00172779" w:rsidRDefault="000D7EA1">
            <w:pPr>
              <w:spacing w:after="113"/>
            </w:pPr>
            <w:r>
              <w:t>PIM Compliance: Equivalent functionalit</w:t>
            </w:r>
            <w:r w:rsidR="003D7450">
              <w:t>y</w:t>
            </w:r>
            <w:r>
              <w:t xml:space="preserve"> </w:t>
            </w:r>
            <w:r w:rsidR="003D7450">
              <w:t>is</w:t>
            </w:r>
            <w:r>
              <w:t xml:space="preserve"> provided ‘as a </w:t>
            </w:r>
            <w:r w:rsidR="007D6AFB">
              <w:t>s</w:t>
            </w:r>
            <w:r>
              <w:t>ervice’, but the actual interfaces do not match any PSMs that can be mapped to the specification.</w:t>
            </w:r>
          </w:p>
        </w:tc>
      </w:tr>
      <w:tr w:rsidR="00172779" w14:paraId="4A3DB22B" w14:textId="77777777">
        <w:tc>
          <w:tcPr>
            <w:tcW w:w="2456" w:type="dxa"/>
            <w:tcBorders>
              <w:left w:val="single" w:sz="4" w:space="0" w:color="000000"/>
              <w:bottom w:val="single" w:sz="4" w:space="0" w:color="000000"/>
            </w:tcBorders>
            <w:shd w:val="clear" w:color="auto" w:fill="FFFFFF"/>
            <w:tcMar>
              <w:left w:w="54" w:type="dxa"/>
            </w:tcMar>
          </w:tcPr>
          <w:p w14:paraId="174E0DEE" w14:textId="77777777" w:rsidR="00172779" w:rsidRDefault="000D7EA1">
            <w:pPr>
              <w:spacing w:after="113"/>
            </w:pPr>
            <w:r>
              <w:t>Conformance Level 1</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287922ED" w14:textId="184DCAAD" w:rsidR="00172779" w:rsidRDefault="000D7EA1">
            <w:pPr>
              <w:spacing w:after="113"/>
            </w:pPr>
            <w:r>
              <w:t>PSM Compliance: Functionalit</w:t>
            </w:r>
            <w:r w:rsidR="003D7450">
              <w:t>y</w:t>
            </w:r>
            <w:r>
              <w:t xml:space="preserve"> </w:t>
            </w:r>
            <w:r w:rsidR="003D7450">
              <w:t xml:space="preserve">is </w:t>
            </w:r>
            <w:r>
              <w:t>provided through a PSM implementation of the standard PIM</w:t>
            </w:r>
          </w:p>
        </w:tc>
      </w:tr>
      <w:tr w:rsidR="00172779" w14:paraId="5DF133AC" w14:textId="77777777">
        <w:tc>
          <w:tcPr>
            <w:tcW w:w="2456" w:type="dxa"/>
            <w:tcBorders>
              <w:left w:val="single" w:sz="4" w:space="0" w:color="000000"/>
              <w:bottom w:val="single" w:sz="4" w:space="0" w:color="000000"/>
            </w:tcBorders>
            <w:shd w:val="clear" w:color="auto" w:fill="FFFFFF"/>
            <w:tcMar>
              <w:left w:w="54" w:type="dxa"/>
            </w:tcMar>
          </w:tcPr>
          <w:p w14:paraId="3BE8EDD1" w14:textId="77777777" w:rsidR="00172779" w:rsidRDefault="000D7EA1">
            <w:pPr>
              <w:spacing w:after="113"/>
            </w:pPr>
            <w:r>
              <w:t>Conformance Level 2</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71F84EBA" w14:textId="7B650804" w:rsidR="00172779" w:rsidRDefault="000D7EA1">
            <w:pPr>
              <w:spacing w:after="113"/>
            </w:pPr>
            <w:r>
              <w:t>Full Compliance: All operations are supported</w:t>
            </w:r>
            <w:r w:rsidR="003D7450">
              <w:t>.</w:t>
            </w:r>
          </w:p>
        </w:tc>
      </w:tr>
    </w:tbl>
    <w:p w14:paraId="0958424D" w14:textId="77777777" w:rsidR="00172779" w:rsidRDefault="00172779">
      <w:pPr>
        <w:spacing w:before="113" w:after="57" w:line="264" w:lineRule="auto"/>
      </w:pPr>
    </w:p>
    <w:p w14:paraId="19F43E45" w14:textId="1F1EDEE2" w:rsidR="00172779" w:rsidRDefault="000D7EA1">
      <w:pPr>
        <w:keepNext/>
        <w:spacing w:before="227" w:after="57" w:line="264" w:lineRule="auto"/>
        <w:rPr>
          <w:rFonts w:ascii="Arial" w:eastAsia="Arial" w:hAnsi="Arial" w:cs="Arial"/>
          <w:b/>
          <w:sz w:val="18"/>
          <w:szCs w:val="18"/>
        </w:rPr>
      </w:pPr>
      <w:r>
        <w:rPr>
          <w:rFonts w:ascii="Arial" w:eastAsia="Arial" w:hAnsi="Arial" w:cs="Arial"/>
          <w:b/>
          <w:sz w:val="18"/>
          <w:szCs w:val="18"/>
        </w:rPr>
        <w:lastRenderedPageBreak/>
        <w:t>Table 2.4: API4KP Conformance Levels - Knowledge Base Service</w:t>
      </w:r>
    </w:p>
    <w:tbl>
      <w:tblPr>
        <w:tblStyle w:val="a5"/>
        <w:tblW w:w="9641" w:type="dxa"/>
        <w:tblInd w:w="55"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2456"/>
        <w:gridCol w:w="7185"/>
      </w:tblGrid>
      <w:tr w:rsidR="00172779" w14:paraId="672DAB4C" w14:textId="77777777">
        <w:tc>
          <w:tcPr>
            <w:tcW w:w="2456" w:type="dxa"/>
            <w:tcBorders>
              <w:top w:val="single" w:sz="4" w:space="0" w:color="000000"/>
              <w:left w:val="single" w:sz="4" w:space="0" w:color="000000"/>
              <w:bottom w:val="single" w:sz="4" w:space="0" w:color="000000"/>
            </w:tcBorders>
            <w:shd w:val="clear" w:color="auto" w:fill="FFFFFF"/>
            <w:tcMar>
              <w:left w:w="54" w:type="dxa"/>
            </w:tcMar>
          </w:tcPr>
          <w:p w14:paraId="4A059CAE" w14:textId="77777777" w:rsidR="00172779" w:rsidRDefault="000D7EA1">
            <w:pPr>
              <w:spacing w:after="113"/>
            </w:pPr>
            <w:r>
              <w:t>Conformance Level 0</w:t>
            </w:r>
          </w:p>
        </w:tc>
        <w:tc>
          <w:tcPr>
            <w:tcW w:w="7185" w:type="dxa"/>
            <w:tcBorders>
              <w:top w:val="single" w:sz="4" w:space="0" w:color="000000"/>
              <w:left w:val="single" w:sz="4" w:space="0" w:color="000000"/>
              <w:bottom w:val="single" w:sz="4" w:space="0" w:color="000000"/>
              <w:right w:val="single" w:sz="4" w:space="0" w:color="000000"/>
            </w:tcBorders>
            <w:shd w:val="clear" w:color="auto" w:fill="FFFFFF"/>
            <w:tcMar>
              <w:left w:w="54" w:type="dxa"/>
            </w:tcMar>
          </w:tcPr>
          <w:p w14:paraId="5458A137" w14:textId="0F11AD1B" w:rsidR="00172779" w:rsidRDefault="003D7450">
            <w:pPr>
              <w:spacing w:after="113"/>
            </w:pPr>
            <w:r>
              <w:t xml:space="preserve">PIM Compliance: Equivalent functionality is provided ‘as a </w:t>
            </w:r>
            <w:r w:rsidR="007D6AFB">
              <w:t>s</w:t>
            </w:r>
            <w:r>
              <w:t>ervice’, but the actual interfaces do not match any PSMs that can be mapped to the specification.</w:t>
            </w:r>
          </w:p>
        </w:tc>
      </w:tr>
      <w:tr w:rsidR="00172779" w14:paraId="54D93088" w14:textId="77777777">
        <w:tc>
          <w:tcPr>
            <w:tcW w:w="2456" w:type="dxa"/>
            <w:tcBorders>
              <w:left w:val="single" w:sz="4" w:space="0" w:color="000000"/>
              <w:bottom w:val="single" w:sz="4" w:space="0" w:color="000000"/>
            </w:tcBorders>
            <w:shd w:val="clear" w:color="auto" w:fill="FFFFFF"/>
            <w:tcMar>
              <w:left w:w="54" w:type="dxa"/>
            </w:tcMar>
          </w:tcPr>
          <w:p w14:paraId="5E116729" w14:textId="77777777" w:rsidR="00172779" w:rsidRDefault="000D7EA1">
            <w:pPr>
              <w:spacing w:after="113"/>
            </w:pPr>
            <w:r>
              <w:t>Conformance Level 1</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5CAF86F4" w14:textId="0892F611" w:rsidR="00172779" w:rsidRDefault="003D7450">
            <w:pPr>
              <w:spacing w:after="113"/>
            </w:pPr>
            <w:r>
              <w:t>PSM Compliance: Functionality is provided through a PSM implementation of the standard PIM</w:t>
            </w:r>
          </w:p>
        </w:tc>
      </w:tr>
      <w:tr w:rsidR="00172779" w14:paraId="2D9C5F18" w14:textId="77777777">
        <w:tc>
          <w:tcPr>
            <w:tcW w:w="2456" w:type="dxa"/>
            <w:tcBorders>
              <w:left w:val="single" w:sz="4" w:space="0" w:color="000000"/>
              <w:bottom w:val="single" w:sz="4" w:space="0" w:color="000000"/>
            </w:tcBorders>
            <w:shd w:val="clear" w:color="auto" w:fill="FFFFFF"/>
            <w:tcMar>
              <w:left w:w="54" w:type="dxa"/>
            </w:tcMar>
          </w:tcPr>
          <w:p w14:paraId="2B27AED8" w14:textId="77777777" w:rsidR="00172779" w:rsidRDefault="000D7EA1">
            <w:pPr>
              <w:spacing w:after="113"/>
            </w:pPr>
            <w:r>
              <w:t>Conformance Level 2</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2C6B5B5A" w14:textId="7D5D3E30" w:rsidR="00172779" w:rsidRDefault="000D7EA1">
            <w:pPr>
              <w:spacing w:after="113"/>
            </w:pPr>
            <w:r>
              <w:t>Full Compliance: All operations are supported</w:t>
            </w:r>
            <w:r w:rsidR="003D7450">
              <w:t>.</w:t>
            </w:r>
          </w:p>
        </w:tc>
      </w:tr>
    </w:tbl>
    <w:p w14:paraId="62F8D590" w14:textId="77777777" w:rsidR="00172779" w:rsidRDefault="00172779">
      <w:pPr>
        <w:spacing w:before="113" w:after="57" w:line="264" w:lineRule="auto"/>
      </w:pPr>
    </w:p>
    <w:p w14:paraId="7F25D7D7" w14:textId="305DACBF" w:rsidR="00172779" w:rsidRDefault="000D7EA1">
      <w:pPr>
        <w:keepNext/>
        <w:spacing w:before="227" w:after="57" w:line="264" w:lineRule="auto"/>
        <w:rPr>
          <w:rFonts w:ascii="Arial" w:eastAsia="Arial" w:hAnsi="Arial" w:cs="Arial"/>
          <w:b/>
          <w:sz w:val="18"/>
          <w:szCs w:val="18"/>
        </w:rPr>
      </w:pPr>
      <w:r>
        <w:rPr>
          <w:rFonts w:ascii="Arial" w:eastAsia="Arial" w:hAnsi="Arial" w:cs="Arial"/>
          <w:b/>
          <w:sz w:val="18"/>
          <w:szCs w:val="18"/>
        </w:rPr>
        <w:t>Table 2.5: API4KP Conformance Levels - Reasoning Service</w:t>
      </w:r>
    </w:p>
    <w:tbl>
      <w:tblPr>
        <w:tblStyle w:val="a6"/>
        <w:tblW w:w="9641" w:type="dxa"/>
        <w:tblInd w:w="55"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2456"/>
        <w:gridCol w:w="7185"/>
      </w:tblGrid>
      <w:tr w:rsidR="00172779" w14:paraId="6B7FD69F" w14:textId="77777777">
        <w:tc>
          <w:tcPr>
            <w:tcW w:w="2456" w:type="dxa"/>
            <w:tcBorders>
              <w:top w:val="single" w:sz="4" w:space="0" w:color="000000"/>
              <w:left w:val="single" w:sz="4" w:space="0" w:color="000000"/>
              <w:bottom w:val="single" w:sz="4" w:space="0" w:color="000000"/>
            </w:tcBorders>
            <w:shd w:val="clear" w:color="auto" w:fill="FFFFFF"/>
            <w:tcMar>
              <w:left w:w="54" w:type="dxa"/>
            </w:tcMar>
          </w:tcPr>
          <w:p w14:paraId="69D64DD6" w14:textId="77777777" w:rsidR="00172779" w:rsidRDefault="000D7EA1">
            <w:pPr>
              <w:spacing w:after="113"/>
            </w:pPr>
            <w:r>
              <w:t>Conformance Level 0</w:t>
            </w:r>
          </w:p>
        </w:tc>
        <w:tc>
          <w:tcPr>
            <w:tcW w:w="7185" w:type="dxa"/>
            <w:tcBorders>
              <w:top w:val="single" w:sz="4" w:space="0" w:color="000000"/>
              <w:left w:val="single" w:sz="4" w:space="0" w:color="000000"/>
              <w:bottom w:val="single" w:sz="4" w:space="0" w:color="000000"/>
              <w:right w:val="single" w:sz="4" w:space="0" w:color="000000"/>
            </w:tcBorders>
            <w:shd w:val="clear" w:color="auto" w:fill="FFFFFF"/>
            <w:tcMar>
              <w:left w:w="54" w:type="dxa"/>
            </w:tcMar>
          </w:tcPr>
          <w:p w14:paraId="5D74F8F6" w14:textId="606359BA" w:rsidR="00172779" w:rsidRDefault="003D7450">
            <w:pPr>
              <w:spacing w:after="113"/>
            </w:pPr>
            <w:r>
              <w:t xml:space="preserve">PIM Compliance: Equivalent functionality is provided ‘as a </w:t>
            </w:r>
            <w:r w:rsidR="007D6AFB">
              <w:t>s</w:t>
            </w:r>
            <w:r>
              <w:t>ervice’, but the actual interfaces do not match any PSMs that can be mapped to the specification.</w:t>
            </w:r>
          </w:p>
        </w:tc>
      </w:tr>
      <w:tr w:rsidR="00172779" w14:paraId="54C29394" w14:textId="77777777">
        <w:tc>
          <w:tcPr>
            <w:tcW w:w="2456" w:type="dxa"/>
            <w:tcBorders>
              <w:left w:val="single" w:sz="4" w:space="0" w:color="000000"/>
              <w:bottom w:val="single" w:sz="4" w:space="0" w:color="000000"/>
            </w:tcBorders>
            <w:shd w:val="clear" w:color="auto" w:fill="FFFFFF"/>
            <w:tcMar>
              <w:left w:w="54" w:type="dxa"/>
            </w:tcMar>
          </w:tcPr>
          <w:p w14:paraId="22598920" w14:textId="77777777" w:rsidR="00172779" w:rsidRDefault="000D7EA1">
            <w:pPr>
              <w:spacing w:after="113"/>
            </w:pPr>
            <w:r>
              <w:t>Conformance Level 1</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5FEE51BC" w14:textId="7AB142D1" w:rsidR="00172779" w:rsidRDefault="003D7450">
            <w:pPr>
              <w:spacing w:after="113"/>
            </w:pPr>
            <w:r>
              <w:t>PSM Compliance: Functionality is provided through a PSM implementation of the standard PIM</w:t>
            </w:r>
          </w:p>
        </w:tc>
      </w:tr>
      <w:tr w:rsidR="00172779" w14:paraId="05D97B16" w14:textId="77777777">
        <w:tc>
          <w:tcPr>
            <w:tcW w:w="2456" w:type="dxa"/>
            <w:tcBorders>
              <w:left w:val="single" w:sz="4" w:space="0" w:color="000000"/>
              <w:bottom w:val="single" w:sz="4" w:space="0" w:color="000000"/>
            </w:tcBorders>
            <w:shd w:val="clear" w:color="auto" w:fill="FFFFFF"/>
            <w:tcMar>
              <w:left w:w="54" w:type="dxa"/>
            </w:tcMar>
          </w:tcPr>
          <w:p w14:paraId="47A47F63" w14:textId="77777777" w:rsidR="00172779" w:rsidRDefault="000D7EA1">
            <w:pPr>
              <w:spacing w:after="113"/>
            </w:pPr>
            <w:r>
              <w:t>Conformance Level 2</w:t>
            </w:r>
          </w:p>
        </w:tc>
        <w:tc>
          <w:tcPr>
            <w:tcW w:w="7185" w:type="dxa"/>
            <w:tcBorders>
              <w:left w:val="single" w:sz="4" w:space="0" w:color="000000"/>
              <w:bottom w:val="single" w:sz="4" w:space="0" w:color="000000"/>
              <w:right w:val="single" w:sz="4" w:space="0" w:color="000000"/>
            </w:tcBorders>
            <w:shd w:val="clear" w:color="auto" w:fill="FFFFFF"/>
            <w:tcMar>
              <w:left w:w="54" w:type="dxa"/>
            </w:tcMar>
          </w:tcPr>
          <w:p w14:paraId="0CB7E504" w14:textId="7D27B7C9" w:rsidR="00172779" w:rsidRDefault="000D7EA1">
            <w:pPr>
              <w:spacing w:after="113"/>
            </w:pPr>
            <w:r>
              <w:t>Full Compliance: All operations are supported</w:t>
            </w:r>
            <w:r w:rsidR="003D7450">
              <w:t>.</w:t>
            </w:r>
          </w:p>
        </w:tc>
      </w:tr>
    </w:tbl>
    <w:p w14:paraId="0353AA0D" w14:textId="2AC1742C" w:rsidR="00172779" w:rsidRDefault="00172779">
      <w:pPr>
        <w:spacing w:before="113" w:after="57" w:line="264" w:lineRule="auto"/>
        <w:rPr>
          <w:ins w:id="23" w:author="Sottara, Davide" w:date="2021-03-20T16:49:00Z"/>
        </w:rPr>
      </w:pPr>
    </w:p>
    <w:p w14:paraId="4C6EF94E" w14:textId="647AA7EB" w:rsidR="005C7906" w:rsidRDefault="005B5FA3" w:rsidP="005B5FA3">
      <w:pPr>
        <w:pStyle w:val="Heading2"/>
        <w:rPr>
          <w:ins w:id="24" w:author="Sottara, Davide" w:date="2021-03-20T16:56:00Z"/>
        </w:rPr>
      </w:pPr>
      <w:ins w:id="25" w:author="Sottara, Davide" w:date="2021-03-20T16:55:00Z">
        <w:r>
          <w:t>API4KP Versioning Strategy</w:t>
        </w:r>
      </w:ins>
    </w:p>
    <w:p w14:paraId="5088DE01" w14:textId="33D6641B" w:rsidR="005B5FA3" w:rsidRDefault="005B5FA3" w:rsidP="005B5FA3">
      <w:pPr>
        <w:rPr>
          <w:ins w:id="26" w:author="Sottara, Davide" w:date="2021-03-20T16:56:00Z"/>
        </w:rPr>
      </w:pPr>
    </w:p>
    <w:p w14:paraId="57FC3B4F" w14:textId="77777777" w:rsidR="005B5FA3" w:rsidRDefault="005B5FA3" w:rsidP="005B5FA3">
      <w:pPr>
        <w:rPr>
          <w:ins w:id="27" w:author="Sottara, Davide" w:date="2021-03-20T16:57:00Z"/>
        </w:rPr>
      </w:pPr>
      <w:ins w:id="28" w:author="Sottara, Davide" w:date="2021-03-20T16:57:00Z">
        <w:r>
          <w:t xml:space="preserve">Conformance is defined for a specific version of API4KP. Compatibility rules are further defined across versions. </w:t>
        </w:r>
      </w:ins>
    </w:p>
    <w:p w14:paraId="6E3D4987" w14:textId="77777777" w:rsidR="005B5FA3" w:rsidRDefault="005B5FA3" w:rsidP="005B5FA3">
      <w:pPr>
        <w:rPr>
          <w:ins w:id="29" w:author="Sottara, Davide" w:date="2021-03-20T16:57:00Z"/>
        </w:rPr>
      </w:pPr>
    </w:p>
    <w:p w14:paraId="42CB1C33" w14:textId="6EC7B7D6" w:rsidR="005B5FA3" w:rsidDel="005B5FA3" w:rsidRDefault="005B5FA3" w:rsidP="005B5FA3">
      <w:pPr>
        <w:rPr>
          <w:del w:id="30" w:author="Sottara, Davide" w:date="2021-03-20T16:59:00Z"/>
        </w:rPr>
      </w:pPr>
      <w:ins w:id="31" w:author="Sottara, Davide" w:date="2021-03-20T16:56:00Z">
        <w:r>
          <w:t>Every version of the API</w:t>
        </w:r>
      </w:ins>
      <w:ins w:id="32" w:author="Sottara, Davide" w:date="2021-03-20T16:57:00Z">
        <w:r>
          <w:t>4KP standard is marked according to the release date.</w:t>
        </w:r>
      </w:ins>
      <w:ins w:id="33" w:author="Sottara, Davide" w:date="2021-03-20T16:58:00Z">
        <w:r>
          <w:t xml:space="preserve"> The current version, as per this version of this document, is </w:t>
        </w:r>
        <w:r w:rsidRPr="005A2F7B">
          <w:rPr>
            <w:rFonts w:ascii="Courier New" w:hAnsi="Courier New" w:cs="Courier New"/>
            <w:b/>
            <w:bCs/>
            <w:rPrChange w:id="34" w:author="Sottara, Davide" w:date="2021-03-20T17:07:00Z">
              <w:rPr/>
            </w:rPrChange>
          </w:rPr>
          <w:t>20210201</w:t>
        </w:r>
        <w:r>
          <w:t>.</w:t>
        </w:r>
      </w:ins>
      <w:ins w:id="35" w:author="Sottara, Davide" w:date="2021-03-20T16:59:00Z">
        <w:r>
          <w:t xml:space="preserve"> </w:t>
        </w:r>
      </w:ins>
    </w:p>
    <w:p w14:paraId="7EE486CC" w14:textId="0CD16E3A" w:rsidR="005B5FA3" w:rsidRDefault="005B5FA3" w:rsidP="005B5FA3">
      <w:pPr>
        <w:rPr>
          <w:ins w:id="36" w:author="Sottara, Davide" w:date="2021-03-20T17:00:00Z"/>
        </w:rPr>
      </w:pPr>
      <w:ins w:id="37" w:author="Sottara, Davide" w:date="2021-03-20T17:00:00Z">
        <w:r>
          <w:t>URIs associated to the specification, such as Ontology version IRIs, shall use the same date-based version as a version tag.</w:t>
        </w:r>
      </w:ins>
      <w:ins w:id="38" w:author="Sottara, Davide" w:date="2021-03-20T17:11:00Z">
        <w:r w:rsidR="00043B4C">
          <w:t xml:space="preserve"> Version agnostic URIs, such as Ontology IRIs, should NOT include the version tag.</w:t>
        </w:r>
      </w:ins>
    </w:p>
    <w:p w14:paraId="4FC17C93" w14:textId="33F47CD2" w:rsidR="005B5FA3" w:rsidRDefault="005B5FA3" w:rsidP="005B5FA3">
      <w:pPr>
        <w:rPr>
          <w:ins w:id="39" w:author="Sottara, Davide" w:date="2021-03-20T16:59:00Z"/>
        </w:rPr>
      </w:pPr>
    </w:p>
    <w:p w14:paraId="45656300" w14:textId="1967F907" w:rsidR="005B5FA3" w:rsidRDefault="005B5FA3" w:rsidP="005B5FA3">
      <w:pPr>
        <w:rPr>
          <w:ins w:id="40" w:author="Sottara, Davide" w:date="2021-03-20T17:02:00Z"/>
        </w:rPr>
      </w:pPr>
      <w:ins w:id="41" w:author="Sottara, Davide" w:date="2021-03-20T16:59:00Z">
        <w:r>
          <w:t xml:space="preserve">Every release of the specification </w:t>
        </w:r>
      </w:ins>
      <w:ins w:id="42" w:author="Sottara, Davide" w:date="2021-03-20T17:01:00Z">
        <w:r>
          <w:t xml:space="preserve">will define </w:t>
        </w:r>
        <w:r w:rsidR="005A2F7B">
          <w:t xml:space="preserve">an API version, which shall be versioned according to the </w:t>
        </w:r>
        <w:proofErr w:type="spellStart"/>
        <w:r w:rsidR="005A2F7B">
          <w:t>SemVer</w:t>
        </w:r>
        <w:proofErr w:type="spellEnd"/>
        <w:r w:rsidR="005A2F7B">
          <w:t xml:space="preserve"> standard. Specifically, increments in Major version will denote </w:t>
        </w:r>
      </w:ins>
      <w:ins w:id="43" w:author="Sottara, Davide" w:date="2021-03-20T17:02:00Z">
        <w:r w:rsidR="005A2F7B">
          <w:t>breaking changes; increments in Minor version will denote added functionality; increments in Patch version will denote fixes to the current functionalities.</w:t>
        </w:r>
      </w:ins>
    </w:p>
    <w:p w14:paraId="44C9474D" w14:textId="4978EF07" w:rsidR="005A2F7B" w:rsidRDefault="005A2F7B" w:rsidP="005B5FA3">
      <w:pPr>
        <w:rPr>
          <w:ins w:id="44" w:author="Sottara, Davide" w:date="2021-03-20T17:03:00Z"/>
        </w:rPr>
      </w:pPr>
      <w:ins w:id="45" w:author="Sottara, Davide" w:date="2021-03-20T17:03:00Z">
        <w:r>
          <w:t xml:space="preserve">As of this document, the API version is </w:t>
        </w:r>
        <w:r w:rsidRPr="005A2F7B">
          <w:rPr>
            <w:rFonts w:ascii="Courier New" w:hAnsi="Courier New" w:cs="Courier New"/>
            <w:b/>
            <w:bCs/>
            <w:rPrChange w:id="46" w:author="Sottara, Davide" w:date="2021-03-20T17:07:00Z">
              <w:rPr/>
            </w:rPrChange>
          </w:rPr>
          <w:t>1.0.0-Alpha2</w:t>
        </w:r>
        <w:r>
          <w:t>.</w:t>
        </w:r>
      </w:ins>
    </w:p>
    <w:p w14:paraId="3F76B1F7" w14:textId="47962314" w:rsidR="005A2F7B" w:rsidRDefault="005A2F7B" w:rsidP="005B5FA3">
      <w:pPr>
        <w:rPr>
          <w:ins w:id="47" w:author="Sottara, Davide" w:date="2021-03-20T17:03:00Z"/>
        </w:rPr>
      </w:pPr>
    </w:p>
    <w:p w14:paraId="65CC81A4" w14:textId="1C218FAD" w:rsidR="005A2F7B" w:rsidRDefault="005A2F7B" w:rsidP="005B5FA3">
      <w:pPr>
        <w:rPr>
          <w:ins w:id="48" w:author="Sottara, Davide" w:date="2021-03-20T17:08:00Z"/>
        </w:rPr>
      </w:pPr>
      <w:ins w:id="49" w:author="Sottara, Davide" w:date="2021-03-20T17:04:00Z">
        <w:r>
          <w:t>Public</w:t>
        </w:r>
      </w:ins>
      <w:ins w:id="50" w:author="Sottara, Davide" w:date="2021-03-20T17:09:00Z">
        <w:r>
          <w:t>. stable</w:t>
        </w:r>
      </w:ins>
      <w:ins w:id="51" w:author="Sottara, Davide" w:date="2021-03-20T17:04:00Z">
        <w:r>
          <w:t xml:space="preserve"> </w:t>
        </w:r>
      </w:ins>
      <w:ins w:id="52" w:author="Sottara, Davide" w:date="2021-03-20T17:09:00Z">
        <w:r>
          <w:t>i</w:t>
        </w:r>
      </w:ins>
      <w:ins w:id="53" w:author="Sottara, Davide" w:date="2021-03-20T17:03:00Z">
        <w:r>
          <w:t xml:space="preserve">mplementations of the APIs </w:t>
        </w:r>
      </w:ins>
      <w:ins w:id="54" w:author="Sottara, Davide" w:date="2021-03-20T17:04:00Z">
        <w:r>
          <w:t>that require t</w:t>
        </w:r>
      </w:ins>
      <w:ins w:id="55" w:author="Sottara, Davide" w:date="2021-03-20T17:05:00Z">
        <w:r>
          <w:t xml:space="preserve">o maintain backwards compatibility, or compatibility across versions, </w:t>
        </w:r>
      </w:ins>
      <w:ins w:id="56" w:author="Sottara, Davide" w:date="2021-03-20T17:06:00Z">
        <w:r>
          <w:t xml:space="preserve">should at a minimum use the Major </w:t>
        </w:r>
      </w:ins>
      <w:ins w:id="57" w:author="Sottara, Davide" w:date="2021-03-20T17:07:00Z">
        <w:r>
          <w:t xml:space="preserve">Version number. </w:t>
        </w:r>
        <w:r>
          <w:br/>
          <w:t xml:space="preserve">As of this document, the Major API version should be considered </w:t>
        </w:r>
        <w:r w:rsidRPr="005A2F7B">
          <w:rPr>
            <w:rFonts w:ascii="Courier New" w:hAnsi="Courier New" w:cs="Courier New"/>
            <w:b/>
            <w:bCs/>
            <w:rPrChange w:id="58" w:author="Sottara, Davide" w:date="2021-03-20T17:08:00Z">
              <w:rPr/>
            </w:rPrChange>
          </w:rPr>
          <w:t>v0</w:t>
        </w:r>
        <w:r>
          <w:t>, until the specification is finaliz</w:t>
        </w:r>
      </w:ins>
      <w:ins w:id="59" w:author="Sottara, Davide" w:date="2021-03-20T17:08:00Z">
        <w:r>
          <w:t>ed as 1.0.0</w:t>
        </w:r>
      </w:ins>
      <w:ins w:id="60" w:author="Sottara, Davide" w:date="2021-03-20T17:09:00Z">
        <w:r>
          <w:t>.</w:t>
        </w:r>
      </w:ins>
      <w:ins w:id="61" w:author="Sottara, Davide" w:date="2021-03-20T17:08:00Z">
        <w:r>
          <w:br/>
        </w:r>
      </w:ins>
      <w:ins w:id="62" w:author="Sottara, Davide" w:date="2021-03-20T17:09:00Z">
        <w:r>
          <w:t>For example,</w:t>
        </w:r>
      </w:ins>
    </w:p>
    <w:p w14:paraId="5DFAE5F5" w14:textId="158951EA" w:rsidR="005A2F7B" w:rsidRPr="005A2F7B" w:rsidRDefault="005A2F7B" w:rsidP="005B5FA3">
      <w:pPr>
        <w:rPr>
          <w:ins w:id="63" w:author="Sottara, Davide" w:date="2021-03-20T17:08:00Z"/>
        </w:rPr>
      </w:pPr>
      <w:ins w:id="64" w:author="Sottara, Davide" w:date="2021-03-20T17:09:00Z">
        <w:r>
          <w:t>The ba</w:t>
        </w:r>
      </w:ins>
      <w:ins w:id="65" w:author="Sottara, Davide" w:date="2021-03-20T17:08:00Z">
        <w:r>
          <w:t>se URL for a web implementation</w:t>
        </w:r>
      </w:ins>
      <w:ins w:id="66" w:author="Sottara, Davide" w:date="2021-03-20T17:09:00Z">
        <w:r>
          <w:t xml:space="preserve"> should be</w:t>
        </w:r>
      </w:ins>
      <w:ins w:id="67" w:author="Sottara, Davide" w:date="2021-03-20T17:08:00Z">
        <w:r>
          <w:t xml:space="preserve"> </w:t>
        </w:r>
        <w:r w:rsidRPr="005A2F7B">
          <w:rPr>
            <w:rFonts w:ascii="Courier New" w:hAnsi="Courier New" w:cs="Courier New"/>
            <w:b/>
            <w:bCs/>
            <w:rPrChange w:id="68" w:author="Sottara, Davide" w:date="2021-03-20T17:10:00Z">
              <w:rPr/>
            </w:rPrChange>
          </w:rPr>
          <w:t>[</w:t>
        </w:r>
        <w:proofErr w:type="spellStart"/>
        <w:r w:rsidRPr="005A2F7B">
          <w:rPr>
            <w:rFonts w:ascii="Courier New" w:hAnsi="Courier New" w:cs="Courier New"/>
            <w:b/>
            <w:bCs/>
            <w:rPrChange w:id="69" w:author="Sottara, Davide" w:date="2021-03-20T17:10:00Z">
              <w:rPr/>
            </w:rPrChange>
          </w:rPr>
          <w:t>base_url</w:t>
        </w:r>
        <w:proofErr w:type="spellEnd"/>
        <w:r w:rsidRPr="005A2F7B">
          <w:rPr>
            <w:rFonts w:ascii="Courier New" w:hAnsi="Courier New" w:cs="Courier New"/>
            <w:b/>
            <w:bCs/>
            <w:rPrChange w:id="70" w:author="Sottara, Davide" w:date="2021-03-20T17:10:00Z">
              <w:rPr/>
            </w:rPrChange>
          </w:rPr>
          <w:t>]/api4kp/v0/</w:t>
        </w:r>
      </w:ins>
      <w:ins w:id="71" w:author="Sottara, Davide" w:date="2021-03-20T17:10:00Z">
        <w:r>
          <w:t xml:space="preserve">, while </w:t>
        </w:r>
      </w:ins>
      <w:ins w:id="72" w:author="Sottara, Davide" w:date="2021-03-20T17:08:00Z">
        <w:r>
          <w:t>package</w:t>
        </w:r>
      </w:ins>
      <w:ins w:id="73" w:author="Sottara, Davide" w:date="2021-03-20T17:10:00Z">
        <w:r>
          <w:t>s should refine</w:t>
        </w:r>
      </w:ins>
      <w:ins w:id="74" w:author="Sottara, Davide" w:date="2021-03-20T17:08:00Z">
        <w:r>
          <w:t xml:space="preserve"> </w:t>
        </w:r>
      </w:ins>
      <w:proofErr w:type="gramStart"/>
      <w:ins w:id="75" w:author="Sottara, Davide" w:date="2021-03-20T17:09:00Z">
        <w:r w:rsidRPr="005A2F7B">
          <w:rPr>
            <w:rFonts w:ascii="Courier New" w:hAnsi="Courier New" w:cs="Courier New"/>
            <w:b/>
            <w:bCs/>
            <w:rPrChange w:id="76" w:author="Sottara, Davide" w:date="2021-03-20T17:10:00Z">
              <w:rPr/>
            </w:rPrChange>
          </w:rPr>
          <w:t>org.omg.spec</w:t>
        </w:r>
        <w:proofErr w:type="gramEnd"/>
        <w:r w:rsidRPr="005A2F7B">
          <w:rPr>
            <w:rFonts w:ascii="Courier New" w:hAnsi="Courier New" w:cs="Courier New"/>
            <w:b/>
            <w:bCs/>
            <w:rPrChange w:id="77" w:author="Sottara, Davide" w:date="2021-03-20T17:10:00Z">
              <w:rPr/>
            </w:rPrChange>
          </w:rPr>
          <w:t>.api4kp.v0</w:t>
        </w:r>
      </w:ins>
      <w:ins w:id="78" w:author="Sottara, Davide" w:date="2021-03-20T17:10:00Z">
        <w:r>
          <w:t xml:space="preserve">. Implementations declare, or imply, a specific version of the specification may omit </w:t>
        </w:r>
      </w:ins>
      <w:ins w:id="79" w:author="Sottara, Davide" w:date="2021-03-20T17:11:00Z">
        <w:r>
          <w:t>the version tag.</w:t>
        </w:r>
      </w:ins>
    </w:p>
    <w:p w14:paraId="6472E9CF" w14:textId="77777777" w:rsidR="005A2F7B" w:rsidRPr="005B5FA3" w:rsidRDefault="005A2F7B">
      <w:pPr>
        <w:rPr>
          <w:ins w:id="80" w:author="Sottara, Davide" w:date="2021-03-20T16:59:00Z"/>
        </w:rPr>
        <w:pPrChange w:id="81" w:author="Sottara, Davide" w:date="2021-03-20T16:59:00Z">
          <w:pPr>
            <w:spacing w:before="113" w:after="57" w:line="264" w:lineRule="auto"/>
          </w:pPr>
        </w:pPrChange>
      </w:pPr>
    </w:p>
    <w:p w14:paraId="3BAF6AE5" w14:textId="0C7C5570" w:rsidR="00172779" w:rsidDel="005B5FA3" w:rsidRDefault="005B5FA3">
      <w:pPr>
        <w:rPr>
          <w:del w:id="82" w:author="Sottara, Davide" w:date="2021-03-20T16:59:00Z"/>
        </w:rPr>
        <w:pPrChange w:id="83" w:author="Sottara, Davide" w:date="2021-03-20T16:59:00Z">
          <w:pPr>
            <w:pBdr>
              <w:top w:val="nil"/>
              <w:left w:val="nil"/>
              <w:bottom w:val="nil"/>
              <w:right w:val="nil"/>
              <w:between w:val="nil"/>
            </w:pBdr>
            <w:spacing w:before="113" w:after="57" w:line="264" w:lineRule="auto"/>
          </w:pPr>
        </w:pPrChange>
      </w:pPr>
      <w:ins w:id="84" w:author="Sottara, Davide" w:date="2021-03-20T16:59:00Z">
        <w:r>
          <w:rPr>
            <w:rFonts w:ascii="Arial" w:eastAsia="Arial" w:hAnsi="Arial" w:cs="Arial"/>
            <w:b/>
            <w:color w:val="000000"/>
            <w:sz w:val="36"/>
            <w:szCs w:val="36"/>
          </w:rPr>
          <w:t xml:space="preserve"> </w:t>
        </w:r>
      </w:ins>
    </w:p>
    <w:p w14:paraId="53A4B98B" w14:textId="77777777" w:rsidR="00172779" w:rsidDel="005B5FA3" w:rsidRDefault="00172779">
      <w:pPr>
        <w:pStyle w:val="Heading1"/>
        <w:tabs>
          <w:tab w:val="left" w:pos="0"/>
        </w:tabs>
        <w:ind w:left="0" w:firstLine="0"/>
        <w:rPr>
          <w:del w:id="85" w:author="Sottara, Davide" w:date="2021-03-20T16:59:00Z"/>
        </w:rPr>
        <w:pPrChange w:id="86" w:author="Sottara, Davide" w:date="2021-03-20T16:59:00Z">
          <w:pPr>
            <w:pStyle w:val="Heading1"/>
            <w:tabs>
              <w:tab w:val="left" w:pos="0"/>
            </w:tabs>
            <w:ind w:left="0"/>
          </w:pPr>
        </w:pPrChange>
      </w:pPr>
      <w:bookmarkStart w:id="87" w:name="_p50kt1ptfhif" w:colFirst="0" w:colLast="0"/>
      <w:bookmarkEnd w:id="87"/>
    </w:p>
    <w:p w14:paraId="716EFEFB" w14:textId="77777777" w:rsidR="00172779" w:rsidRDefault="000D7EA1">
      <w:pPr>
        <w:pStyle w:val="Heading1"/>
        <w:tabs>
          <w:tab w:val="left" w:pos="0"/>
        </w:tabs>
        <w:ind w:left="0" w:firstLine="0"/>
        <w:pPrChange w:id="88" w:author="Sottara, Davide" w:date="2021-03-20T16:59:00Z">
          <w:pPr>
            <w:pStyle w:val="Heading1"/>
            <w:tabs>
              <w:tab w:val="left" w:pos="0"/>
            </w:tabs>
            <w:ind w:left="0"/>
          </w:pPr>
        </w:pPrChange>
      </w:pPr>
      <w:bookmarkStart w:id="89" w:name="_b3wo1rhidkl2" w:colFirst="0" w:colLast="0"/>
      <w:bookmarkEnd w:id="89"/>
      <w:r>
        <w:br w:type="page"/>
      </w:r>
    </w:p>
    <w:p w14:paraId="4A38DC31" w14:textId="77777777" w:rsidR="00172779" w:rsidRDefault="000D7EA1" w:rsidP="00346EA4">
      <w:pPr>
        <w:pStyle w:val="Heading1"/>
        <w:numPr>
          <w:ilvl w:val="0"/>
          <w:numId w:val="5"/>
        </w:numPr>
        <w:tabs>
          <w:tab w:val="left" w:pos="0"/>
        </w:tabs>
      </w:pPr>
      <w:bookmarkStart w:id="90" w:name="_Toc65413901"/>
      <w:r>
        <w:lastRenderedPageBreak/>
        <w:t>Normative References</w:t>
      </w:r>
      <w:bookmarkEnd w:id="90"/>
      <w:r>
        <w:t xml:space="preserve"> </w:t>
      </w:r>
    </w:p>
    <w:p w14:paraId="02642B22" w14:textId="2CF73E9E" w:rsidR="00172779" w:rsidRDefault="000D7EA1">
      <w:pPr>
        <w:pBdr>
          <w:top w:val="nil"/>
          <w:left w:val="nil"/>
          <w:bottom w:val="nil"/>
          <w:right w:val="nil"/>
          <w:between w:val="nil"/>
        </w:pBdr>
        <w:spacing w:before="113" w:after="57" w:line="264" w:lineRule="auto"/>
        <w:rPr>
          <w:color w:val="000000"/>
        </w:rPr>
      </w:pPr>
      <w:r>
        <w:rPr>
          <w:color w:val="000000"/>
        </w:rPr>
        <w:t xml:space="preserve">The following normative documents contain provisions which, through reference in this text, constitute provisions of this specification. For dated references, subsequent amendments to, or revisions of, any of these publications </w:t>
      </w:r>
      <w:r w:rsidR="007A513F">
        <w:rPr>
          <w:color w:val="000000"/>
        </w:rPr>
        <w:t>may</w:t>
      </w:r>
      <w:r>
        <w:rPr>
          <w:color w:val="000000"/>
        </w:rPr>
        <w:t xml:space="preserve"> not apply. </w:t>
      </w:r>
    </w:p>
    <w:p w14:paraId="7CFAD7CB" w14:textId="77777777" w:rsidR="00C20B53" w:rsidRDefault="00C20B53" w:rsidP="00C20B53">
      <w:pPr>
        <w:pStyle w:val="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128"/>
      </w:tblGrid>
      <w:tr w:rsidR="00C20B53" w:rsidRPr="002002FC" w14:paraId="18B4C3DB" w14:textId="77777777" w:rsidTr="000D7EA1">
        <w:trPr>
          <w:tblHeader/>
        </w:trPr>
        <w:tc>
          <w:tcPr>
            <w:tcW w:w="2448" w:type="dxa"/>
            <w:shd w:val="solid" w:color="4F81BD" w:fill="auto"/>
          </w:tcPr>
          <w:p w14:paraId="3E358FA4" w14:textId="77777777" w:rsidR="00C20B53" w:rsidRPr="006C3329" w:rsidRDefault="00C20B53" w:rsidP="000D7EA1">
            <w:pPr>
              <w:pStyle w:val="Body"/>
              <w:jc w:val="center"/>
              <w:rPr>
                <w:b/>
                <w:color w:val="FFFFFF"/>
                <w:sz w:val="24"/>
              </w:rPr>
            </w:pPr>
            <w:r w:rsidRPr="006C3329">
              <w:rPr>
                <w:b/>
                <w:color w:val="FFFFFF"/>
                <w:sz w:val="24"/>
              </w:rPr>
              <w:t>Reference</w:t>
            </w:r>
          </w:p>
        </w:tc>
        <w:tc>
          <w:tcPr>
            <w:tcW w:w="7128" w:type="dxa"/>
            <w:shd w:val="solid" w:color="4F81BD" w:fill="auto"/>
          </w:tcPr>
          <w:p w14:paraId="27D45B06" w14:textId="77777777" w:rsidR="00C20B53" w:rsidRPr="006C3329" w:rsidRDefault="00C20B53" w:rsidP="000D7EA1">
            <w:pPr>
              <w:pStyle w:val="Body"/>
              <w:jc w:val="center"/>
              <w:rPr>
                <w:b/>
                <w:color w:val="FFFFFF"/>
                <w:sz w:val="24"/>
              </w:rPr>
            </w:pPr>
            <w:r w:rsidRPr="006C3329">
              <w:rPr>
                <w:b/>
                <w:color w:val="FFFFFF"/>
                <w:sz w:val="24"/>
              </w:rPr>
              <w:t>Description</w:t>
            </w:r>
          </w:p>
        </w:tc>
      </w:tr>
      <w:tr w:rsidR="00C20B53" w14:paraId="0525807D" w14:textId="77777777" w:rsidTr="000D7EA1">
        <w:tc>
          <w:tcPr>
            <w:tcW w:w="2448" w:type="dxa"/>
            <w:shd w:val="clear" w:color="auto" w:fill="auto"/>
          </w:tcPr>
          <w:p w14:paraId="69CA77C1"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sidRPr="006C3329">
              <w:rPr>
                <w:rFonts w:eastAsia="Calibri"/>
              </w:rPr>
              <w:t>[Dublin Core]</w:t>
            </w:r>
          </w:p>
        </w:tc>
        <w:tc>
          <w:tcPr>
            <w:tcW w:w="7128" w:type="dxa"/>
            <w:shd w:val="clear" w:color="auto" w:fill="auto"/>
          </w:tcPr>
          <w:p w14:paraId="17612718"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sidRPr="006C3329">
              <w:rPr>
                <w:rFonts w:eastAsia="Calibri"/>
              </w:rPr>
              <w:t xml:space="preserve">DCMI Metadata Terms, Issued </w:t>
            </w:r>
            <w:r>
              <w:rPr>
                <w:rFonts w:eastAsia="Calibri"/>
              </w:rPr>
              <w:t>2020-01-02</w:t>
            </w:r>
            <w:r w:rsidRPr="006C3329">
              <w:rPr>
                <w:rFonts w:eastAsia="Calibri"/>
              </w:rPr>
              <w:t xml:space="preserve"> by the Dublin Core Metadata Initiative.  Available at </w:t>
            </w:r>
            <w:hyperlink r:id="rId52" w:history="1">
              <w:r>
                <w:rPr>
                  <w:rStyle w:val="Hyperlink"/>
                </w:rPr>
                <w:t>https://www.dublincore.org/specifications/dublin-core/dcmi-terms/</w:t>
              </w:r>
            </w:hyperlink>
            <w:r w:rsidRPr="006C3329">
              <w:rPr>
                <w:rFonts w:eastAsia="Calibri"/>
              </w:rPr>
              <w:t>.</w:t>
            </w:r>
          </w:p>
        </w:tc>
      </w:tr>
      <w:tr w:rsidR="00C20B53" w14:paraId="643478B8" w14:textId="77777777" w:rsidTr="000D7EA1">
        <w:tc>
          <w:tcPr>
            <w:tcW w:w="2448" w:type="dxa"/>
            <w:shd w:val="clear" w:color="auto" w:fill="auto"/>
          </w:tcPr>
          <w:p w14:paraId="0ABEFACE" w14:textId="77777777" w:rsidR="00C20B53" w:rsidRDefault="00C20B53" w:rsidP="000D7EA1">
            <w:pPr>
              <w:tabs>
                <w:tab w:val="left" w:pos="172"/>
                <w:tab w:val="left" w:pos="360"/>
                <w:tab w:val="left" w:pos="1080"/>
                <w:tab w:val="left" w:pos="2520"/>
              </w:tabs>
              <w:autoSpaceDE w:val="0"/>
              <w:adjustRightInd w:val="0"/>
              <w:rPr>
                <w:rFonts w:eastAsia="Calibri"/>
              </w:rPr>
            </w:pPr>
            <w:r>
              <w:rPr>
                <w:rFonts w:eastAsia="Calibri"/>
              </w:rPr>
              <w:t>[DOL]</w:t>
            </w:r>
          </w:p>
        </w:tc>
        <w:tc>
          <w:tcPr>
            <w:tcW w:w="7128" w:type="dxa"/>
            <w:shd w:val="clear" w:color="auto" w:fill="auto"/>
          </w:tcPr>
          <w:p w14:paraId="5BA85793" w14:textId="77777777" w:rsidR="00C20B53" w:rsidRDefault="00C20B53" w:rsidP="000D7EA1">
            <w:pPr>
              <w:pStyle w:val="NoSpacing"/>
              <w:rPr>
                <w:rFonts w:cs="Times New Roman"/>
                <w:sz w:val="20"/>
                <w:szCs w:val="20"/>
              </w:rPr>
            </w:pPr>
            <w:r w:rsidRPr="00092C7B">
              <w:rPr>
                <w:rFonts w:cs="Times New Roman"/>
                <w:sz w:val="20"/>
                <w:szCs w:val="20"/>
              </w:rPr>
              <w:t>Distributed Ontology, Model, and Specification Language</w:t>
            </w:r>
            <w:r>
              <w:rPr>
                <w:rFonts w:cs="Times New Roman"/>
                <w:sz w:val="20"/>
                <w:szCs w:val="20"/>
              </w:rPr>
              <w:t xml:space="preserve"> (DOL™), version 1.0.  Available at </w:t>
            </w:r>
            <w:hyperlink r:id="rId53" w:history="1">
              <w:r w:rsidRPr="00A374AF">
                <w:rPr>
                  <w:rStyle w:val="Hyperlink"/>
                  <w:rFonts w:cs="Times New Roman"/>
                  <w:sz w:val="20"/>
                  <w:szCs w:val="20"/>
                </w:rPr>
                <w:t>https://www.omg.org/spec/DOL/</w:t>
              </w:r>
            </w:hyperlink>
            <w:r>
              <w:rPr>
                <w:rFonts w:cs="Times New Roman"/>
                <w:sz w:val="20"/>
                <w:szCs w:val="20"/>
              </w:rPr>
              <w:t xml:space="preserve">. </w:t>
            </w:r>
          </w:p>
        </w:tc>
      </w:tr>
      <w:tr w:rsidR="00C20B53" w14:paraId="005B5F49" w14:textId="77777777" w:rsidTr="000D7EA1">
        <w:tc>
          <w:tcPr>
            <w:tcW w:w="2448" w:type="dxa"/>
            <w:shd w:val="clear" w:color="auto" w:fill="auto"/>
          </w:tcPr>
          <w:p w14:paraId="4C080E46"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Pr>
                <w:rFonts w:eastAsia="Calibri"/>
              </w:rPr>
              <w:t>[ISO 704]</w:t>
            </w:r>
          </w:p>
        </w:tc>
        <w:tc>
          <w:tcPr>
            <w:tcW w:w="7128" w:type="dxa"/>
            <w:shd w:val="clear" w:color="auto" w:fill="auto"/>
          </w:tcPr>
          <w:p w14:paraId="6C186EB1" w14:textId="0DA76058" w:rsidR="00C20B53" w:rsidRPr="006C3329" w:rsidRDefault="00C20B53" w:rsidP="000D7EA1">
            <w:pPr>
              <w:pStyle w:val="NoSpacing"/>
              <w:rPr>
                <w:rFonts w:cs="Times New Roman"/>
                <w:sz w:val="20"/>
                <w:szCs w:val="20"/>
              </w:rPr>
            </w:pPr>
            <w:r>
              <w:rPr>
                <w:rFonts w:cs="Times New Roman"/>
                <w:sz w:val="20"/>
                <w:szCs w:val="20"/>
              </w:rPr>
              <w:t>ISO 704:200</w:t>
            </w:r>
            <w:r w:rsidR="00CC15AC">
              <w:rPr>
                <w:rFonts w:cs="Times New Roman"/>
                <w:sz w:val="20"/>
                <w:szCs w:val="20"/>
              </w:rPr>
              <w:t>9</w:t>
            </w:r>
            <w:r>
              <w:rPr>
                <w:rFonts w:cs="Times New Roman"/>
                <w:sz w:val="20"/>
                <w:szCs w:val="20"/>
              </w:rPr>
              <w:t xml:space="preserve"> Terminology Work – Principles and Methods</w:t>
            </w:r>
          </w:p>
        </w:tc>
      </w:tr>
      <w:tr w:rsidR="00C20B53" w14:paraId="6392BB51" w14:textId="77777777" w:rsidTr="000D7EA1">
        <w:tc>
          <w:tcPr>
            <w:tcW w:w="2448" w:type="dxa"/>
            <w:shd w:val="clear" w:color="auto" w:fill="auto"/>
          </w:tcPr>
          <w:p w14:paraId="4C63250C"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sidRPr="006C3329">
              <w:rPr>
                <w:rFonts w:eastAsia="Calibri"/>
              </w:rPr>
              <w:t>[ISO 1087]</w:t>
            </w:r>
          </w:p>
        </w:tc>
        <w:tc>
          <w:tcPr>
            <w:tcW w:w="7128" w:type="dxa"/>
            <w:shd w:val="clear" w:color="auto" w:fill="auto"/>
          </w:tcPr>
          <w:p w14:paraId="129119AD" w14:textId="716C958B" w:rsidR="00C20B53" w:rsidRPr="006C3329" w:rsidRDefault="00C20B53" w:rsidP="000D7EA1">
            <w:pPr>
              <w:pStyle w:val="NoSpacing"/>
              <w:rPr>
                <w:rFonts w:eastAsia="Lucida Sans Unicode" w:cs="Times New Roman"/>
                <w:sz w:val="20"/>
                <w:szCs w:val="20"/>
              </w:rPr>
            </w:pPr>
            <w:r w:rsidRPr="006C3329">
              <w:rPr>
                <w:rFonts w:cs="Times New Roman"/>
                <w:sz w:val="20"/>
                <w:szCs w:val="20"/>
              </w:rPr>
              <w:t>ISO 1087-1:20</w:t>
            </w:r>
            <w:r w:rsidR="00CC15AC">
              <w:rPr>
                <w:rFonts w:cs="Times New Roman"/>
                <w:sz w:val="20"/>
                <w:szCs w:val="20"/>
              </w:rPr>
              <w:t>19</w:t>
            </w:r>
            <w:r w:rsidRPr="006C3329">
              <w:rPr>
                <w:rFonts w:cs="Times New Roman"/>
                <w:sz w:val="20"/>
                <w:szCs w:val="20"/>
              </w:rPr>
              <w:t xml:space="preserve"> Terminology — Vocabulary — Part 1: Theory and application</w:t>
            </w:r>
          </w:p>
        </w:tc>
      </w:tr>
      <w:tr w:rsidR="00C20B53" w14:paraId="44F5AE71" w14:textId="77777777" w:rsidTr="000D7EA1">
        <w:tc>
          <w:tcPr>
            <w:tcW w:w="2448" w:type="dxa"/>
            <w:shd w:val="clear" w:color="auto" w:fill="auto"/>
          </w:tcPr>
          <w:p w14:paraId="0F28F87B"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Pr>
                <w:rFonts w:eastAsia="Calibri"/>
              </w:rPr>
              <w:t>[LCC]</w:t>
            </w:r>
          </w:p>
        </w:tc>
        <w:tc>
          <w:tcPr>
            <w:tcW w:w="7128" w:type="dxa"/>
            <w:shd w:val="clear" w:color="auto" w:fill="auto"/>
          </w:tcPr>
          <w:p w14:paraId="31D1494C"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Pr>
                <w:rFonts w:eastAsia="Calibri"/>
              </w:rPr>
              <w:t xml:space="preserve">Languages, Countries and Codes (LCC), v1.1.  Available at </w:t>
            </w:r>
            <w:hyperlink r:id="rId54" w:history="1">
              <w:r>
                <w:rPr>
                  <w:rStyle w:val="Hyperlink"/>
                </w:rPr>
                <w:t>https://www.omg.org/spec/LCC/</w:t>
              </w:r>
            </w:hyperlink>
            <w:r>
              <w:t>.</w:t>
            </w:r>
          </w:p>
        </w:tc>
      </w:tr>
      <w:tr w:rsidR="00C20B53" w14:paraId="671539B5" w14:textId="77777777" w:rsidTr="000D7EA1">
        <w:tc>
          <w:tcPr>
            <w:tcW w:w="2448" w:type="dxa"/>
            <w:shd w:val="clear" w:color="auto" w:fill="auto"/>
          </w:tcPr>
          <w:p w14:paraId="203209FB"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sidRPr="006C3329">
              <w:rPr>
                <w:rFonts w:eastAsia="Calibri"/>
              </w:rPr>
              <w:t>[MOF]</w:t>
            </w:r>
          </w:p>
        </w:tc>
        <w:tc>
          <w:tcPr>
            <w:tcW w:w="7128" w:type="dxa"/>
            <w:shd w:val="clear" w:color="auto" w:fill="auto"/>
          </w:tcPr>
          <w:p w14:paraId="3AB5AF5C"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sidRPr="006C3329">
              <w:rPr>
                <w:rFonts w:eastAsia="Calibri"/>
              </w:rPr>
              <w:t>Meta Object Facility (MOF™), v2.</w:t>
            </w:r>
            <w:r>
              <w:rPr>
                <w:rFonts w:eastAsia="Calibri"/>
              </w:rPr>
              <w:t>5</w:t>
            </w:r>
            <w:r w:rsidRPr="006C3329">
              <w:rPr>
                <w:rFonts w:eastAsia="Calibri"/>
              </w:rPr>
              <w:t>.</w:t>
            </w:r>
            <w:r>
              <w:rPr>
                <w:rFonts w:eastAsia="Calibri"/>
              </w:rPr>
              <w:t>1.</w:t>
            </w:r>
            <w:r w:rsidRPr="006C3329">
              <w:rPr>
                <w:rFonts w:eastAsia="Calibri"/>
              </w:rPr>
              <w:t xml:space="preserve"> Available at </w:t>
            </w:r>
            <w:hyperlink r:id="rId55" w:history="1">
              <w:r>
                <w:rPr>
                  <w:rStyle w:val="Hyperlink"/>
                </w:rPr>
                <w:t>https://www.omg.org/spec/MOF/2.5.1/</w:t>
              </w:r>
            </w:hyperlink>
            <w:r w:rsidRPr="006C3329">
              <w:rPr>
                <w:rFonts w:eastAsia="Calibri"/>
              </w:rPr>
              <w:t>.</w:t>
            </w:r>
          </w:p>
        </w:tc>
      </w:tr>
      <w:tr w:rsidR="00C20B53" w14:paraId="60EB0C3C" w14:textId="77777777" w:rsidTr="000D7EA1">
        <w:tc>
          <w:tcPr>
            <w:tcW w:w="2448" w:type="dxa"/>
            <w:shd w:val="clear" w:color="auto" w:fill="auto"/>
          </w:tcPr>
          <w:p w14:paraId="3453B410"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sidRPr="006C3329">
              <w:rPr>
                <w:rFonts w:eastAsia="Calibri"/>
              </w:rPr>
              <w:t>[XMI]</w:t>
            </w:r>
          </w:p>
        </w:tc>
        <w:tc>
          <w:tcPr>
            <w:tcW w:w="7128" w:type="dxa"/>
            <w:shd w:val="clear" w:color="auto" w:fill="auto"/>
          </w:tcPr>
          <w:p w14:paraId="0A2FA574"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sidRPr="0066014F">
              <w:rPr>
                <w:rFonts w:eastAsia="Calibri"/>
              </w:rPr>
              <w:t>XML Metadata Interchange</w:t>
            </w:r>
            <w:r w:rsidRPr="006C3329">
              <w:rPr>
                <w:rFonts w:eastAsia="Calibri"/>
              </w:rPr>
              <w:t>, v2.</w:t>
            </w:r>
            <w:r>
              <w:rPr>
                <w:rFonts w:eastAsia="Calibri"/>
              </w:rPr>
              <w:t>5.1</w:t>
            </w:r>
            <w:r w:rsidRPr="006C3329">
              <w:rPr>
                <w:rFonts w:eastAsia="Calibri"/>
              </w:rPr>
              <w:t xml:space="preserve">. Available at </w:t>
            </w:r>
            <w:hyperlink r:id="rId56" w:history="1">
              <w:r>
                <w:rPr>
                  <w:rStyle w:val="Hyperlink"/>
                </w:rPr>
                <w:t>https://www.omg.org/spec/XMI/</w:t>
              </w:r>
            </w:hyperlink>
            <w:r w:rsidRPr="006C3329">
              <w:rPr>
                <w:rFonts w:eastAsia="Calibri"/>
              </w:rPr>
              <w:t>.</w:t>
            </w:r>
          </w:p>
        </w:tc>
      </w:tr>
      <w:tr w:rsidR="00C20B53" w14:paraId="2B854BE5" w14:textId="77777777" w:rsidTr="000D7EA1">
        <w:tc>
          <w:tcPr>
            <w:tcW w:w="2448" w:type="dxa"/>
            <w:shd w:val="clear" w:color="auto" w:fill="auto"/>
          </w:tcPr>
          <w:p w14:paraId="3441435F" w14:textId="77777777" w:rsidR="00C20B53" w:rsidRPr="006C3329" w:rsidRDefault="00C20B53" w:rsidP="000D7EA1">
            <w:pPr>
              <w:tabs>
                <w:tab w:val="left" w:pos="172"/>
                <w:tab w:val="left" w:pos="360"/>
                <w:tab w:val="left" w:pos="1080"/>
                <w:tab w:val="left" w:pos="2520"/>
              </w:tabs>
              <w:autoSpaceDE w:val="0"/>
              <w:adjustRightInd w:val="0"/>
              <w:rPr>
                <w:rFonts w:eastAsia="Calibri"/>
              </w:rPr>
            </w:pPr>
            <w:r w:rsidRPr="006C3329">
              <w:rPr>
                <w:rFonts w:eastAsia="Calibri"/>
              </w:rPr>
              <w:t>[OMG AB Specification Metadata]</w:t>
            </w:r>
          </w:p>
        </w:tc>
        <w:tc>
          <w:tcPr>
            <w:tcW w:w="7128" w:type="dxa"/>
            <w:shd w:val="clear" w:color="auto" w:fill="auto"/>
          </w:tcPr>
          <w:p w14:paraId="46C26ABA" w14:textId="77777777" w:rsidR="00C20B53" w:rsidRPr="00C57957" w:rsidRDefault="00C20B53" w:rsidP="000D7EA1">
            <w:pPr>
              <w:tabs>
                <w:tab w:val="left" w:pos="172"/>
                <w:tab w:val="left" w:pos="360"/>
                <w:tab w:val="left" w:pos="1080"/>
                <w:tab w:val="left" w:pos="2520"/>
              </w:tabs>
              <w:autoSpaceDE w:val="0"/>
              <w:adjustRightInd w:val="0"/>
              <w:rPr>
                <w:rFonts w:eastAsia="Calibri"/>
              </w:rPr>
            </w:pPr>
            <w:r w:rsidRPr="006B04ED">
              <w:rPr>
                <w:rFonts w:eastAsia="Calibri"/>
              </w:rPr>
              <w:t xml:space="preserve">OMG Architecture Board recommendations for specification of ontology metadata, Available at </w:t>
            </w:r>
            <w:hyperlink r:id="rId57" w:history="1">
              <w:r w:rsidRPr="00A374AF">
                <w:rPr>
                  <w:rStyle w:val="Hyperlink"/>
                </w:rPr>
                <w:t>http://www.omg.org/techprocess/ab/SpecificationMetadata.rdf</w:t>
              </w:r>
            </w:hyperlink>
            <w:r>
              <w:t xml:space="preserve"> </w:t>
            </w:r>
          </w:p>
        </w:tc>
      </w:tr>
      <w:tr w:rsidR="001A02D6" w14:paraId="6A506A7E" w14:textId="77777777" w:rsidTr="000D7EA1">
        <w:tc>
          <w:tcPr>
            <w:tcW w:w="2448" w:type="dxa"/>
            <w:shd w:val="clear" w:color="auto" w:fill="auto"/>
          </w:tcPr>
          <w:p w14:paraId="5A39B468" w14:textId="3DDD7EA2" w:rsidR="001A02D6" w:rsidRPr="006C3329" w:rsidRDefault="001A02D6" w:rsidP="000D7EA1">
            <w:pPr>
              <w:tabs>
                <w:tab w:val="left" w:pos="172"/>
                <w:tab w:val="left" w:pos="360"/>
                <w:tab w:val="left" w:pos="1080"/>
                <w:tab w:val="left" w:pos="2520"/>
              </w:tabs>
              <w:autoSpaceDE w:val="0"/>
              <w:adjustRightInd w:val="0"/>
              <w:rPr>
                <w:rFonts w:eastAsia="Calibri"/>
              </w:rPr>
            </w:pPr>
            <w:r>
              <w:rPr>
                <w:rFonts w:eastAsia="Calibri"/>
              </w:rPr>
              <w:t>[OpenAPI</w:t>
            </w:r>
            <w:ins w:id="91" w:author="Sottara, Davide" w:date="2021-03-20T14:05:00Z">
              <w:r w:rsidR="008556FD">
                <w:rPr>
                  <w:rFonts w:eastAsia="Calibri"/>
                </w:rPr>
                <w:t xml:space="preserve"> 2</w:t>
              </w:r>
            </w:ins>
            <w:r>
              <w:rPr>
                <w:rFonts w:eastAsia="Calibri"/>
              </w:rPr>
              <w:t>]</w:t>
            </w:r>
          </w:p>
        </w:tc>
        <w:tc>
          <w:tcPr>
            <w:tcW w:w="7128" w:type="dxa"/>
            <w:shd w:val="clear" w:color="auto" w:fill="auto"/>
          </w:tcPr>
          <w:p w14:paraId="72CAD4BE" w14:textId="7BED542F" w:rsidR="001A02D6" w:rsidRPr="006C3329" w:rsidRDefault="001A02D6" w:rsidP="000D7EA1">
            <w:pPr>
              <w:tabs>
                <w:tab w:val="left" w:pos="172"/>
                <w:tab w:val="left" w:pos="360"/>
                <w:tab w:val="left" w:pos="1080"/>
                <w:tab w:val="left" w:pos="2520"/>
              </w:tabs>
              <w:autoSpaceDE w:val="0"/>
              <w:adjustRightInd w:val="0"/>
              <w:rPr>
                <w:rFonts w:eastAsia="Calibri"/>
              </w:rPr>
            </w:pPr>
            <w:r w:rsidRPr="001A02D6">
              <w:rPr>
                <w:rFonts w:eastAsia="Calibri"/>
              </w:rPr>
              <w:t>OpenAPI Specification</w:t>
            </w:r>
            <w:r>
              <w:rPr>
                <w:rFonts w:eastAsia="Calibri"/>
              </w:rPr>
              <w:t xml:space="preserve"> v2</w:t>
            </w:r>
            <w:del w:id="92" w:author="Sottara, Davide" w:date="2021-03-20T14:05:00Z">
              <w:r w:rsidDel="008556FD">
                <w:rPr>
                  <w:rFonts w:eastAsia="Calibri"/>
                </w:rPr>
                <w:delText>.0</w:delText>
              </w:r>
            </w:del>
            <w:r>
              <w:rPr>
                <w:rFonts w:eastAsia="Calibri"/>
              </w:rPr>
              <w:t xml:space="preserve">, Available at </w:t>
            </w:r>
            <w:hyperlink r:id="rId58" w:history="1">
              <w:r>
                <w:rPr>
                  <w:rStyle w:val="Hyperlink"/>
                </w:rPr>
                <w:t>https://swagger.io/specification/v2/</w:t>
              </w:r>
            </w:hyperlink>
            <w:r>
              <w:t>.</w:t>
            </w:r>
          </w:p>
        </w:tc>
      </w:tr>
      <w:tr w:rsidR="008556FD" w14:paraId="3D4FFC71" w14:textId="77777777" w:rsidTr="000D7EA1">
        <w:trPr>
          <w:ins w:id="93" w:author="Sottara, Davide" w:date="2021-03-20T14:05:00Z"/>
        </w:trPr>
        <w:tc>
          <w:tcPr>
            <w:tcW w:w="2448" w:type="dxa"/>
            <w:shd w:val="clear" w:color="auto" w:fill="auto"/>
          </w:tcPr>
          <w:p w14:paraId="334F1E0F" w14:textId="5AF242EA" w:rsidR="008556FD" w:rsidRDefault="008556FD" w:rsidP="008556FD">
            <w:pPr>
              <w:tabs>
                <w:tab w:val="left" w:pos="172"/>
                <w:tab w:val="left" w:pos="360"/>
                <w:tab w:val="left" w:pos="1080"/>
                <w:tab w:val="left" w:pos="2520"/>
              </w:tabs>
              <w:autoSpaceDE w:val="0"/>
              <w:adjustRightInd w:val="0"/>
              <w:rPr>
                <w:ins w:id="94" w:author="Sottara, Davide" w:date="2021-03-20T14:05:00Z"/>
                <w:rFonts w:eastAsia="Calibri"/>
              </w:rPr>
            </w:pPr>
            <w:ins w:id="95" w:author="Sottara, Davide" w:date="2021-03-20T14:05:00Z">
              <w:r>
                <w:rPr>
                  <w:rFonts w:eastAsia="Calibri"/>
                </w:rPr>
                <w:t>[OpenAPI 3]</w:t>
              </w:r>
            </w:ins>
          </w:p>
        </w:tc>
        <w:tc>
          <w:tcPr>
            <w:tcW w:w="7128" w:type="dxa"/>
            <w:shd w:val="clear" w:color="auto" w:fill="auto"/>
          </w:tcPr>
          <w:p w14:paraId="7D40E2F6" w14:textId="794B79F0" w:rsidR="008556FD" w:rsidRPr="001A02D6" w:rsidRDefault="008556FD" w:rsidP="008556FD">
            <w:pPr>
              <w:tabs>
                <w:tab w:val="left" w:pos="172"/>
                <w:tab w:val="left" w:pos="360"/>
                <w:tab w:val="left" w:pos="1080"/>
                <w:tab w:val="left" w:pos="2520"/>
              </w:tabs>
              <w:autoSpaceDE w:val="0"/>
              <w:adjustRightInd w:val="0"/>
              <w:rPr>
                <w:ins w:id="96" w:author="Sottara, Davide" w:date="2021-03-20T14:05:00Z"/>
                <w:rFonts w:eastAsia="Calibri"/>
              </w:rPr>
            </w:pPr>
            <w:ins w:id="97" w:author="Sottara, Davide" w:date="2021-03-20T14:05:00Z">
              <w:r w:rsidRPr="001A02D6">
                <w:rPr>
                  <w:rFonts w:eastAsia="Calibri"/>
                </w:rPr>
                <w:t>OpenAPI Specification</w:t>
              </w:r>
              <w:r>
                <w:rPr>
                  <w:rFonts w:eastAsia="Calibri"/>
                </w:rPr>
                <w:t xml:space="preserve"> v3, Available </w:t>
              </w:r>
            </w:ins>
            <w:ins w:id="98" w:author="Sottara, Davide" w:date="2021-03-20T14:06:00Z">
              <w:r>
                <w:rPr>
                  <w:rFonts w:eastAsia="Calibri"/>
                </w:rPr>
                <w:t xml:space="preserve">at </w:t>
              </w:r>
              <w:r w:rsidRPr="008556FD">
                <w:rPr>
                  <w:rFonts w:eastAsia="Calibri"/>
                </w:rPr>
                <w:t>http://spec.openapis.org/oas/v3.1.0</w:t>
              </w:r>
            </w:ins>
          </w:p>
        </w:tc>
      </w:tr>
      <w:tr w:rsidR="008556FD" w14:paraId="7F515942" w14:textId="77777777" w:rsidTr="000D7EA1">
        <w:tc>
          <w:tcPr>
            <w:tcW w:w="2448" w:type="dxa"/>
            <w:shd w:val="clear" w:color="auto" w:fill="auto"/>
          </w:tcPr>
          <w:p w14:paraId="33BD605E"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rPr>
              <w:t>[OWL 2]</w:t>
            </w:r>
          </w:p>
        </w:tc>
        <w:tc>
          <w:tcPr>
            <w:tcW w:w="7128" w:type="dxa"/>
            <w:shd w:val="clear" w:color="auto" w:fill="auto"/>
          </w:tcPr>
          <w:p w14:paraId="0326B744"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rPr>
              <w:t xml:space="preserve">OWL 2 Web Ontology Language Quick Reference Guide (Second Edition), W3C Recommendation 11 December 2012. Available at </w:t>
            </w:r>
            <w:hyperlink r:id="rId59" w:history="1">
              <w:r>
                <w:rPr>
                  <w:rStyle w:val="Hyperlink"/>
                </w:rPr>
                <w:t>https://www.w3.org/TR/owl2-quick-reference/</w:t>
              </w:r>
            </w:hyperlink>
            <w:r w:rsidRPr="006C3329">
              <w:rPr>
                <w:rFonts w:eastAsia="Calibri"/>
              </w:rPr>
              <w:t>.</w:t>
            </w:r>
          </w:p>
        </w:tc>
      </w:tr>
      <w:tr w:rsidR="008556FD" w14:paraId="7EEFBFD9" w14:textId="77777777" w:rsidTr="000D7EA1">
        <w:tc>
          <w:tcPr>
            <w:tcW w:w="2448" w:type="dxa"/>
            <w:shd w:val="clear" w:color="auto" w:fill="auto"/>
          </w:tcPr>
          <w:p w14:paraId="6EDA2399" w14:textId="77777777" w:rsidR="008556FD" w:rsidRPr="006C3329" w:rsidRDefault="008556FD" w:rsidP="008556FD">
            <w:pPr>
              <w:tabs>
                <w:tab w:val="left" w:pos="172"/>
                <w:tab w:val="left" w:pos="360"/>
                <w:tab w:val="left" w:pos="1080"/>
                <w:tab w:val="left" w:pos="2520"/>
              </w:tabs>
              <w:autoSpaceDE w:val="0"/>
              <w:adjustRightInd w:val="0"/>
              <w:rPr>
                <w:rFonts w:eastAsia="Calibri"/>
              </w:rPr>
            </w:pPr>
            <w:bookmarkStart w:id="99" w:name="X19448_term_RDF_Con"/>
            <w:r w:rsidRPr="006C3329">
              <w:rPr>
                <w:rFonts w:eastAsia="Calibri"/>
              </w:rPr>
              <w:t>[RDF Concepts]</w:t>
            </w:r>
            <w:bookmarkEnd w:id="99"/>
          </w:p>
        </w:tc>
        <w:tc>
          <w:tcPr>
            <w:tcW w:w="7128" w:type="dxa"/>
            <w:shd w:val="clear" w:color="auto" w:fill="auto"/>
          </w:tcPr>
          <w:p w14:paraId="4194A7A2"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Pr>
                <w:rFonts w:eastAsia="Calibri"/>
              </w:rPr>
              <w:t>RDF 1.1</w:t>
            </w:r>
            <w:r w:rsidRPr="006C3329">
              <w:rPr>
                <w:rFonts w:eastAsia="Calibri"/>
              </w:rPr>
              <w:t xml:space="preserve"> Concepts and Abstract Syntax. </w:t>
            </w:r>
            <w:r w:rsidRPr="00E72889">
              <w:rPr>
                <w:rFonts w:eastAsia="Calibri"/>
              </w:rPr>
              <w:t xml:space="preserve">Richard </w:t>
            </w:r>
            <w:proofErr w:type="spellStart"/>
            <w:r w:rsidRPr="00E72889">
              <w:rPr>
                <w:rFonts w:eastAsia="Calibri"/>
              </w:rPr>
              <w:t>Cyganiak</w:t>
            </w:r>
            <w:proofErr w:type="spellEnd"/>
            <w:r>
              <w:rPr>
                <w:rFonts w:eastAsia="Calibri"/>
              </w:rPr>
              <w:t xml:space="preserve">, </w:t>
            </w:r>
            <w:r w:rsidRPr="00E72889">
              <w:rPr>
                <w:rFonts w:eastAsia="Calibri"/>
              </w:rPr>
              <w:t>David Wood</w:t>
            </w:r>
            <w:r w:rsidRPr="006C3329">
              <w:rPr>
                <w:rFonts w:eastAsia="Calibri"/>
              </w:rPr>
              <w:t xml:space="preserve"> and </w:t>
            </w:r>
            <w:r w:rsidRPr="00E72889">
              <w:rPr>
                <w:rFonts w:eastAsia="Calibri"/>
              </w:rPr>
              <w:t xml:space="preserve">Markus </w:t>
            </w:r>
            <w:proofErr w:type="spellStart"/>
            <w:r w:rsidRPr="00E72889">
              <w:rPr>
                <w:rFonts w:eastAsia="Calibri"/>
              </w:rPr>
              <w:t>Lanthaler</w:t>
            </w:r>
            <w:proofErr w:type="spellEnd"/>
            <w:r w:rsidRPr="006C3329">
              <w:rPr>
                <w:rFonts w:eastAsia="Calibri"/>
              </w:rPr>
              <w:t xml:space="preserve">, Editors. W3C Recommendation, </w:t>
            </w:r>
            <w:r>
              <w:rPr>
                <w:rFonts w:eastAsia="Calibri"/>
              </w:rPr>
              <w:t>25</w:t>
            </w:r>
            <w:r w:rsidRPr="006C3329">
              <w:rPr>
                <w:rFonts w:eastAsia="Calibri"/>
              </w:rPr>
              <w:t xml:space="preserve"> February 20</w:t>
            </w:r>
            <w:r>
              <w:rPr>
                <w:rFonts w:eastAsia="Calibri"/>
              </w:rPr>
              <w:t>1</w:t>
            </w:r>
            <w:r w:rsidRPr="006C3329">
              <w:rPr>
                <w:rFonts w:eastAsia="Calibri"/>
              </w:rPr>
              <w:t xml:space="preserve">4. Latest version is available at </w:t>
            </w:r>
            <w:hyperlink r:id="rId60" w:history="1">
              <w:r>
                <w:rPr>
                  <w:rStyle w:val="Hyperlink"/>
                </w:rPr>
                <w:t>https://www.w3.org/TR/rdf11-concepts/</w:t>
              </w:r>
            </w:hyperlink>
            <w:r>
              <w:t>.</w:t>
            </w:r>
          </w:p>
        </w:tc>
      </w:tr>
      <w:tr w:rsidR="008556FD" w14:paraId="4DC7FE05" w14:textId="77777777" w:rsidTr="000D7EA1">
        <w:tc>
          <w:tcPr>
            <w:tcW w:w="2448" w:type="dxa"/>
            <w:shd w:val="clear" w:color="auto" w:fill="auto"/>
          </w:tcPr>
          <w:p w14:paraId="4E9FEB68" w14:textId="77777777" w:rsidR="008556FD" w:rsidRPr="006C3329" w:rsidRDefault="008556FD" w:rsidP="008556FD">
            <w:pPr>
              <w:tabs>
                <w:tab w:val="left" w:pos="172"/>
                <w:tab w:val="left" w:pos="360"/>
                <w:tab w:val="left" w:pos="1080"/>
                <w:tab w:val="left" w:pos="2520"/>
              </w:tabs>
              <w:autoSpaceDE w:val="0"/>
              <w:adjustRightInd w:val="0"/>
              <w:rPr>
                <w:rFonts w:eastAsia="Calibri"/>
              </w:rPr>
            </w:pPr>
            <w:bookmarkStart w:id="100" w:name="X32687_term_RDF_Sch"/>
            <w:r w:rsidRPr="006C3329">
              <w:rPr>
                <w:rFonts w:eastAsia="Calibri"/>
              </w:rPr>
              <w:t>[RDF Schema]</w:t>
            </w:r>
            <w:bookmarkEnd w:id="100"/>
          </w:p>
        </w:tc>
        <w:tc>
          <w:tcPr>
            <w:tcW w:w="7128" w:type="dxa"/>
            <w:shd w:val="clear" w:color="auto" w:fill="auto"/>
          </w:tcPr>
          <w:p w14:paraId="6816CD1F"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992207">
              <w:rPr>
                <w:rFonts w:eastAsia="Calibri"/>
              </w:rPr>
              <w:t>RDF Schema 1.1</w:t>
            </w:r>
            <w:r w:rsidRPr="006C3329">
              <w:rPr>
                <w:rFonts w:eastAsia="Calibri"/>
              </w:rPr>
              <w:t xml:space="preserve">. Dan </w:t>
            </w:r>
            <w:proofErr w:type="spellStart"/>
            <w:r w:rsidRPr="006C3329">
              <w:rPr>
                <w:rFonts w:eastAsia="Calibri"/>
              </w:rPr>
              <w:t>Brickley</w:t>
            </w:r>
            <w:proofErr w:type="spellEnd"/>
            <w:r w:rsidRPr="006C3329">
              <w:rPr>
                <w:rFonts w:eastAsia="Calibri"/>
              </w:rPr>
              <w:t xml:space="preserve"> and R.V. Guha, Editors. W3C Recommendation, </w:t>
            </w:r>
            <w:r>
              <w:rPr>
                <w:rFonts w:eastAsia="Calibri"/>
              </w:rPr>
              <w:t>25</w:t>
            </w:r>
            <w:r w:rsidRPr="006C3329">
              <w:rPr>
                <w:rFonts w:eastAsia="Calibri"/>
              </w:rPr>
              <w:t xml:space="preserve"> February 20</w:t>
            </w:r>
            <w:r>
              <w:rPr>
                <w:rFonts w:eastAsia="Calibri"/>
              </w:rPr>
              <w:t>1</w:t>
            </w:r>
            <w:r w:rsidRPr="006C3329">
              <w:rPr>
                <w:rFonts w:eastAsia="Calibri"/>
              </w:rPr>
              <w:t xml:space="preserve">4. Latest version is available at </w:t>
            </w:r>
            <w:hyperlink r:id="rId61" w:history="1">
              <w:r>
                <w:rPr>
                  <w:rStyle w:val="Hyperlink"/>
                </w:rPr>
                <w:t>https://www.w3.org/TR/rdf-schema/</w:t>
              </w:r>
            </w:hyperlink>
            <w:r w:rsidRPr="006C3329">
              <w:rPr>
                <w:rFonts w:eastAsia="Calibri"/>
              </w:rPr>
              <w:t>.</w:t>
            </w:r>
          </w:p>
        </w:tc>
      </w:tr>
      <w:tr w:rsidR="00AA593D" w14:paraId="6019A59E" w14:textId="77777777" w:rsidTr="000D7EA1">
        <w:trPr>
          <w:ins w:id="101" w:author="Sottara, Davide" w:date="2021-03-20T17:12:00Z"/>
        </w:trPr>
        <w:tc>
          <w:tcPr>
            <w:tcW w:w="2448" w:type="dxa"/>
            <w:shd w:val="clear" w:color="auto" w:fill="auto"/>
          </w:tcPr>
          <w:p w14:paraId="6A182687" w14:textId="44553B92" w:rsidR="00AA593D" w:rsidRPr="006C3329" w:rsidRDefault="00AA593D" w:rsidP="008556FD">
            <w:pPr>
              <w:tabs>
                <w:tab w:val="left" w:pos="172"/>
                <w:tab w:val="left" w:pos="360"/>
                <w:tab w:val="left" w:pos="1080"/>
                <w:tab w:val="left" w:pos="2520"/>
              </w:tabs>
              <w:autoSpaceDE w:val="0"/>
              <w:adjustRightInd w:val="0"/>
              <w:rPr>
                <w:ins w:id="102" w:author="Sottara, Davide" w:date="2021-03-20T17:12:00Z"/>
                <w:rFonts w:eastAsia="Calibri"/>
              </w:rPr>
            </w:pPr>
            <w:ins w:id="103" w:author="Sottara, Davide" w:date="2021-03-20T17:12:00Z">
              <w:r>
                <w:rPr>
                  <w:rFonts w:eastAsia="Calibri"/>
                </w:rPr>
                <w:t>[</w:t>
              </w:r>
              <w:proofErr w:type="spellStart"/>
              <w:r>
                <w:rPr>
                  <w:rFonts w:eastAsia="Calibri"/>
                </w:rPr>
                <w:t>SemVer</w:t>
              </w:r>
              <w:proofErr w:type="spellEnd"/>
              <w:r>
                <w:rPr>
                  <w:rFonts w:eastAsia="Calibri"/>
                </w:rPr>
                <w:t>]</w:t>
              </w:r>
            </w:ins>
          </w:p>
        </w:tc>
        <w:tc>
          <w:tcPr>
            <w:tcW w:w="7128" w:type="dxa"/>
            <w:shd w:val="clear" w:color="auto" w:fill="auto"/>
          </w:tcPr>
          <w:p w14:paraId="3B8B0A5F" w14:textId="67679531" w:rsidR="00AA593D" w:rsidRPr="00992207" w:rsidRDefault="00AA593D" w:rsidP="008556FD">
            <w:pPr>
              <w:tabs>
                <w:tab w:val="left" w:pos="172"/>
                <w:tab w:val="left" w:pos="360"/>
                <w:tab w:val="left" w:pos="1080"/>
                <w:tab w:val="left" w:pos="2520"/>
              </w:tabs>
              <w:autoSpaceDE w:val="0"/>
              <w:adjustRightInd w:val="0"/>
              <w:rPr>
                <w:ins w:id="104" w:author="Sottara, Davide" w:date="2021-03-20T17:12:00Z"/>
                <w:rFonts w:eastAsia="Calibri"/>
              </w:rPr>
            </w:pPr>
            <w:ins w:id="105" w:author="Sottara, Davide" w:date="2021-03-20T17:12:00Z">
              <w:r>
                <w:rPr>
                  <w:rFonts w:eastAsia="Calibri"/>
                </w:rPr>
                <w:t xml:space="preserve">Semantic Versioning. Available at </w:t>
              </w:r>
              <w:r>
                <w:rPr>
                  <w:rFonts w:eastAsia="Calibri"/>
                </w:rPr>
                <w:fldChar w:fldCharType="begin"/>
              </w:r>
              <w:r>
                <w:rPr>
                  <w:rFonts w:eastAsia="Calibri"/>
                </w:rPr>
                <w:instrText xml:space="preserve"> HYPERLINK "</w:instrText>
              </w:r>
              <w:r w:rsidRPr="00AA593D">
                <w:rPr>
                  <w:rFonts w:eastAsia="Calibri"/>
                </w:rPr>
                <w:instrText>https://semver.org/</w:instrText>
              </w:r>
              <w:r>
                <w:rPr>
                  <w:rFonts w:eastAsia="Calibri"/>
                </w:rPr>
                <w:instrText xml:space="preserve">" </w:instrText>
              </w:r>
              <w:r>
                <w:rPr>
                  <w:rFonts w:eastAsia="Calibri"/>
                </w:rPr>
                <w:fldChar w:fldCharType="separate"/>
              </w:r>
              <w:r w:rsidRPr="00B66CF4">
                <w:rPr>
                  <w:rStyle w:val="Hyperlink"/>
                  <w:rFonts w:eastAsia="Calibri"/>
                </w:rPr>
                <w:t>https://semver.org/</w:t>
              </w:r>
              <w:r>
                <w:rPr>
                  <w:rFonts w:eastAsia="Calibri"/>
                </w:rPr>
                <w:fldChar w:fldCharType="end"/>
              </w:r>
              <w:r>
                <w:rPr>
                  <w:rFonts w:eastAsia="Calibri"/>
                </w:rPr>
                <w:t xml:space="preserve"> </w:t>
              </w:r>
            </w:ins>
          </w:p>
        </w:tc>
      </w:tr>
      <w:tr w:rsidR="008556FD" w14:paraId="4EE42420" w14:textId="77777777" w:rsidTr="000D7EA1">
        <w:tc>
          <w:tcPr>
            <w:tcW w:w="2448" w:type="dxa"/>
            <w:shd w:val="clear" w:color="auto" w:fill="auto"/>
          </w:tcPr>
          <w:p w14:paraId="0C68E4E7"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rPr>
              <w:t>[SKOS]</w:t>
            </w:r>
          </w:p>
        </w:tc>
        <w:tc>
          <w:tcPr>
            <w:tcW w:w="7128" w:type="dxa"/>
            <w:shd w:val="clear" w:color="auto" w:fill="auto"/>
          </w:tcPr>
          <w:p w14:paraId="2F2238A7"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rPr>
              <w:t xml:space="preserve">SKOS Simple Knowledge Organization System Reference, W3C Recommendation 18 August 2009.  </w:t>
            </w:r>
            <w:r>
              <w:rPr>
                <w:rFonts w:eastAsia="Calibri"/>
              </w:rPr>
              <w:t>Alistair Miles</w:t>
            </w:r>
            <w:r w:rsidRPr="006C3329">
              <w:rPr>
                <w:rFonts w:eastAsia="Calibri"/>
              </w:rPr>
              <w:t xml:space="preserve"> and </w:t>
            </w:r>
            <w:r w:rsidRPr="00092C7B">
              <w:rPr>
                <w:rFonts w:eastAsia="Calibri"/>
              </w:rPr>
              <w:t xml:space="preserve">Sean </w:t>
            </w:r>
            <w:proofErr w:type="spellStart"/>
            <w:r w:rsidRPr="00092C7B">
              <w:rPr>
                <w:rFonts w:eastAsia="Calibri"/>
              </w:rPr>
              <w:t>Bechhofer</w:t>
            </w:r>
            <w:proofErr w:type="spellEnd"/>
            <w:r w:rsidRPr="006C3329">
              <w:rPr>
                <w:rFonts w:eastAsia="Calibri"/>
              </w:rPr>
              <w:t>, Editors.</w:t>
            </w:r>
            <w:r>
              <w:rPr>
                <w:rFonts w:eastAsia="Calibri"/>
              </w:rPr>
              <w:t xml:space="preserve"> </w:t>
            </w:r>
            <w:r w:rsidRPr="006C3329">
              <w:rPr>
                <w:rFonts w:eastAsia="Calibri"/>
              </w:rPr>
              <w:t xml:space="preserve">Available at </w:t>
            </w:r>
            <w:hyperlink r:id="rId62" w:history="1">
              <w:r>
                <w:rPr>
                  <w:rStyle w:val="Hyperlink"/>
                </w:rPr>
                <w:t>https://www.w3.org/TR/2009/REC-skos-reference-20090818/</w:t>
              </w:r>
            </w:hyperlink>
            <w:r w:rsidRPr="006C3329">
              <w:rPr>
                <w:rFonts w:eastAsia="Calibri"/>
              </w:rPr>
              <w:t>.</w:t>
            </w:r>
          </w:p>
        </w:tc>
      </w:tr>
      <w:tr w:rsidR="008556FD" w14:paraId="56D8AEFC" w14:textId="77777777" w:rsidTr="000D7EA1">
        <w:tc>
          <w:tcPr>
            <w:tcW w:w="2448" w:type="dxa"/>
            <w:shd w:val="clear" w:color="auto" w:fill="auto"/>
          </w:tcPr>
          <w:p w14:paraId="214AC814" w14:textId="77777777" w:rsidR="008556FD" w:rsidRPr="006C3329" w:rsidRDefault="008556FD" w:rsidP="008556FD">
            <w:pPr>
              <w:tabs>
                <w:tab w:val="left" w:pos="172"/>
                <w:tab w:val="left" w:pos="360"/>
                <w:tab w:val="left" w:pos="1080"/>
                <w:tab w:val="left" w:pos="2520"/>
              </w:tabs>
              <w:autoSpaceDE w:val="0"/>
              <w:adjustRightInd w:val="0"/>
              <w:rPr>
                <w:rFonts w:eastAsia="Calibri"/>
              </w:rPr>
            </w:pPr>
            <w:bookmarkStart w:id="106" w:name="X55353_term_UML2"/>
            <w:r w:rsidRPr="006C3329">
              <w:rPr>
                <w:rFonts w:eastAsia="Calibri"/>
              </w:rPr>
              <w:t>[UML]</w:t>
            </w:r>
            <w:bookmarkEnd w:id="106"/>
          </w:p>
        </w:tc>
        <w:tc>
          <w:tcPr>
            <w:tcW w:w="7128" w:type="dxa"/>
            <w:shd w:val="clear" w:color="auto" w:fill="auto"/>
          </w:tcPr>
          <w:p w14:paraId="4CEA62AF"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rPr>
              <w:t>Unified Modeling Language™ (UML®), version 2.</w:t>
            </w:r>
            <w:r>
              <w:rPr>
                <w:rFonts w:eastAsia="Calibri"/>
              </w:rPr>
              <w:t>5.1</w:t>
            </w:r>
            <w:r w:rsidRPr="006C3329">
              <w:rPr>
                <w:rFonts w:eastAsia="Calibri"/>
              </w:rPr>
              <w:t xml:space="preserve">. Available at </w:t>
            </w:r>
            <w:hyperlink r:id="rId63" w:history="1">
              <w:r>
                <w:rPr>
                  <w:rStyle w:val="Hyperlink"/>
                </w:rPr>
                <w:t>https://www.omg.org/spec/UML/</w:t>
              </w:r>
            </w:hyperlink>
            <w:r>
              <w:t>.</w:t>
            </w:r>
          </w:p>
        </w:tc>
      </w:tr>
      <w:tr w:rsidR="008556FD" w14:paraId="7B8402ED" w14:textId="77777777" w:rsidTr="000D7EA1">
        <w:tc>
          <w:tcPr>
            <w:tcW w:w="2448" w:type="dxa"/>
            <w:shd w:val="clear" w:color="auto" w:fill="auto"/>
          </w:tcPr>
          <w:p w14:paraId="51BDEA77"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rPr>
              <w:t xml:space="preserve">[Unicode] </w:t>
            </w:r>
          </w:p>
        </w:tc>
        <w:tc>
          <w:tcPr>
            <w:tcW w:w="7128" w:type="dxa"/>
            <w:shd w:val="clear" w:color="auto" w:fill="auto"/>
          </w:tcPr>
          <w:p w14:paraId="7DD8A6CD"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i/>
                <w:iCs/>
              </w:rPr>
              <w:t xml:space="preserve">The Unicode Standard, Version </w:t>
            </w:r>
            <w:r>
              <w:rPr>
                <w:rFonts w:eastAsia="Calibri"/>
                <w:i/>
                <w:iCs/>
              </w:rPr>
              <w:t>5.0</w:t>
            </w:r>
            <w:r w:rsidRPr="006C3329">
              <w:rPr>
                <w:rFonts w:eastAsia="Calibri"/>
              </w:rPr>
              <w:t>, The Unicode Consortium, Addison-Wesley, 200</w:t>
            </w:r>
            <w:r>
              <w:rPr>
                <w:rFonts w:eastAsia="Calibri"/>
              </w:rPr>
              <w:t>6</w:t>
            </w:r>
            <w:r w:rsidRPr="006C3329">
              <w:rPr>
                <w:rFonts w:eastAsia="Calibri"/>
              </w:rPr>
              <w:t xml:space="preserve">, as updated from time to time by the publication of new versions. (See </w:t>
            </w:r>
            <w:hyperlink r:id="rId64" w:history="1">
              <w:r>
                <w:rPr>
                  <w:rStyle w:val="Hyperlink"/>
                </w:rPr>
                <w:t>https://www.unicode.org/versions/Unicode13.0.0/</w:t>
              </w:r>
            </w:hyperlink>
            <w:r w:rsidRPr="006C3329">
              <w:rPr>
                <w:rFonts w:eastAsia="Calibri"/>
              </w:rPr>
              <w:t xml:space="preserve"> for the latest version and additional information on versions of the standard and of the Unicode Character Database).</w:t>
            </w:r>
          </w:p>
        </w:tc>
      </w:tr>
      <w:tr w:rsidR="008556FD" w14:paraId="4AF1249A" w14:textId="77777777" w:rsidTr="000D7EA1">
        <w:tc>
          <w:tcPr>
            <w:tcW w:w="2448" w:type="dxa"/>
            <w:shd w:val="clear" w:color="auto" w:fill="auto"/>
          </w:tcPr>
          <w:p w14:paraId="12713310"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rPr>
              <w:t>[UTF-8]</w:t>
            </w:r>
          </w:p>
        </w:tc>
        <w:tc>
          <w:tcPr>
            <w:tcW w:w="7128" w:type="dxa"/>
            <w:shd w:val="clear" w:color="auto" w:fill="auto"/>
          </w:tcPr>
          <w:p w14:paraId="1BC0B51F"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rPr>
              <w:t xml:space="preserve">RFC 3629: UTF-8, a transformation format of ISO 10646. F. Yergeau. IETF, November 2003, </w:t>
            </w:r>
            <w:hyperlink r:id="rId65" w:history="1">
              <w:r w:rsidRPr="00E54DA3">
                <w:rPr>
                  <w:rStyle w:val="Hyperlink"/>
                  <w:rFonts w:eastAsia="Calibri"/>
                </w:rPr>
                <w:t>http://www.ietf.org/rfc/rfc3629.txt</w:t>
              </w:r>
            </w:hyperlink>
          </w:p>
        </w:tc>
      </w:tr>
      <w:tr w:rsidR="008556FD" w14:paraId="19FED1B2" w14:textId="77777777" w:rsidTr="000D7EA1">
        <w:tc>
          <w:tcPr>
            <w:tcW w:w="2448" w:type="dxa"/>
            <w:shd w:val="clear" w:color="auto" w:fill="auto"/>
          </w:tcPr>
          <w:p w14:paraId="20160695" w14:textId="77777777" w:rsidR="008556FD" w:rsidRPr="006C3329" w:rsidRDefault="008556FD" w:rsidP="008556FD">
            <w:pPr>
              <w:tabs>
                <w:tab w:val="left" w:pos="172"/>
                <w:tab w:val="left" w:pos="360"/>
                <w:tab w:val="left" w:pos="1080"/>
                <w:tab w:val="left" w:pos="2520"/>
              </w:tabs>
              <w:autoSpaceDE w:val="0"/>
              <w:adjustRightInd w:val="0"/>
              <w:rPr>
                <w:rFonts w:eastAsia="Calibri"/>
              </w:rPr>
            </w:pPr>
            <w:bookmarkStart w:id="107" w:name="X67367_term_XML_Sch"/>
            <w:r w:rsidRPr="006C3329">
              <w:rPr>
                <w:rFonts w:eastAsia="Calibri"/>
              </w:rPr>
              <w:t>[XML Schema Datatypes]</w:t>
            </w:r>
            <w:bookmarkEnd w:id="107"/>
          </w:p>
        </w:tc>
        <w:tc>
          <w:tcPr>
            <w:tcW w:w="7128" w:type="dxa"/>
            <w:shd w:val="clear" w:color="auto" w:fill="auto"/>
          </w:tcPr>
          <w:p w14:paraId="0807456B" w14:textId="77777777" w:rsidR="008556FD" w:rsidRPr="006C3329" w:rsidRDefault="008556FD" w:rsidP="008556FD">
            <w:pPr>
              <w:tabs>
                <w:tab w:val="left" w:pos="172"/>
                <w:tab w:val="left" w:pos="360"/>
                <w:tab w:val="left" w:pos="1080"/>
                <w:tab w:val="left" w:pos="2520"/>
              </w:tabs>
              <w:autoSpaceDE w:val="0"/>
              <w:adjustRightInd w:val="0"/>
              <w:rPr>
                <w:rFonts w:eastAsia="Calibri"/>
              </w:rPr>
            </w:pPr>
            <w:r w:rsidRPr="006C3329">
              <w:rPr>
                <w:rFonts w:eastAsia="Calibri"/>
              </w:rPr>
              <w:t xml:space="preserve">XML Schema Part 2: Datatypes. W3C Recommendation </w:t>
            </w:r>
            <w:r>
              <w:rPr>
                <w:rFonts w:eastAsia="Calibri"/>
              </w:rPr>
              <w:t>28 October 2004</w:t>
            </w:r>
            <w:r w:rsidRPr="006C3329">
              <w:rPr>
                <w:rFonts w:eastAsia="Calibri"/>
              </w:rPr>
              <w:t xml:space="preserve">. Latest version is available at </w:t>
            </w:r>
            <w:hyperlink r:id="rId66" w:history="1">
              <w:r>
                <w:rPr>
                  <w:rStyle w:val="Hyperlink"/>
                </w:rPr>
                <w:t>https://www.w3.org/TR/xmlschema-2/</w:t>
              </w:r>
            </w:hyperlink>
            <w:r w:rsidRPr="006C3329">
              <w:rPr>
                <w:rFonts w:eastAsia="Calibri"/>
              </w:rPr>
              <w:t>.</w:t>
            </w:r>
          </w:p>
        </w:tc>
      </w:tr>
    </w:tbl>
    <w:p w14:paraId="5FBF5980" w14:textId="0C8FC341" w:rsidR="00FC7864" w:rsidRDefault="00FC7864" w:rsidP="00C20B53">
      <w:pPr>
        <w:pStyle w:val="Textbody"/>
        <w:spacing w:after="283"/>
      </w:pPr>
    </w:p>
    <w:p w14:paraId="02425EDF" w14:textId="77777777" w:rsidR="00FC7864" w:rsidRDefault="00FC7864">
      <w:pPr>
        <w:rPr>
          <w:rFonts w:eastAsia="Lucida Sans Unicode"/>
          <w:kern w:val="3"/>
          <w:szCs w:val="24"/>
        </w:rPr>
      </w:pPr>
      <w:r>
        <w:br w:type="page"/>
      </w:r>
    </w:p>
    <w:p w14:paraId="10BBB808" w14:textId="77777777" w:rsidR="00C20B53" w:rsidRDefault="00C20B53" w:rsidP="00C20B53">
      <w:pPr>
        <w:pStyle w:val="Textbody"/>
        <w:spacing w:after="283"/>
      </w:pPr>
    </w:p>
    <w:p w14:paraId="6F076461" w14:textId="77777777" w:rsidR="00172779" w:rsidRDefault="000D7EA1" w:rsidP="00346EA4">
      <w:pPr>
        <w:pStyle w:val="Heading1"/>
        <w:numPr>
          <w:ilvl w:val="0"/>
          <w:numId w:val="5"/>
        </w:numPr>
        <w:tabs>
          <w:tab w:val="left" w:pos="0"/>
        </w:tabs>
      </w:pPr>
      <w:bookmarkStart w:id="108" w:name="_xbgbi9f8nspt" w:colFirst="0" w:colLast="0"/>
      <w:bookmarkStart w:id="109" w:name="_Toc65413902"/>
      <w:bookmarkEnd w:id="108"/>
      <w:r>
        <w:t>Terms and Definitions</w:t>
      </w:r>
      <w:bookmarkEnd w:id="109"/>
    </w:p>
    <w:p w14:paraId="7757C50B" w14:textId="6A2F9F0C" w:rsidR="00F31E50" w:rsidRDefault="000D7EA1" w:rsidP="00D66ADE">
      <w:pPr>
        <w:pBdr>
          <w:top w:val="nil"/>
          <w:left w:val="nil"/>
          <w:bottom w:val="nil"/>
          <w:right w:val="nil"/>
          <w:between w:val="nil"/>
        </w:pBdr>
        <w:spacing w:before="113" w:after="57" w:line="264" w:lineRule="auto"/>
      </w:pPr>
      <w:r>
        <w:rPr>
          <w:color w:val="000000"/>
        </w:rPr>
        <w:t xml:space="preserve">For the purposes of this specification, the following terms and definitions apply. </w:t>
      </w:r>
      <w:r>
        <w:t>A proper formalization of the concepts evoked by these terms, together with additional definitions, elucidations examples</w:t>
      </w:r>
      <w:r w:rsidR="00D66ADE">
        <w:t>, and</w:t>
      </w:r>
      <w:r>
        <w:t xml:space="preserve"> related concepts is provided </w:t>
      </w:r>
      <w:r w:rsidR="00D66ADE">
        <w:t xml:space="preserve">in the </w:t>
      </w:r>
      <w:r w:rsidR="00554ADB">
        <w:t>normative</w:t>
      </w:r>
      <w:r w:rsidR="00D66ADE">
        <w:t xml:space="preserve"> ontologies.  </w:t>
      </w:r>
      <w:r w:rsidR="00E662BE">
        <w:t>Th</w:t>
      </w:r>
      <w:r w:rsidR="00554ADB">
        <w:t>is</w:t>
      </w:r>
      <w:r w:rsidR="00E662BE">
        <w:t xml:space="preserve"> specification also depends on the Distributed </w:t>
      </w:r>
      <w:r w:rsidR="00E662BE" w:rsidRPr="00092C7B">
        <w:t>Ontology, Model, and Specification Language</w:t>
      </w:r>
      <w:r w:rsidR="00E662BE">
        <w:t xml:space="preserve"> (DOL™), including terminology defined therein and</w:t>
      </w:r>
      <w:proofErr w:type="gramStart"/>
      <w:r w:rsidR="00E662BE">
        <w:t>, in particular, terms</w:t>
      </w:r>
      <w:proofErr w:type="gramEnd"/>
      <w:r w:rsidR="00E662BE">
        <w:t xml:space="preserve"> and definitions that are formalized in the DOL ontology.</w:t>
      </w:r>
    </w:p>
    <w:p w14:paraId="3FF572F0" w14:textId="77777777" w:rsidR="00181742" w:rsidRDefault="00181742" w:rsidP="00D66ADE">
      <w:pPr>
        <w:pBdr>
          <w:top w:val="nil"/>
          <w:left w:val="nil"/>
          <w:bottom w:val="nil"/>
          <w:right w:val="nil"/>
          <w:between w:val="nil"/>
        </w:pBdr>
        <w:spacing w:before="113" w:after="57" w:line="264" w:lineRule="auto"/>
      </w:pPr>
    </w:p>
    <w:p w14:paraId="2A3059E3" w14:textId="0B35368E" w:rsidR="00F31E50" w:rsidRDefault="00F31E50" w:rsidP="00D66ADE">
      <w:pPr>
        <w:pBdr>
          <w:top w:val="nil"/>
          <w:left w:val="nil"/>
          <w:bottom w:val="nil"/>
          <w:right w:val="nil"/>
          <w:between w:val="nil"/>
        </w:pBdr>
        <w:spacing w:before="113" w:after="57" w:line="264" w:lineRule="auto"/>
      </w:pPr>
      <w:r w:rsidRPr="00842BF7">
        <w:rPr>
          <w:rFonts w:ascii="Arial" w:eastAsia="Arial" w:hAnsi="Arial" w:cs="Arial"/>
          <w:b/>
        </w:rPr>
        <w:t>Activity</w:t>
      </w:r>
      <w:r>
        <w:t xml:space="preserve"> </w:t>
      </w:r>
      <w:r>
        <w:rPr>
          <w:rFonts w:ascii="Century Gothic" w:hAnsi="Century Gothic"/>
        </w:rPr>
        <w:t>−</w:t>
      </w:r>
      <w:r>
        <w:t xml:space="preserve"> </w:t>
      </w:r>
      <w:r w:rsidRPr="00F31E50">
        <w:t>intentional process, executed with the active participation of one of more agents that carry out a plan</w:t>
      </w:r>
      <w:r>
        <w:t xml:space="preserve"> </w:t>
      </w:r>
    </w:p>
    <w:p w14:paraId="269EC174" w14:textId="341153B0" w:rsidR="00F31E50" w:rsidRDefault="00F31E50" w:rsidP="00D66ADE">
      <w:pPr>
        <w:pBdr>
          <w:top w:val="nil"/>
          <w:left w:val="nil"/>
          <w:bottom w:val="nil"/>
          <w:right w:val="nil"/>
          <w:between w:val="nil"/>
        </w:pBdr>
        <w:spacing w:before="113" w:after="57" w:line="264" w:lineRule="auto"/>
      </w:pPr>
      <w:r w:rsidRPr="00842BF7">
        <w:rPr>
          <w:rFonts w:ascii="Arial" w:eastAsia="Arial" w:hAnsi="Arial" w:cs="Arial"/>
          <w:b/>
        </w:rPr>
        <w:t>Agent</w:t>
      </w:r>
      <w:r>
        <w:t xml:space="preserve"> </w:t>
      </w:r>
      <w:r>
        <w:rPr>
          <w:rFonts w:ascii="Century Gothic" w:hAnsi="Century Gothic"/>
        </w:rPr>
        <w:t>−</w:t>
      </w:r>
      <w:r>
        <w:t xml:space="preserve"> </w:t>
      </w:r>
      <w:r w:rsidRPr="00F31E50">
        <w:t>entity that has the capability (potential) to initiate or participate in an activity</w:t>
      </w:r>
    </w:p>
    <w:p w14:paraId="38AAD118" w14:textId="0FDE19A8" w:rsidR="00F31E50" w:rsidRDefault="00F31E50" w:rsidP="00D66ADE">
      <w:pPr>
        <w:pBdr>
          <w:top w:val="nil"/>
          <w:left w:val="nil"/>
          <w:bottom w:val="nil"/>
          <w:right w:val="nil"/>
          <w:between w:val="nil"/>
        </w:pBdr>
        <w:spacing w:before="113" w:after="57" w:line="264" w:lineRule="auto"/>
      </w:pPr>
      <w:r w:rsidRPr="00842BF7">
        <w:rPr>
          <w:rFonts w:ascii="Arial" w:eastAsia="Arial" w:hAnsi="Arial" w:cs="Arial"/>
          <w:b/>
        </w:rPr>
        <w:t>Concept</w:t>
      </w:r>
      <w:r>
        <w:t xml:space="preserve"> </w:t>
      </w:r>
      <w:r>
        <w:rPr>
          <w:rFonts w:ascii="Century Gothic" w:hAnsi="Century Gothic"/>
        </w:rPr>
        <w:t>−</w:t>
      </w:r>
      <w:r>
        <w:t xml:space="preserve"> </w:t>
      </w:r>
      <w:r w:rsidRPr="00F31E50">
        <w:t>atomic (non-decomposable) unit of knowledge created by a unique combination of characteristics</w:t>
      </w:r>
    </w:p>
    <w:p w14:paraId="568B0D2F" w14:textId="3B86BBD4" w:rsidR="004D28B5" w:rsidRDefault="004D28B5" w:rsidP="00D66ADE">
      <w:pPr>
        <w:pBdr>
          <w:top w:val="nil"/>
          <w:left w:val="nil"/>
          <w:bottom w:val="nil"/>
          <w:right w:val="nil"/>
          <w:between w:val="nil"/>
        </w:pBdr>
        <w:spacing w:before="113" w:after="57" w:line="264" w:lineRule="auto"/>
      </w:pPr>
      <w:r w:rsidRPr="00836AE0">
        <w:rPr>
          <w:rFonts w:ascii="Arial" w:eastAsia="Arial" w:hAnsi="Arial" w:cs="Arial"/>
          <w:b/>
        </w:rPr>
        <w:t>Environment</w:t>
      </w:r>
      <w:r>
        <w:t xml:space="preserve"> </w:t>
      </w:r>
      <w:r w:rsidR="00836AE0">
        <w:rPr>
          <w:rFonts w:ascii="Century Gothic" w:hAnsi="Century Gothic"/>
        </w:rPr>
        <w:t>−</w:t>
      </w:r>
      <w:r>
        <w:t xml:space="preserve"> </w:t>
      </w:r>
      <w:r w:rsidRPr="004D28B5">
        <w:t>mathematical structure of mappings and members, where the domain and codomains of the mappings are members of the environment</w:t>
      </w:r>
    </w:p>
    <w:p w14:paraId="2A385068" w14:textId="7C27349C" w:rsidR="00EA1D79" w:rsidRDefault="00EA1D79" w:rsidP="00EA1D79">
      <w:pPr>
        <w:spacing w:before="113" w:after="57" w:line="264" w:lineRule="auto"/>
      </w:pPr>
      <w:r w:rsidRPr="00FD2C20">
        <w:rPr>
          <w:rFonts w:ascii="Arial" w:eastAsia="Arial" w:hAnsi="Arial" w:cs="Arial"/>
          <w:b/>
        </w:rPr>
        <w:t>Idempotency</w:t>
      </w:r>
      <w:r>
        <w:t xml:space="preserve"> </w:t>
      </w:r>
      <w:r w:rsidR="00836AE0">
        <w:rPr>
          <w:rFonts w:ascii="Century Gothic" w:hAnsi="Century Gothic"/>
        </w:rPr>
        <w:t>−</w:t>
      </w:r>
      <w:r>
        <w:t xml:space="preserve"> </w:t>
      </w:r>
      <w:r w:rsidR="00FD2C20">
        <w:t>p</w:t>
      </w:r>
      <w:r>
        <w:t>roperty of an operation such that it will yield no additional result (and/or side effect) if it is executed more than once using the same information as inputs</w:t>
      </w:r>
    </w:p>
    <w:p w14:paraId="258BDFF3" w14:textId="01ED3FBD" w:rsidR="004D28B5" w:rsidRDefault="004D28B5" w:rsidP="00D66ADE">
      <w:pPr>
        <w:pBdr>
          <w:top w:val="nil"/>
          <w:left w:val="nil"/>
          <w:bottom w:val="nil"/>
          <w:right w:val="nil"/>
          <w:between w:val="nil"/>
        </w:pBdr>
        <w:spacing w:before="113" w:after="57" w:line="264" w:lineRule="auto"/>
      </w:pPr>
      <w:r w:rsidRPr="00FD2C20">
        <w:rPr>
          <w:rFonts w:ascii="Arial" w:eastAsia="Arial" w:hAnsi="Arial" w:cs="Arial"/>
          <w:b/>
        </w:rPr>
        <w:t xml:space="preserve">Immutable </w:t>
      </w:r>
      <w:r w:rsidR="00836AE0" w:rsidRPr="00FD2C20">
        <w:rPr>
          <w:rFonts w:ascii="Arial" w:eastAsia="Arial" w:hAnsi="Arial" w:cs="Arial"/>
          <w:b/>
        </w:rPr>
        <w:t>Entity</w:t>
      </w:r>
      <w:r>
        <w:t xml:space="preserve"> </w:t>
      </w:r>
      <w:r w:rsidR="00836AE0">
        <w:rPr>
          <w:rFonts w:ascii="Century Gothic" w:hAnsi="Century Gothic"/>
        </w:rPr>
        <w:t>−</w:t>
      </w:r>
      <w:r>
        <w:t xml:space="preserve"> </w:t>
      </w:r>
      <w:r w:rsidR="00836AE0" w:rsidRPr="00836AE0">
        <w:t>entity whose state does not, or cannot, change over time without preserving the identity of the entity</w:t>
      </w:r>
    </w:p>
    <w:p w14:paraId="53702CAE" w14:textId="3BBDB45B" w:rsidR="004D28B5" w:rsidRDefault="004D28B5" w:rsidP="00D66ADE">
      <w:pPr>
        <w:pBdr>
          <w:top w:val="nil"/>
          <w:left w:val="nil"/>
          <w:bottom w:val="nil"/>
          <w:right w:val="nil"/>
          <w:between w:val="nil"/>
        </w:pBdr>
        <w:spacing w:before="113" w:after="57" w:line="264" w:lineRule="auto"/>
      </w:pPr>
      <w:r w:rsidRPr="00FD2C20">
        <w:rPr>
          <w:rFonts w:ascii="Arial" w:eastAsia="Arial" w:hAnsi="Arial" w:cs="Arial"/>
          <w:b/>
        </w:rPr>
        <w:t>Information Asset</w:t>
      </w:r>
      <w:r>
        <w:t xml:space="preserve"> </w:t>
      </w:r>
      <w:r w:rsidR="00836AE0">
        <w:rPr>
          <w:rFonts w:ascii="Century Gothic" w:hAnsi="Century Gothic"/>
        </w:rPr>
        <w:t>−</w:t>
      </w:r>
      <w:r>
        <w:t xml:space="preserve"> </w:t>
      </w:r>
      <w:r w:rsidRPr="004D28B5">
        <w:t>knowledge asset used by agents to acquire, represent, organize, exchange, store, retrieve and distribute data, about some domain of interest, using structured formats</w:t>
      </w:r>
    </w:p>
    <w:p w14:paraId="6C1C2F7A" w14:textId="032EADDB" w:rsidR="00F31E50" w:rsidRDefault="00F31E50" w:rsidP="00D66ADE">
      <w:pPr>
        <w:pBdr>
          <w:top w:val="nil"/>
          <w:left w:val="nil"/>
          <w:bottom w:val="nil"/>
          <w:right w:val="nil"/>
          <w:between w:val="nil"/>
        </w:pBdr>
        <w:spacing w:before="113" w:after="57" w:line="264" w:lineRule="auto"/>
      </w:pPr>
      <w:r w:rsidRPr="00842BF7">
        <w:rPr>
          <w:rFonts w:ascii="Arial" w:eastAsia="Arial" w:hAnsi="Arial" w:cs="Arial"/>
          <w:b/>
        </w:rPr>
        <w:t>Knowledge</w:t>
      </w:r>
      <w:r>
        <w:t xml:space="preserve"> </w:t>
      </w:r>
      <w:r>
        <w:rPr>
          <w:rFonts w:ascii="Century Gothic" w:hAnsi="Century Gothic"/>
        </w:rPr>
        <w:t>−</w:t>
      </w:r>
      <w:r>
        <w:t xml:space="preserve"> </w:t>
      </w:r>
      <w:r w:rsidRPr="00F31E50">
        <w:t>cognition (know-what), pragmatics (know-how) and understanding (know-why) about the nature and/or behavior of some</w:t>
      </w:r>
      <w:r>
        <w:t>t</w:t>
      </w:r>
      <w:r w:rsidRPr="00F31E50">
        <w:t>hing that, when internalized by an agent, has the potential of generating actions in situations that the knowledge applies to</w:t>
      </w:r>
    </w:p>
    <w:p w14:paraId="30D05EEF" w14:textId="5876647B" w:rsidR="00554ADB" w:rsidRDefault="00554ADB" w:rsidP="00D66ADE">
      <w:pPr>
        <w:pBdr>
          <w:top w:val="nil"/>
          <w:left w:val="nil"/>
          <w:bottom w:val="nil"/>
          <w:right w:val="nil"/>
          <w:between w:val="nil"/>
        </w:pBdr>
        <w:spacing w:before="113" w:after="57" w:line="264" w:lineRule="auto"/>
      </w:pPr>
      <w:r w:rsidRPr="00842BF7">
        <w:rPr>
          <w:rFonts w:ascii="Arial" w:eastAsia="Arial" w:hAnsi="Arial" w:cs="Arial"/>
          <w:b/>
        </w:rPr>
        <w:t>Knowledge Artifact</w:t>
      </w:r>
      <w:r>
        <w:t xml:space="preserve"> </w:t>
      </w:r>
      <w:r>
        <w:rPr>
          <w:rFonts w:ascii="Century Gothic" w:hAnsi="Century Gothic"/>
        </w:rPr>
        <w:t>−</w:t>
      </w:r>
      <w:r>
        <w:t xml:space="preserve"> </w:t>
      </w:r>
      <w:r w:rsidRPr="00554ADB">
        <w:t>digital or physical object that is specifically constructed to carry one or more (expressions of) knowledge assets</w:t>
      </w:r>
    </w:p>
    <w:p w14:paraId="5994D18E" w14:textId="16D365DE" w:rsidR="00F31E50" w:rsidRDefault="00F31E50" w:rsidP="00D66ADE">
      <w:pPr>
        <w:pBdr>
          <w:top w:val="nil"/>
          <w:left w:val="nil"/>
          <w:bottom w:val="nil"/>
          <w:right w:val="nil"/>
          <w:between w:val="nil"/>
        </w:pBdr>
        <w:spacing w:before="113" w:after="57" w:line="264" w:lineRule="auto"/>
      </w:pPr>
      <w:r w:rsidRPr="00842BF7">
        <w:rPr>
          <w:rFonts w:ascii="Arial" w:eastAsia="Arial" w:hAnsi="Arial" w:cs="Arial"/>
          <w:b/>
        </w:rPr>
        <w:t>Knowledge Asset</w:t>
      </w:r>
      <w:r>
        <w:t xml:space="preserve"> </w:t>
      </w:r>
      <w:r w:rsidR="00554ADB">
        <w:rPr>
          <w:rFonts w:ascii="Century Gothic" w:hAnsi="Century Gothic"/>
        </w:rPr>
        <w:t>−</w:t>
      </w:r>
      <w:r>
        <w:t xml:space="preserve"> </w:t>
      </w:r>
      <w:r w:rsidRPr="00F31E50">
        <w:t>work of knowledge that is a knowledge resource considered valuable by a party</w:t>
      </w:r>
    </w:p>
    <w:p w14:paraId="6F21C263" w14:textId="3CCA31A2" w:rsidR="00F31E50" w:rsidRDefault="00F31E50" w:rsidP="00D66ADE">
      <w:pPr>
        <w:pBdr>
          <w:top w:val="nil"/>
          <w:left w:val="nil"/>
          <w:bottom w:val="nil"/>
          <w:right w:val="nil"/>
          <w:between w:val="nil"/>
        </w:pBdr>
        <w:spacing w:before="113" w:after="57" w:line="264" w:lineRule="auto"/>
      </w:pPr>
      <w:r w:rsidRPr="00842BF7">
        <w:rPr>
          <w:rFonts w:ascii="Arial" w:eastAsia="Arial" w:hAnsi="Arial" w:cs="Arial"/>
          <w:b/>
        </w:rPr>
        <w:t>Knowledge Carrier</w:t>
      </w:r>
      <w:r w:rsidR="00554ADB">
        <w:t xml:space="preserve"> </w:t>
      </w:r>
      <w:r w:rsidR="00CB09CA">
        <w:rPr>
          <w:rFonts w:ascii="Century Gothic" w:hAnsi="Century Gothic"/>
        </w:rPr>
        <w:t>–</w:t>
      </w:r>
      <w:r w:rsidR="00554ADB">
        <w:t xml:space="preserve"> </w:t>
      </w:r>
      <w:r w:rsidR="00CB09CA">
        <w:t xml:space="preserve">role of a </w:t>
      </w:r>
      <w:r w:rsidR="00554ADB" w:rsidRPr="00554ADB">
        <w:t xml:space="preserve">physical or digital object </w:t>
      </w:r>
      <w:r w:rsidR="00CB09CA">
        <w:t xml:space="preserve">(Artifact) </w:t>
      </w:r>
      <w:r w:rsidR="00554ADB" w:rsidRPr="00554ADB">
        <w:t>that carries a knowledge asset</w:t>
      </w:r>
    </w:p>
    <w:p w14:paraId="14798D96" w14:textId="53EBFFA0" w:rsidR="00F31E50" w:rsidRDefault="00F31E50" w:rsidP="00D66ADE">
      <w:pPr>
        <w:pBdr>
          <w:top w:val="nil"/>
          <w:left w:val="nil"/>
          <w:bottom w:val="nil"/>
          <w:right w:val="nil"/>
          <w:between w:val="nil"/>
        </w:pBdr>
        <w:spacing w:before="113" w:after="57" w:line="264" w:lineRule="auto"/>
      </w:pPr>
      <w:r w:rsidRPr="00842BF7">
        <w:rPr>
          <w:rFonts w:ascii="Arial" w:eastAsia="Arial" w:hAnsi="Arial" w:cs="Arial"/>
          <w:b/>
        </w:rPr>
        <w:t>Knowledge Expression</w:t>
      </w:r>
      <w:r w:rsidR="00554ADB">
        <w:t xml:space="preserve"> </w:t>
      </w:r>
      <w:r w:rsidR="00554ADB">
        <w:rPr>
          <w:rFonts w:ascii="Century Gothic" w:hAnsi="Century Gothic"/>
        </w:rPr>
        <w:t>−</w:t>
      </w:r>
      <w:r w:rsidR="00554ADB">
        <w:t xml:space="preserve"> </w:t>
      </w:r>
      <w:r w:rsidR="00554ADB" w:rsidRPr="00554ADB">
        <w:t>expression of a piece of knowledge in some language, i.e. using a combination of signs and symbols that conform to the rules of the grammar of that language</w:t>
      </w:r>
    </w:p>
    <w:p w14:paraId="75F207D2" w14:textId="3A3760FB" w:rsidR="00F31E50" w:rsidRDefault="00F31E50" w:rsidP="00D66ADE">
      <w:pPr>
        <w:pBdr>
          <w:top w:val="nil"/>
          <w:left w:val="nil"/>
          <w:bottom w:val="nil"/>
          <w:right w:val="nil"/>
          <w:between w:val="nil"/>
        </w:pBdr>
        <w:spacing w:before="113" w:after="57" w:line="264" w:lineRule="auto"/>
      </w:pPr>
      <w:r w:rsidRPr="00842BF7">
        <w:rPr>
          <w:rFonts w:ascii="Arial" w:eastAsia="Arial" w:hAnsi="Arial" w:cs="Arial"/>
          <w:b/>
        </w:rPr>
        <w:t>Knowledge Fragment</w:t>
      </w:r>
      <w:r w:rsidR="00554ADB">
        <w:t xml:space="preserve"> </w:t>
      </w:r>
      <w:r w:rsidR="00842BF7">
        <w:rPr>
          <w:rFonts w:ascii="Century Gothic" w:hAnsi="Century Gothic"/>
        </w:rPr>
        <w:t>−</w:t>
      </w:r>
      <w:r w:rsidR="00554ADB">
        <w:t xml:space="preserve"> </w:t>
      </w:r>
      <w:r w:rsidR="00554ADB" w:rsidRPr="00554ADB">
        <w:t>proper part of a knowledge expression that is not the realization of a knowledge asset itself</w:t>
      </w:r>
    </w:p>
    <w:p w14:paraId="11A4FE2B" w14:textId="3B309EE4" w:rsidR="00554ADB" w:rsidRDefault="00554ADB" w:rsidP="00D66ADE">
      <w:pPr>
        <w:pBdr>
          <w:top w:val="nil"/>
          <w:left w:val="nil"/>
          <w:bottom w:val="nil"/>
          <w:right w:val="nil"/>
          <w:between w:val="nil"/>
        </w:pBdr>
        <w:spacing w:before="113" w:after="57" w:line="264" w:lineRule="auto"/>
      </w:pPr>
      <w:r w:rsidRPr="00842BF7">
        <w:rPr>
          <w:rFonts w:ascii="Arial" w:eastAsia="Arial" w:hAnsi="Arial" w:cs="Arial"/>
          <w:b/>
        </w:rPr>
        <w:t>Knowledge Manifestation</w:t>
      </w:r>
      <w:r>
        <w:t xml:space="preserve"> </w:t>
      </w:r>
      <w:r w:rsidR="00842BF7">
        <w:rPr>
          <w:rFonts w:ascii="Century Gothic" w:hAnsi="Century Gothic"/>
        </w:rPr>
        <w:t>−</w:t>
      </w:r>
      <w:r>
        <w:t xml:space="preserve"> </w:t>
      </w:r>
      <w:r w:rsidRPr="00554ADB">
        <w:t>concept that abstracts a specific class of knowledge artifacts, defining the common qualities of its members and their content</w:t>
      </w:r>
    </w:p>
    <w:p w14:paraId="534C5B3B" w14:textId="227CBF31" w:rsidR="002A7907" w:rsidRDefault="002A7907" w:rsidP="00D66ADE">
      <w:pPr>
        <w:pBdr>
          <w:top w:val="nil"/>
          <w:left w:val="nil"/>
          <w:bottom w:val="nil"/>
          <w:right w:val="nil"/>
          <w:between w:val="nil"/>
        </w:pBdr>
        <w:spacing w:before="113" w:after="57" w:line="264" w:lineRule="auto"/>
      </w:pPr>
      <w:r w:rsidRPr="00FD2C20">
        <w:rPr>
          <w:rFonts w:ascii="Arial" w:eastAsia="Arial" w:hAnsi="Arial" w:cs="Arial"/>
          <w:b/>
        </w:rPr>
        <w:t>Knowledge Platform</w:t>
      </w:r>
      <w:r>
        <w:t xml:space="preserve"> </w:t>
      </w:r>
      <w:r w:rsidR="00836AE0">
        <w:rPr>
          <w:rFonts w:ascii="Century Gothic" w:hAnsi="Century Gothic"/>
        </w:rPr>
        <w:t>−</w:t>
      </w:r>
      <w:r>
        <w:t xml:space="preserve"> </w:t>
      </w:r>
      <w:r w:rsidR="004D28B5" w:rsidRPr="004D28B5">
        <w:t>computing environment designed to host reasoners and consume knowledge artifacts</w:t>
      </w:r>
    </w:p>
    <w:p w14:paraId="7D0AC691" w14:textId="7E1F5AF3" w:rsidR="004D28B5" w:rsidRDefault="004D28B5" w:rsidP="00D66ADE">
      <w:pPr>
        <w:pBdr>
          <w:top w:val="nil"/>
          <w:left w:val="nil"/>
          <w:bottom w:val="nil"/>
          <w:right w:val="nil"/>
          <w:between w:val="nil"/>
        </w:pBdr>
        <w:spacing w:before="113" w:after="57" w:line="264" w:lineRule="auto"/>
      </w:pPr>
      <w:r w:rsidRPr="00FD2C20">
        <w:rPr>
          <w:rFonts w:ascii="Arial" w:eastAsia="Arial" w:hAnsi="Arial" w:cs="Arial"/>
          <w:b/>
        </w:rPr>
        <w:t>Knowledge Representation</w:t>
      </w:r>
      <w:r>
        <w:t xml:space="preserve"> </w:t>
      </w:r>
      <w:r w:rsidRPr="00FD2C20">
        <w:rPr>
          <w:rFonts w:ascii="Arial" w:hAnsi="Arial" w:cs="Arial"/>
          <w:b/>
          <w:bCs/>
        </w:rPr>
        <w:t>and Reasoning Language</w:t>
      </w:r>
      <w:r>
        <w:t xml:space="preserve"> – </w:t>
      </w:r>
      <w:r w:rsidRPr="004D28B5">
        <w:t>machine</w:t>
      </w:r>
      <w:r>
        <w:t>-</w:t>
      </w:r>
      <w:r w:rsidRPr="004D28B5">
        <w:t>executable language used in knowledge expressions to express works of knowledge</w:t>
      </w:r>
    </w:p>
    <w:p w14:paraId="47EC5A6F" w14:textId="3BA52215" w:rsidR="002A7907" w:rsidRDefault="00F31E50" w:rsidP="00D66ADE">
      <w:pPr>
        <w:pBdr>
          <w:top w:val="nil"/>
          <w:left w:val="nil"/>
          <w:bottom w:val="nil"/>
          <w:right w:val="nil"/>
          <w:between w:val="nil"/>
        </w:pBdr>
        <w:spacing w:before="113" w:after="57" w:line="264" w:lineRule="auto"/>
      </w:pPr>
      <w:r w:rsidRPr="00842BF7">
        <w:rPr>
          <w:rFonts w:ascii="Arial" w:eastAsia="Arial" w:hAnsi="Arial" w:cs="Arial"/>
          <w:b/>
        </w:rPr>
        <w:t>Knowledge Resource</w:t>
      </w:r>
      <w:r w:rsidR="00554ADB">
        <w:t xml:space="preserve"> </w:t>
      </w:r>
      <w:r w:rsidR="00842BF7">
        <w:rPr>
          <w:rFonts w:ascii="Century Gothic" w:hAnsi="Century Gothic"/>
        </w:rPr>
        <w:t>−</w:t>
      </w:r>
      <w:r w:rsidR="00554ADB">
        <w:t xml:space="preserve"> </w:t>
      </w:r>
      <w:r w:rsidR="00554ADB" w:rsidRPr="00554ADB">
        <w:t>immutable, identifiable, versionable entity that is, expresses or carries some piece of knowledge</w:t>
      </w:r>
    </w:p>
    <w:p w14:paraId="49194443" w14:textId="1DF2B20C" w:rsidR="004D28B5" w:rsidRDefault="004D28B5" w:rsidP="00D66ADE">
      <w:pPr>
        <w:pBdr>
          <w:top w:val="nil"/>
          <w:left w:val="nil"/>
          <w:bottom w:val="nil"/>
          <w:right w:val="nil"/>
          <w:between w:val="nil"/>
        </w:pBdr>
        <w:spacing w:before="113" w:after="57" w:line="264" w:lineRule="auto"/>
      </w:pPr>
      <w:r w:rsidRPr="00FD2C20">
        <w:rPr>
          <w:rFonts w:ascii="Arial" w:hAnsi="Arial" w:cs="Arial"/>
          <w:b/>
          <w:bCs/>
        </w:rPr>
        <w:t xml:space="preserve">Mutable </w:t>
      </w:r>
      <w:r w:rsidR="00836AE0" w:rsidRPr="00FD2C20">
        <w:rPr>
          <w:rFonts w:ascii="Arial" w:hAnsi="Arial" w:cs="Arial"/>
          <w:b/>
          <w:bCs/>
        </w:rPr>
        <w:t>Entity</w:t>
      </w:r>
      <w:r>
        <w:t xml:space="preserve"> </w:t>
      </w:r>
      <w:r w:rsidR="00836AE0">
        <w:rPr>
          <w:rFonts w:ascii="Century Gothic" w:hAnsi="Century Gothic"/>
        </w:rPr>
        <w:t>−</w:t>
      </w:r>
      <w:r>
        <w:t xml:space="preserve"> </w:t>
      </w:r>
      <w:r w:rsidR="00836AE0" w:rsidRPr="00836AE0">
        <w:t>continuant entity whose state, determined by the configuration of its qualia, changes over time while maintaining a principle of identity</w:t>
      </w:r>
    </w:p>
    <w:p w14:paraId="51CA540B" w14:textId="088FB0C0" w:rsidR="00172779" w:rsidRDefault="00554ADB" w:rsidP="00BB140B">
      <w:pPr>
        <w:pBdr>
          <w:top w:val="nil"/>
          <w:left w:val="nil"/>
          <w:bottom w:val="nil"/>
          <w:right w:val="nil"/>
          <w:between w:val="nil"/>
        </w:pBdr>
        <w:spacing w:before="113" w:after="57" w:line="264" w:lineRule="auto"/>
      </w:pPr>
      <w:r>
        <w:lastRenderedPageBreak/>
        <w:t xml:space="preserve">Note that for the purposes of this specification, knowledge resources are considered immutable.  This is important with respect to </w:t>
      </w:r>
      <w:r w:rsidR="00B0211D">
        <w:t xml:space="preserve">the </w:t>
      </w:r>
      <w:r>
        <w:t>operations on knowledge graphs and/or knowledge bases</w:t>
      </w:r>
      <w:r w:rsidR="00B0211D">
        <w:t xml:space="preserve"> specified herein</w:t>
      </w:r>
      <w:r>
        <w:t xml:space="preserve"> to preserve idempotency</w:t>
      </w:r>
      <w:r w:rsidR="00B0211D">
        <w:t>.</w:t>
      </w:r>
      <w:bookmarkStart w:id="110" w:name="_buhai76xi44t" w:colFirst="0" w:colLast="0"/>
      <w:bookmarkEnd w:id="110"/>
      <w:r w:rsidR="000D7EA1">
        <w:br w:type="page"/>
      </w:r>
    </w:p>
    <w:p w14:paraId="5A070063" w14:textId="77777777" w:rsidR="00172779" w:rsidRDefault="000D7EA1" w:rsidP="00346EA4">
      <w:pPr>
        <w:pStyle w:val="Heading1"/>
        <w:numPr>
          <w:ilvl w:val="0"/>
          <w:numId w:val="5"/>
        </w:numPr>
        <w:tabs>
          <w:tab w:val="left" w:pos="0"/>
        </w:tabs>
      </w:pPr>
      <w:bookmarkStart w:id="111" w:name="_Toc65413903"/>
      <w:r>
        <w:lastRenderedPageBreak/>
        <w:t>Symbols</w:t>
      </w:r>
      <w:bookmarkEnd w:id="111"/>
    </w:p>
    <w:p w14:paraId="59A6C05D" w14:textId="77777777" w:rsidR="00172779" w:rsidRDefault="000D7EA1">
      <w:pPr>
        <w:spacing w:before="113" w:after="57" w:line="264" w:lineRule="auto"/>
      </w:pPr>
      <w:r>
        <w:t>API</w:t>
      </w:r>
      <w:r>
        <w:tab/>
      </w:r>
      <w:r>
        <w:tab/>
        <w:t>Application Programming Interface</w:t>
      </w:r>
    </w:p>
    <w:p w14:paraId="6D2E86ED" w14:textId="77777777" w:rsidR="00172779" w:rsidRDefault="000D7EA1">
      <w:pPr>
        <w:spacing w:before="113" w:after="57" w:line="264" w:lineRule="auto"/>
      </w:pPr>
      <w:r>
        <w:t>AST</w:t>
      </w:r>
      <w:r>
        <w:tab/>
      </w:r>
      <w:r>
        <w:tab/>
        <w:t>Abstract Syntax Tree</w:t>
      </w:r>
    </w:p>
    <w:p w14:paraId="2CFB1574" w14:textId="77777777" w:rsidR="00172779" w:rsidRDefault="000D7EA1">
      <w:pPr>
        <w:spacing w:before="113" w:after="57" w:line="264" w:lineRule="auto"/>
      </w:pPr>
      <w:r>
        <w:t>BPMN</w:t>
      </w:r>
      <w:r>
        <w:tab/>
      </w:r>
      <w:r>
        <w:tab/>
        <w:t>Business Process Modeling Notation</w:t>
      </w:r>
    </w:p>
    <w:p w14:paraId="3772D796" w14:textId="77777777" w:rsidR="00172779" w:rsidRDefault="000D7EA1">
      <w:pPr>
        <w:spacing w:before="113" w:after="57" w:line="264" w:lineRule="auto"/>
      </w:pPr>
      <w:r>
        <w:t>CMMN</w:t>
      </w:r>
      <w:r>
        <w:tab/>
      </w:r>
      <w:r>
        <w:tab/>
        <w:t>Case Management Modeling Notation</w:t>
      </w:r>
    </w:p>
    <w:p w14:paraId="4BC5642B" w14:textId="77777777" w:rsidR="00172779" w:rsidRDefault="000D7EA1">
      <w:pPr>
        <w:spacing w:before="113" w:after="57" w:line="264" w:lineRule="auto"/>
      </w:pPr>
      <w:r>
        <w:t>DMN</w:t>
      </w:r>
      <w:r>
        <w:tab/>
      </w:r>
      <w:r>
        <w:tab/>
        <w:t>Decision Modeling Notation</w:t>
      </w:r>
    </w:p>
    <w:p w14:paraId="6EA094D1" w14:textId="77777777" w:rsidR="00172779" w:rsidRDefault="000D7EA1">
      <w:pPr>
        <w:spacing w:before="113" w:after="57" w:line="264" w:lineRule="auto"/>
      </w:pPr>
      <w:r>
        <w:t>DOL</w:t>
      </w:r>
      <w:r>
        <w:tab/>
      </w:r>
      <w:r>
        <w:tab/>
        <w:t>Distributed Ontology Language</w:t>
      </w:r>
    </w:p>
    <w:p w14:paraId="217A15E8" w14:textId="77777777" w:rsidR="00172779" w:rsidRDefault="000D7EA1">
      <w:pPr>
        <w:spacing w:before="113" w:after="57" w:line="264" w:lineRule="auto"/>
      </w:pPr>
      <w:r>
        <w:t>FRBR</w:t>
      </w:r>
      <w:r>
        <w:tab/>
      </w:r>
      <w:r>
        <w:tab/>
        <w:t>Functional Requirements for Bibliographic Records</w:t>
      </w:r>
    </w:p>
    <w:p w14:paraId="1DD20C1D" w14:textId="77777777" w:rsidR="00172779" w:rsidRDefault="000D7EA1">
      <w:pPr>
        <w:spacing w:before="113" w:after="57" w:line="264" w:lineRule="auto"/>
      </w:pPr>
      <w:r>
        <w:t>KA</w:t>
      </w:r>
      <w:r>
        <w:tab/>
      </w:r>
      <w:r>
        <w:tab/>
        <w:t>Knowledge Artifact</w:t>
      </w:r>
    </w:p>
    <w:p w14:paraId="1E2781A4" w14:textId="77777777" w:rsidR="00172779" w:rsidRDefault="000D7EA1">
      <w:pPr>
        <w:spacing w:before="113" w:after="57" w:line="264" w:lineRule="auto"/>
      </w:pPr>
      <w:r>
        <w:t>KB</w:t>
      </w:r>
      <w:r>
        <w:tab/>
      </w:r>
      <w:r>
        <w:tab/>
        <w:t>Knowledge Base</w:t>
      </w:r>
    </w:p>
    <w:p w14:paraId="6CA52088" w14:textId="77777777" w:rsidR="00172779" w:rsidRDefault="000D7EA1">
      <w:pPr>
        <w:spacing w:before="113" w:after="57" w:line="264" w:lineRule="auto"/>
      </w:pPr>
      <w:r>
        <w:t>KBS</w:t>
      </w:r>
      <w:r>
        <w:tab/>
      </w:r>
      <w:r>
        <w:tab/>
        <w:t>Knowledge Based System</w:t>
      </w:r>
    </w:p>
    <w:p w14:paraId="15DDE4D7" w14:textId="77777777" w:rsidR="00172779" w:rsidRDefault="000D7EA1">
      <w:pPr>
        <w:pBdr>
          <w:top w:val="nil"/>
          <w:left w:val="nil"/>
          <w:bottom w:val="nil"/>
          <w:right w:val="nil"/>
          <w:between w:val="nil"/>
        </w:pBdr>
        <w:spacing w:before="113" w:after="57" w:line="264" w:lineRule="auto"/>
      </w:pPr>
      <w:r>
        <w:t>KR</w:t>
      </w:r>
      <w:r>
        <w:tab/>
      </w:r>
      <w:r>
        <w:tab/>
        <w:t>Knowledge Resource</w:t>
      </w:r>
    </w:p>
    <w:p w14:paraId="7CA0C114" w14:textId="77777777" w:rsidR="00172779" w:rsidRDefault="000D7EA1">
      <w:pPr>
        <w:pBdr>
          <w:top w:val="nil"/>
          <w:left w:val="nil"/>
          <w:bottom w:val="nil"/>
          <w:right w:val="nil"/>
          <w:between w:val="nil"/>
        </w:pBdr>
        <w:spacing w:before="113" w:after="57" w:line="264" w:lineRule="auto"/>
      </w:pPr>
      <w:r>
        <w:t>KP</w:t>
      </w:r>
      <w:r>
        <w:tab/>
      </w:r>
      <w:r>
        <w:tab/>
        <w:t>Knowledge Platform</w:t>
      </w:r>
    </w:p>
    <w:p w14:paraId="3E1C0637" w14:textId="7B4EE9B7" w:rsidR="00172779" w:rsidRDefault="000D7EA1">
      <w:pPr>
        <w:pBdr>
          <w:top w:val="nil"/>
          <w:left w:val="nil"/>
          <w:bottom w:val="nil"/>
          <w:right w:val="nil"/>
          <w:between w:val="nil"/>
        </w:pBdr>
        <w:spacing w:before="113" w:after="57" w:line="264" w:lineRule="auto"/>
      </w:pPr>
      <w:r>
        <w:t>KRR</w:t>
      </w:r>
      <w:r>
        <w:tab/>
      </w:r>
      <w:r>
        <w:tab/>
        <w:t>Knowledge Representation &amp; Reasoning</w:t>
      </w:r>
    </w:p>
    <w:p w14:paraId="1D68FD9B" w14:textId="30667AFE" w:rsidR="00CC715F" w:rsidRDefault="00CC715F">
      <w:pPr>
        <w:pBdr>
          <w:top w:val="nil"/>
          <w:left w:val="nil"/>
          <w:bottom w:val="nil"/>
          <w:right w:val="nil"/>
          <w:between w:val="nil"/>
        </w:pBdr>
        <w:spacing w:before="113" w:after="57" w:line="264" w:lineRule="auto"/>
      </w:pPr>
      <w:r>
        <w:t>MIREOT</w:t>
      </w:r>
      <w:r>
        <w:tab/>
      </w:r>
      <w:r w:rsidRPr="00CC715F">
        <w:t>Minimum Information to Reference an External Ontology Term</w:t>
      </w:r>
    </w:p>
    <w:p w14:paraId="54273FD3" w14:textId="77777777" w:rsidR="00172779" w:rsidRDefault="000D7EA1">
      <w:pPr>
        <w:pBdr>
          <w:top w:val="nil"/>
          <w:left w:val="nil"/>
          <w:bottom w:val="nil"/>
          <w:right w:val="nil"/>
          <w:between w:val="nil"/>
        </w:pBdr>
        <w:spacing w:before="113" w:after="57" w:line="264" w:lineRule="auto"/>
      </w:pPr>
      <w:r>
        <w:t>RDF</w:t>
      </w:r>
      <w:r>
        <w:tab/>
      </w:r>
      <w:r>
        <w:tab/>
        <w:t>Resource Description Framework</w:t>
      </w:r>
    </w:p>
    <w:p w14:paraId="1128C750" w14:textId="600AA6C6" w:rsidR="004225FF" w:rsidRDefault="004225FF">
      <w:pPr>
        <w:pBdr>
          <w:top w:val="nil"/>
          <w:left w:val="nil"/>
          <w:bottom w:val="nil"/>
          <w:right w:val="nil"/>
          <w:between w:val="nil"/>
        </w:pBdr>
        <w:spacing w:before="113" w:after="57" w:line="264" w:lineRule="auto"/>
      </w:pPr>
      <w:r>
        <w:t>ReST</w:t>
      </w:r>
      <w:r>
        <w:tab/>
      </w:r>
      <w:r>
        <w:tab/>
        <w:t>Representational State Transfer</w:t>
      </w:r>
    </w:p>
    <w:p w14:paraId="22E35181" w14:textId="7F25D87E" w:rsidR="00172779" w:rsidRDefault="000D7EA1">
      <w:pPr>
        <w:pBdr>
          <w:top w:val="nil"/>
          <w:left w:val="nil"/>
          <w:bottom w:val="nil"/>
          <w:right w:val="nil"/>
          <w:between w:val="nil"/>
        </w:pBdr>
        <w:spacing w:before="113" w:after="57" w:line="264" w:lineRule="auto"/>
      </w:pPr>
      <w:r>
        <w:t>OWL</w:t>
      </w:r>
      <w:r>
        <w:tab/>
      </w:r>
      <w:r>
        <w:tab/>
      </w:r>
      <w:r w:rsidR="00D66ADE">
        <w:t>Web Ontology Language</w:t>
      </w:r>
    </w:p>
    <w:p w14:paraId="69EF47EA" w14:textId="3EA7ADAE" w:rsidR="00AD07CA" w:rsidRDefault="00AD07CA">
      <w:pPr>
        <w:pBdr>
          <w:top w:val="nil"/>
          <w:left w:val="nil"/>
          <w:bottom w:val="nil"/>
          <w:right w:val="nil"/>
          <w:between w:val="nil"/>
        </w:pBdr>
        <w:spacing w:before="113" w:after="57" w:line="264" w:lineRule="auto"/>
      </w:pPr>
      <w:r>
        <w:t>SKOS</w:t>
      </w:r>
      <w:r>
        <w:tab/>
      </w:r>
      <w:r>
        <w:tab/>
        <w:t>Simple Knowledge Organization System</w:t>
      </w:r>
    </w:p>
    <w:p w14:paraId="05BA987C" w14:textId="77777777" w:rsidR="00172779" w:rsidRDefault="000D7EA1">
      <w:pPr>
        <w:pBdr>
          <w:top w:val="nil"/>
          <w:left w:val="nil"/>
          <w:bottom w:val="nil"/>
          <w:right w:val="nil"/>
          <w:between w:val="nil"/>
        </w:pBdr>
        <w:spacing w:before="113" w:after="57" w:line="264" w:lineRule="auto"/>
      </w:pPr>
      <w:r>
        <w:t>TTL</w:t>
      </w:r>
      <w:r>
        <w:tab/>
      </w:r>
      <w:r>
        <w:tab/>
        <w:t>Terse Triple Notation</w:t>
      </w:r>
    </w:p>
    <w:p w14:paraId="62788B20" w14:textId="77777777" w:rsidR="00172779" w:rsidRDefault="000D7EA1">
      <w:pPr>
        <w:pBdr>
          <w:top w:val="nil"/>
          <w:left w:val="nil"/>
          <w:bottom w:val="nil"/>
          <w:right w:val="nil"/>
          <w:between w:val="nil"/>
        </w:pBdr>
        <w:spacing w:before="113" w:after="57" w:line="264" w:lineRule="auto"/>
      </w:pPr>
      <w:proofErr w:type="spellStart"/>
      <w:r>
        <w:t>WoK</w:t>
      </w:r>
      <w:proofErr w:type="spellEnd"/>
      <w:r>
        <w:tab/>
      </w:r>
      <w:r>
        <w:tab/>
        <w:t>Work of Knowledge</w:t>
      </w:r>
    </w:p>
    <w:p w14:paraId="457E240D" w14:textId="77777777" w:rsidR="00172779" w:rsidDel="00CE27D0" w:rsidRDefault="000D7EA1">
      <w:pPr>
        <w:pBdr>
          <w:top w:val="nil"/>
          <w:left w:val="nil"/>
          <w:bottom w:val="nil"/>
          <w:right w:val="nil"/>
          <w:between w:val="nil"/>
        </w:pBdr>
        <w:spacing w:before="113" w:after="57" w:line="264" w:lineRule="auto"/>
        <w:rPr>
          <w:del w:id="112" w:author="Sottara, Davide" w:date="2021-03-20T17:18:00Z"/>
        </w:rPr>
      </w:pPr>
      <w:r>
        <w:t>XML</w:t>
      </w:r>
      <w:r>
        <w:tab/>
      </w:r>
      <w:r>
        <w:tab/>
      </w:r>
      <w:proofErr w:type="spellStart"/>
      <w:r>
        <w:t>eXtensible</w:t>
      </w:r>
      <w:proofErr w:type="spellEnd"/>
      <w:r>
        <w:t xml:space="preserve"> Markup Language</w:t>
      </w:r>
    </w:p>
    <w:p w14:paraId="1339EB94" w14:textId="77777777" w:rsidR="00172779" w:rsidRDefault="00172779" w:rsidP="00CE27D0">
      <w:pPr>
        <w:pBdr>
          <w:top w:val="nil"/>
          <w:left w:val="nil"/>
          <w:bottom w:val="nil"/>
          <w:right w:val="nil"/>
          <w:between w:val="nil"/>
        </w:pBdr>
        <w:spacing w:before="113" w:after="57" w:line="264" w:lineRule="auto"/>
        <w:pPrChange w:id="113" w:author="Sottara, Davide" w:date="2021-03-20T17:18:00Z">
          <w:pPr>
            <w:pStyle w:val="Heading1"/>
            <w:tabs>
              <w:tab w:val="left" w:pos="0"/>
            </w:tabs>
            <w:ind w:left="0"/>
          </w:pPr>
        </w:pPrChange>
      </w:pPr>
      <w:bookmarkStart w:id="114" w:name="_2r8ekyotxnu1" w:colFirst="0" w:colLast="0"/>
      <w:bookmarkEnd w:id="114"/>
    </w:p>
    <w:p w14:paraId="300F52FA" w14:textId="77777777" w:rsidR="00172779" w:rsidRDefault="000D7EA1">
      <w:pPr>
        <w:pStyle w:val="Heading1"/>
        <w:tabs>
          <w:tab w:val="left" w:pos="0"/>
        </w:tabs>
        <w:ind w:left="0"/>
      </w:pPr>
      <w:bookmarkStart w:id="115" w:name="_wypqa5yi10g2" w:colFirst="0" w:colLast="0"/>
      <w:bookmarkEnd w:id="115"/>
      <w:r>
        <w:br w:type="page"/>
      </w:r>
    </w:p>
    <w:p w14:paraId="56EEFBDD" w14:textId="77777777" w:rsidR="00172779" w:rsidRDefault="000D7EA1" w:rsidP="00346EA4">
      <w:pPr>
        <w:pStyle w:val="Heading1"/>
        <w:numPr>
          <w:ilvl w:val="0"/>
          <w:numId w:val="5"/>
        </w:numPr>
        <w:tabs>
          <w:tab w:val="left" w:pos="0"/>
        </w:tabs>
      </w:pPr>
      <w:bookmarkStart w:id="116" w:name="_Toc65413904"/>
      <w:r>
        <w:lastRenderedPageBreak/>
        <w:t>Additional Information</w:t>
      </w:r>
      <w:bookmarkEnd w:id="116"/>
      <w:r>
        <w:t xml:space="preserve"> </w:t>
      </w:r>
    </w:p>
    <w:p w14:paraId="29412C39" w14:textId="77777777" w:rsidR="00172779" w:rsidRDefault="000D7EA1" w:rsidP="00346EA4">
      <w:pPr>
        <w:pStyle w:val="Heading2"/>
        <w:numPr>
          <w:ilvl w:val="1"/>
          <w:numId w:val="5"/>
        </w:numPr>
        <w:tabs>
          <w:tab w:val="left" w:pos="0"/>
        </w:tabs>
      </w:pPr>
      <w:bookmarkStart w:id="117" w:name="_Toc65413905"/>
      <w:r>
        <w:t>Acknowledgements</w:t>
      </w:r>
      <w:bookmarkEnd w:id="117"/>
    </w:p>
    <w:p w14:paraId="6953C21C" w14:textId="2EDE6CF7" w:rsidR="000D7EA1" w:rsidRDefault="000D7EA1" w:rsidP="004225FF">
      <w:pPr>
        <w:pStyle w:val="Textbody"/>
      </w:pPr>
      <w:r>
        <w:t xml:space="preserve">The submission team </w:t>
      </w:r>
      <w:r w:rsidR="000B005F">
        <w:t xml:space="preserve">for this specification </w:t>
      </w:r>
      <w:r>
        <w:t xml:space="preserve">includes </w:t>
      </w:r>
      <w:r w:rsidRPr="00AD6648">
        <w:rPr>
          <w:szCs w:val="20"/>
        </w:rPr>
        <w:t>88 Solutions</w:t>
      </w:r>
      <w:r w:rsidR="00F6236D">
        <w:rPr>
          <w:szCs w:val="20"/>
        </w:rPr>
        <w:t xml:space="preserve"> </w:t>
      </w:r>
      <w:r w:rsidRPr="00AD6648">
        <w:rPr>
          <w:szCs w:val="20"/>
        </w:rPr>
        <w:t xml:space="preserve">and </w:t>
      </w:r>
      <w:proofErr w:type="spellStart"/>
      <w:r w:rsidRPr="00AD6648">
        <w:rPr>
          <w:szCs w:val="20"/>
        </w:rPr>
        <w:t>Thematix</w:t>
      </w:r>
      <w:proofErr w:type="spellEnd"/>
      <w:r w:rsidRPr="00AD6648">
        <w:rPr>
          <w:szCs w:val="20"/>
        </w:rPr>
        <w:t xml:space="preserve"> Partners</w:t>
      </w:r>
      <w:r>
        <w:t xml:space="preserve">.  Major contributors include: </w:t>
      </w:r>
      <w:r w:rsidR="00F6236D">
        <w:t xml:space="preserve">Federated Knowledge, </w:t>
      </w:r>
      <w:r w:rsidRPr="00AD6648">
        <w:rPr>
          <w:szCs w:val="20"/>
        </w:rPr>
        <w:t xml:space="preserve">Fraunhofer FOKUS, Mayo Clinic, </w:t>
      </w:r>
      <w:r>
        <w:rPr>
          <w:szCs w:val="20"/>
        </w:rPr>
        <w:t xml:space="preserve">and </w:t>
      </w:r>
      <w:r w:rsidRPr="00AD6648">
        <w:rPr>
          <w:szCs w:val="20"/>
        </w:rPr>
        <w:t>Micro Focus</w:t>
      </w:r>
      <w:r w:rsidR="00F6236D">
        <w:rPr>
          <w:szCs w:val="20"/>
        </w:rPr>
        <w:t xml:space="preserve">, with significant support from the </w:t>
      </w:r>
      <w:proofErr w:type="spellStart"/>
      <w:r w:rsidR="00F6236D">
        <w:t>Freie</w:t>
      </w:r>
      <w:proofErr w:type="spellEnd"/>
      <w:r w:rsidR="00F6236D">
        <w:t xml:space="preserve"> </w:t>
      </w:r>
      <w:r w:rsidR="00F6236D" w:rsidRPr="00D92974">
        <w:t>Universität</w:t>
      </w:r>
      <w:r w:rsidR="00F6236D">
        <w:t xml:space="preserve"> Berlin, </w:t>
      </w:r>
      <w:r w:rsidR="00F6236D" w:rsidRPr="00D92974">
        <w:t xml:space="preserve">Universität </w:t>
      </w:r>
      <w:proofErr w:type="gramStart"/>
      <w:r w:rsidR="00F6236D" w:rsidRPr="00D92974">
        <w:t>Leipzig</w:t>
      </w:r>
      <w:proofErr w:type="gramEnd"/>
      <w:r w:rsidR="00F6236D">
        <w:t xml:space="preserve"> and Raytheon Technologies.</w:t>
      </w:r>
    </w:p>
    <w:p w14:paraId="031D472B" w14:textId="1841F526" w:rsidR="000D7EA1" w:rsidRDefault="000D7EA1" w:rsidP="004225FF">
      <w:pPr>
        <w:pStyle w:val="Textbody"/>
      </w:pPr>
      <w:r>
        <w:t>Primary Contact</w:t>
      </w:r>
      <w:r w:rsidR="00F6236D">
        <w:t>s</w:t>
      </w:r>
      <w:r>
        <w:t>:</w:t>
      </w:r>
    </w:p>
    <w:p w14:paraId="153FFDD0" w14:textId="77777777" w:rsidR="000D7EA1" w:rsidRDefault="000D7EA1" w:rsidP="004225FF">
      <w:pPr>
        <w:pStyle w:val="Textbody"/>
        <w:ind w:left="20"/>
      </w:pPr>
      <w:r>
        <w:t>Elisa Kendall</w:t>
      </w:r>
    </w:p>
    <w:p w14:paraId="52F8C917" w14:textId="77777777" w:rsidR="000D7EA1" w:rsidRDefault="000D7EA1" w:rsidP="004225FF">
      <w:pPr>
        <w:pStyle w:val="Textbody"/>
        <w:spacing w:before="0"/>
        <w:ind w:left="20"/>
      </w:pPr>
      <w:proofErr w:type="spellStart"/>
      <w:r>
        <w:t>Thematix</w:t>
      </w:r>
      <w:proofErr w:type="spellEnd"/>
      <w:r>
        <w:t xml:space="preserve"> Partners LLC</w:t>
      </w:r>
    </w:p>
    <w:p w14:paraId="2D474E80" w14:textId="77777777" w:rsidR="000D7EA1" w:rsidRDefault="00D50869" w:rsidP="004225FF">
      <w:pPr>
        <w:pStyle w:val="Textbody"/>
        <w:spacing w:before="0"/>
        <w:ind w:left="20"/>
        <w:rPr>
          <w:rStyle w:val="Hyperlink"/>
        </w:rPr>
      </w:pPr>
      <w:hyperlink r:id="rId67" w:history="1">
        <w:r w:rsidR="000D7EA1">
          <w:rPr>
            <w:rStyle w:val="Hyperlink"/>
          </w:rPr>
          <w:t>ekendall@thematix.com</w:t>
        </w:r>
      </w:hyperlink>
    </w:p>
    <w:p w14:paraId="6CABF3ED" w14:textId="77777777" w:rsidR="000B005F" w:rsidRPr="00842010" w:rsidRDefault="000B005F" w:rsidP="000B005F">
      <w:pPr>
        <w:pStyle w:val="Textbody"/>
      </w:pPr>
      <w:r>
        <w:t xml:space="preserve">Manfred </w:t>
      </w:r>
      <w:proofErr w:type="spellStart"/>
      <w:r>
        <w:t>Koethe</w:t>
      </w:r>
      <w:proofErr w:type="spellEnd"/>
    </w:p>
    <w:p w14:paraId="1BB9BE6A" w14:textId="77777777" w:rsidR="000B005F" w:rsidRDefault="000B005F" w:rsidP="000B005F">
      <w:pPr>
        <w:pStyle w:val="Textbody"/>
        <w:spacing w:before="0"/>
      </w:pPr>
      <w:r>
        <w:t>88 Solutions</w:t>
      </w:r>
    </w:p>
    <w:p w14:paraId="3FCAB0F7" w14:textId="77777777" w:rsidR="000B005F" w:rsidRPr="009D61AC" w:rsidRDefault="00D50869" w:rsidP="000B005F">
      <w:pPr>
        <w:pStyle w:val="Textbody"/>
        <w:spacing w:before="0" w:after="120"/>
      </w:pPr>
      <w:hyperlink r:id="rId68" w:history="1">
        <w:r w:rsidR="000B005F" w:rsidRPr="00A374AF">
          <w:rPr>
            <w:rStyle w:val="Hyperlink"/>
          </w:rPr>
          <w:t>manfred@88solutions.com</w:t>
        </w:r>
      </w:hyperlink>
      <w:r w:rsidR="000B005F">
        <w:t xml:space="preserve"> </w:t>
      </w:r>
    </w:p>
    <w:p w14:paraId="5DF3C002" w14:textId="77777777" w:rsidR="000B005F" w:rsidRDefault="000B005F" w:rsidP="000B005F">
      <w:pPr>
        <w:pStyle w:val="Textbody"/>
        <w:spacing w:before="0"/>
      </w:pPr>
    </w:p>
    <w:p w14:paraId="7DF72F19" w14:textId="77777777" w:rsidR="000B005F" w:rsidRDefault="000B005F" w:rsidP="000B005F">
      <w:pPr>
        <w:pBdr>
          <w:top w:val="nil"/>
          <w:left w:val="nil"/>
          <w:bottom w:val="nil"/>
          <w:right w:val="nil"/>
          <w:between w:val="nil"/>
        </w:pBdr>
        <w:spacing w:before="113" w:after="57"/>
      </w:pPr>
      <w:r>
        <w:t>Additional Contributor and Supporter Contacts:</w:t>
      </w:r>
    </w:p>
    <w:p w14:paraId="694FE06E" w14:textId="77777777" w:rsidR="00F6236D" w:rsidRDefault="00F6236D" w:rsidP="00F6236D">
      <w:pPr>
        <w:pStyle w:val="Textbody"/>
        <w:spacing w:before="120"/>
        <w:contextualSpacing/>
      </w:pPr>
      <w:r>
        <w:t>Pete Rivett</w:t>
      </w:r>
    </w:p>
    <w:p w14:paraId="3861D0A0" w14:textId="77777777" w:rsidR="00F6236D" w:rsidRDefault="00F6236D" w:rsidP="00F6236D">
      <w:pPr>
        <w:pBdr>
          <w:top w:val="nil"/>
          <w:left w:val="nil"/>
          <w:bottom w:val="nil"/>
          <w:right w:val="nil"/>
          <w:between w:val="nil"/>
        </w:pBdr>
        <w:contextualSpacing/>
      </w:pPr>
      <w:r>
        <w:t>Federated Knowledge LLC</w:t>
      </w:r>
    </w:p>
    <w:p w14:paraId="1B8D5CD9" w14:textId="163916D4" w:rsidR="00F6236D" w:rsidRDefault="00D50869" w:rsidP="00F6236D">
      <w:pPr>
        <w:pStyle w:val="Textbody"/>
        <w:spacing w:before="0" w:after="120"/>
        <w:contextualSpacing/>
      </w:pPr>
      <w:hyperlink r:id="rId69" w:history="1">
        <w:r w:rsidR="00F6236D" w:rsidRPr="00796E10">
          <w:rPr>
            <w:rStyle w:val="Hyperlink"/>
            <w:shd w:val="clear" w:color="auto" w:fill="FFFFFF"/>
          </w:rPr>
          <w:t>pete.rivett@federatedknowledge.com</w:t>
        </w:r>
      </w:hyperlink>
      <w:r w:rsidR="00F6236D">
        <w:rPr>
          <w:color w:val="0F5C1A"/>
          <w:shd w:val="clear" w:color="auto" w:fill="FFFFFF"/>
        </w:rPr>
        <w:t xml:space="preserve"> </w:t>
      </w:r>
      <w:r w:rsidR="00F6236D">
        <w:t xml:space="preserve"> </w:t>
      </w:r>
    </w:p>
    <w:p w14:paraId="2EAB604C" w14:textId="77777777" w:rsidR="00F6236D" w:rsidRDefault="00F6236D" w:rsidP="000B005F">
      <w:pPr>
        <w:pStyle w:val="Textbody"/>
        <w:spacing w:before="120"/>
        <w:contextualSpacing/>
      </w:pPr>
    </w:p>
    <w:p w14:paraId="0ED6DF8D" w14:textId="154C642A" w:rsidR="000B005F" w:rsidRDefault="000B005F" w:rsidP="000B005F">
      <w:pPr>
        <w:pStyle w:val="Textbody"/>
        <w:spacing w:before="120"/>
        <w:contextualSpacing/>
      </w:pPr>
      <w:r>
        <w:t xml:space="preserve">Adrian </w:t>
      </w:r>
      <w:proofErr w:type="spellStart"/>
      <w:r>
        <w:t>Paschke</w:t>
      </w:r>
      <w:proofErr w:type="spellEnd"/>
    </w:p>
    <w:p w14:paraId="644AD54C" w14:textId="77777777" w:rsidR="000B005F" w:rsidRDefault="000B005F" w:rsidP="000B005F">
      <w:pPr>
        <w:pBdr>
          <w:top w:val="nil"/>
          <w:left w:val="nil"/>
          <w:bottom w:val="nil"/>
          <w:right w:val="nil"/>
          <w:between w:val="nil"/>
        </w:pBdr>
        <w:contextualSpacing/>
      </w:pPr>
      <w:r>
        <w:t xml:space="preserve">Fraunhofer FOKUS and </w:t>
      </w:r>
      <w:proofErr w:type="spellStart"/>
      <w:r>
        <w:t>Freie</w:t>
      </w:r>
      <w:proofErr w:type="spellEnd"/>
      <w:r>
        <w:t xml:space="preserve"> </w:t>
      </w:r>
      <w:r w:rsidRPr="00D92974">
        <w:t>Universität</w:t>
      </w:r>
      <w:r>
        <w:t xml:space="preserve"> Berlin</w:t>
      </w:r>
    </w:p>
    <w:p w14:paraId="25E5C3D7" w14:textId="77777777" w:rsidR="000B005F" w:rsidRDefault="00D50869" w:rsidP="000B005F">
      <w:pPr>
        <w:pStyle w:val="Textbody"/>
        <w:spacing w:before="0" w:after="120"/>
        <w:contextualSpacing/>
      </w:pPr>
      <w:hyperlink r:id="rId70" w:history="1">
        <w:r w:rsidR="000B005F" w:rsidRPr="00A374AF">
          <w:rPr>
            <w:rStyle w:val="Hyperlink"/>
          </w:rPr>
          <w:t>adrian.paschke@fokus.fraunhofer.de</w:t>
        </w:r>
      </w:hyperlink>
      <w:r w:rsidR="000B005F">
        <w:t xml:space="preserve"> </w:t>
      </w:r>
    </w:p>
    <w:p w14:paraId="7A96D2EA" w14:textId="77777777" w:rsidR="000B005F" w:rsidRDefault="000B005F" w:rsidP="000B005F">
      <w:pPr>
        <w:pStyle w:val="Textbody"/>
        <w:spacing w:before="0"/>
        <w:contextualSpacing/>
      </w:pPr>
    </w:p>
    <w:p w14:paraId="0726439D" w14:textId="77777777" w:rsidR="000B005F" w:rsidRDefault="000B005F" w:rsidP="000B005F">
      <w:pPr>
        <w:pStyle w:val="Textbody"/>
        <w:spacing w:before="0"/>
        <w:contextualSpacing/>
      </w:pPr>
      <w:r w:rsidRPr="002E4724">
        <w:t xml:space="preserve">Ralph </w:t>
      </w:r>
      <w:proofErr w:type="spellStart"/>
      <w:r w:rsidRPr="002E4724">
        <w:t>Schäfermeier</w:t>
      </w:r>
      <w:proofErr w:type="spellEnd"/>
    </w:p>
    <w:p w14:paraId="61FC8106" w14:textId="77777777" w:rsidR="000B005F" w:rsidRDefault="000B005F" w:rsidP="000B005F">
      <w:pPr>
        <w:pBdr>
          <w:top w:val="nil"/>
          <w:left w:val="nil"/>
          <w:bottom w:val="nil"/>
          <w:right w:val="nil"/>
          <w:between w:val="nil"/>
        </w:pBdr>
        <w:spacing w:before="45"/>
        <w:contextualSpacing/>
      </w:pPr>
      <w:r>
        <w:t xml:space="preserve">Fraunhofer FOKUS and </w:t>
      </w:r>
      <w:r w:rsidRPr="00D92974">
        <w:t>Universität Leipzig</w:t>
      </w:r>
    </w:p>
    <w:p w14:paraId="2EEEBCB7" w14:textId="77777777" w:rsidR="000B005F" w:rsidRDefault="00D50869" w:rsidP="000B005F">
      <w:pPr>
        <w:pStyle w:val="Textbody"/>
        <w:spacing w:before="0" w:after="120"/>
        <w:contextualSpacing/>
      </w:pPr>
      <w:hyperlink r:id="rId71" w:history="1">
        <w:r w:rsidR="000B005F" w:rsidRPr="00A374AF">
          <w:rPr>
            <w:rStyle w:val="Hyperlink"/>
          </w:rPr>
          <w:t>ralph.schafermeier@gmail.com</w:t>
        </w:r>
      </w:hyperlink>
      <w:r w:rsidR="000B005F">
        <w:t xml:space="preserve">   </w:t>
      </w:r>
    </w:p>
    <w:p w14:paraId="17CA83C9" w14:textId="77777777" w:rsidR="000B005F" w:rsidRDefault="000B005F" w:rsidP="000B005F">
      <w:pPr>
        <w:pStyle w:val="Textbody"/>
      </w:pPr>
    </w:p>
    <w:p w14:paraId="4F2E7E8D" w14:textId="77777777" w:rsidR="000B005F" w:rsidRDefault="000B005F" w:rsidP="000B005F">
      <w:pPr>
        <w:pStyle w:val="Textbody"/>
        <w:spacing w:before="0"/>
      </w:pPr>
      <w:r>
        <w:t>Davide Sottara</w:t>
      </w:r>
    </w:p>
    <w:p w14:paraId="45B9BA78" w14:textId="77777777" w:rsidR="000B005F" w:rsidRDefault="000B005F" w:rsidP="000B005F">
      <w:pPr>
        <w:pBdr>
          <w:top w:val="nil"/>
          <w:left w:val="nil"/>
          <w:bottom w:val="nil"/>
          <w:right w:val="nil"/>
          <w:between w:val="nil"/>
        </w:pBdr>
      </w:pPr>
      <w:r>
        <w:t>Mayo Clinic</w:t>
      </w:r>
    </w:p>
    <w:p w14:paraId="01335FDF" w14:textId="77777777" w:rsidR="000B005F" w:rsidRDefault="00D50869" w:rsidP="00A64C50">
      <w:pPr>
        <w:pBdr>
          <w:top w:val="nil"/>
          <w:left w:val="nil"/>
          <w:bottom w:val="nil"/>
          <w:right w:val="nil"/>
          <w:between w:val="nil"/>
        </w:pBdr>
      </w:pPr>
      <w:hyperlink r:id="rId72" w:history="1">
        <w:r w:rsidR="000B005F" w:rsidRPr="00A374AF">
          <w:rPr>
            <w:rStyle w:val="Hyperlink"/>
          </w:rPr>
          <w:t>sottara.davide@mayo.edu</w:t>
        </w:r>
      </w:hyperlink>
    </w:p>
    <w:p w14:paraId="2AF18C0F" w14:textId="77777777" w:rsidR="000B005F" w:rsidRDefault="000B005F" w:rsidP="00A64C50">
      <w:pPr>
        <w:pBdr>
          <w:top w:val="nil"/>
          <w:left w:val="nil"/>
          <w:bottom w:val="nil"/>
          <w:right w:val="nil"/>
          <w:between w:val="nil"/>
        </w:pBdr>
      </w:pPr>
    </w:p>
    <w:p w14:paraId="0F96EF13" w14:textId="77777777" w:rsidR="000B005F" w:rsidRDefault="000B005F" w:rsidP="00F6236D">
      <w:pPr>
        <w:pStyle w:val="Textbody"/>
        <w:spacing w:before="0"/>
      </w:pPr>
      <w:r>
        <w:t xml:space="preserve">John </w:t>
      </w:r>
      <w:proofErr w:type="spellStart"/>
      <w:r>
        <w:t>Draga</w:t>
      </w:r>
      <w:proofErr w:type="spellEnd"/>
    </w:p>
    <w:p w14:paraId="2C5E5FCB" w14:textId="77777777" w:rsidR="000B005F" w:rsidRDefault="000B005F" w:rsidP="000B005F">
      <w:pPr>
        <w:pBdr>
          <w:top w:val="nil"/>
          <w:left w:val="nil"/>
          <w:bottom w:val="nil"/>
          <w:right w:val="nil"/>
          <w:between w:val="nil"/>
        </w:pBdr>
        <w:spacing w:after="120"/>
        <w:contextualSpacing/>
      </w:pPr>
      <w:r>
        <w:t>Micro Focus</w:t>
      </w:r>
    </w:p>
    <w:p w14:paraId="3B8DAD33" w14:textId="77777777" w:rsidR="000B005F" w:rsidRPr="00D92974" w:rsidRDefault="00D50869" w:rsidP="000B005F">
      <w:pPr>
        <w:pBdr>
          <w:top w:val="nil"/>
          <w:left w:val="nil"/>
          <w:bottom w:val="nil"/>
          <w:right w:val="nil"/>
          <w:between w:val="nil"/>
        </w:pBdr>
        <w:spacing w:after="120"/>
        <w:contextualSpacing/>
      </w:pPr>
      <w:hyperlink r:id="rId73" w:history="1">
        <w:r w:rsidR="000B005F" w:rsidRPr="00A374AF">
          <w:rPr>
            <w:rStyle w:val="Hyperlink"/>
          </w:rPr>
          <w:t>John.Draga@microfocus.com</w:t>
        </w:r>
      </w:hyperlink>
      <w:r w:rsidR="000B005F">
        <w:t xml:space="preserve"> </w:t>
      </w:r>
    </w:p>
    <w:p w14:paraId="453A536F" w14:textId="40B923F2" w:rsidR="000B005F" w:rsidRDefault="000B005F" w:rsidP="000B005F">
      <w:pPr>
        <w:pBdr>
          <w:top w:val="nil"/>
          <w:left w:val="nil"/>
          <w:bottom w:val="nil"/>
          <w:right w:val="nil"/>
          <w:between w:val="nil"/>
        </w:pBdr>
        <w:spacing w:before="113" w:after="57"/>
      </w:pPr>
    </w:p>
    <w:p w14:paraId="62AB2B7C" w14:textId="77777777" w:rsidR="00F6236D" w:rsidRPr="00842010" w:rsidRDefault="00F6236D" w:rsidP="00F6236D">
      <w:pPr>
        <w:pStyle w:val="Textbody"/>
        <w:spacing w:before="0"/>
      </w:pPr>
      <w:r>
        <w:t xml:space="preserve">Cory </w:t>
      </w:r>
      <w:proofErr w:type="spellStart"/>
      <w:r>
        <w:t>Casanave</w:t>
      </w:r>
      <w:proofErr w:type="spellEnd"/>
    </w:p>
    <w:p w14:paraId="5BB00F9C" w14:textId="77777777" w:rsidR="00F6236D" w:rsidRDefault="00F6236D" w:rsidP="00F6236D">
      <w:pPr>
        <w:pStyle w:val="Textbody"/>
        <w:spacing w:before="0"/>
      </w:pPr>
      <w:r>
        <w:t>Model Driven Solutions</w:t>
      </w:r>
    </w:p>
    <w:p w14:paraId="0C53AC2A" w14:textId="77777777" w:rsidR="00F6236D" w:rsidRDefault="00D50869" w:rsidP="00F6236D">
      <w:pPr>
        <w:pStyle w:val="Textbody"/>
        <w:spacing w:before="0"/>
      </w:pPr>
      <w:hyperlink r:id="rId74" w:history="1">
        <w:r w:rsidR="00F6236D" w:rsidRPr="00A374AF">
          <w:rPr>
            <w:rStyle w:val="Hyperlink"/>
          </w:rPr>
          <w:t>cory-c@modeldriven.com</w:t>
        </w:r>
      </w:hyperlink>
      <w:r w:rsidR="00F6236D">
        <w:t xml:space="preserve">  </w:t>
      </w:r>
    </w:p>
    <w:p w14:paraId="19A4CF23" w14:textId="5EF95382" w:rsidR="00F6236D" w:rsidRDefault="00F6236D" w:rsidP="00F6236D">
      <w:pPr>
        <w:pStyle w:val="Textbody"/>
        <w:spacing w:before="0"/>
      </w:pPr>
    </w:p>
    <w:p w14:paraId="1E059282" w14:textId="02C52C44" w:rsidR="00F6236D" w:rsidRDefault="00F6236D" w:rsidP="00F6236D">
      <w:pPr>
        <w:pStyle w:val="Textbody"/>
        <w:spacing w:before="0"/>
      </w:pPr>
      <w:r>
        <w:t>Roy Bell</w:t>
      </w:r>
    </w:p>
    <w:p w14:paraId="613FD862" w14:textId="2ACB828C" w:rsidR="00F6236D" w:rsidRDefault="00F6236D" w:rsidP="00F6236D">
      <w:pPr>
        <w:pStyle w:val="Textbody"/>
        <w:spacing w:before="0"/>
      </w:pPr>
      <w:r>
        <w:t>Raytheon Technologies</w:t>
      </w:r>
    </w:p>
    <w:p w14:paraId="5C5BF96B" w14:textId="26371C4D" w:rsidR="00F6236D" w:rsidRDefault="00D50869" w:rsidP="00F6236D">
      <w:pPr>
        <w:pStyle w:val="Textbody"/>
        <w:spacing w:before="0"/>
      </w:pPr>
      <w:hyperlink r:id="rId75" w:history="1">
        <w:r w:rsidR="00F6236D" w:rsidRPr="00796E10">
          <w:rPr>
            <w:rStyle w:val="Hyperlink"/>
          </w:rPr>
          <w:t>Roy_M_Bell@raytheon.com</w:t>
        </w:r>
      </w:hyperlink>
      <w:r w:rsidR="00F6236D">
        <w:t xml:space="preserve"> </w:t>
      </w:r>
    </w:p>
    <w:p w14:paraId="785B95CC" w14:textId="77777777" w:rsidR="00F6236D" w:rsidRDefault="00F6236D" w:rsidP="000B005F">
      <w:pPr>
        <w:pBdr>
          <w:top w:val="nil"/>
          <w:left w:val="nil"/>
          <w:bottom w:val="nil"/>
          <w:right w:val="nil"/>
          <w:between w:val="nil"/>
        </w:pBdr>
        <w:spacing w:before="113" w:after="57"/>
      </w:pPr>
    </w:p>
    <w:p w14:paraId="46BBDE71" w14:textId="725B11EC" w:rsidR="00172779" w:rsidRPr="00F6236D" w:rsidRDefault="000D7EA1" w:rsidP="00F6236D">
      <w:pPr>
        <w:pBdr>
          <w:top w:val="nil"/>
          <w:left w:val="nil"/>
          <w:bottom w:val="nil"/>
          <w:right w:val="nil"/>
          <w:between w:val="nil"/>
        </w:pBdr>
        <w:spacing w:before="113" w:after="57"/>
        <w:jc w:val="both"/>
        <w:sectPr w:rsidR="00172779" w:rsidRPr="00F6236D">
          <w:type w:val="continuous"/>
          <w:pgSz w:w="11909" w:h="15840"/>
          <w:pgMar w:top="1134" w:right="1134" w:bottom="1710" w:left="1134" w:header="0" w:footer="720" w:gutter="0"/>
          <w:cols w:space="720"/>
        </w:sectPr>
      </w:pPr>
      <w:r>
        <w:t xml:space="preserve">The submission team would also like to thank Tara </w:t>
      </w:r>
      <w:proofErr w:type="spellStart"/>
      <w:r>
        <w:t>Athan</w:t>
      </w:r>
      <w:proofErr w:type="spellEnd"/>
      <w:r w:rsidR="00F6236D">
        <w:t xml:space="preserve"> (</w:t>
      </w:r>
      <w:proofErr w:type="spellStart"/>
      <w:r>
        <w:t>Athan</w:t>
      </w:r>
      <w:proofErr w:type="spellEnd"/>
      <w:r>
        <w:t xml:space="preserve"> Services</w:t>
      </w:r>
      <w:r w:rsidR="00F6236D">
        <w:t xml:space="preserve">), </w:t>
      </w:r>
      <w:r>
        <w:t>colleagues at Arizona State University</w:t>
      </w:r>
      <w:r w:rsidR="00F6236D">
        <w:t>,</w:t>
      </w:r>
      <w:r>
        <w:t xml:space="preserve"> and Cognitive Medical Systems for their contributions over the last several years.</w:t>
      </w:r>
      <w:r>
        <w:br w:type="page"/>
      </w:r>
    </w:p>
    <w:p w14:paraId="305166E0" w14:textId="77777777" w:rsidR="00172779" w:rsidRDefault="000D7EA1" w:rsidP="00346EA4">
      <w:pPr>
        <w:pStyle w:val="Heading1"/>
        <w:numPr>
          <w:ilvl w:val="0"/>
          <w:numId w:val="5"/>
        </w:numPr>
        <w:tabs>
          <w:tab w:val="left" w:pos="0"/>
        </w:tabs>
      </w:pPr>
      <w:bookmarkStart w:id="118" w:name="_Toc65413906"/>
      <w:r>
        <w:lastRenderedPageBreak/>
        <w:t>Application Programming Interfaces for Knowledge Platforms</w:t>
      </w:r>
      <w:bookmarkEnd w:id="118"/>
    </w:p>
    <w:p w14:paraId="3DE46057" w14:textId="77777777" w:rsidR="00172779" w:rsidRDefault="000D7EA1" w:rsidP="00346EA4">
      <w:pPr>
        <w:pStyle w:val="Heading2"/>
        <w:numPr>
          <w:ilvl w:val="1"/>
          <w:numId w:val="5"/>
        </w:numPr>
        <w:tabs>
          <w:tab w:val="left" w:pos="0"/>
        </w:tabs>
      </w:pPr>
      <w:bookmarkStart w:id="119" w:name="_Toc65413907"/>
      <w:r>
        <w:t>Overview</w:t>
      </w:r>
      <w:bookmarkEnd w:id="119"/>
    </w:p>
    <w:p w14:paraId="1B6D005C" w14:textId="77777777" w:rsidR="00172779" w:rsidRPr="00F1614B" w:rsidRDefault="000D7EA1" w:rsidP="004225FF">
      <w:pPr>
        <w:tabs>
          <w:tab w:val="left" w:pos="0"/>
        </w:tabs>
      </w:pPr>
      <w:r w:rsidRPr="0060051C">
        <w:t xml:space="preserve">The purpose of the API4KP interfaces is to expose the API4KP operations, as functionalities provided ‘as a Service’ by one or more software components of a Knowledge Platform. </w:t>
      </w:r>
      <w:r w:rsidRPr="0060051C">
        <w:br/>
      </w:r>
    </w:p>
    <w:p w14:paraId="3FB38E6E" w14:textId="5D5CDAAB" w:rsidR="00172779" w:rsidRPr="0060051C" w:rsidRDefault="000D7EA1" w:rsidP="004225FF">
      <w:pPr>
        <w:tabs>
          <w:tab w:val="left" w:pos="0"/>
        </w:tabs>
      </w:pPr>
      <w:r w:rsidRPr="002E0E4F">
        <w:t xml:space="preserve">The APIs follow </w:t>
      </w:r>
      <w:proofErr w:type="gramStart"/>
      <w:r w:rsidRPr="002E0E4F">
        <w:t>a number of</w:t>
      </w:r>
      <w:proofErr w:type="gramEnd"/>
      <w:r w:rsidRPr="002E0E4F">
        <w:t xml:space="preserve"> principles, which are reflected in the signature of the ope</w:t>
      </w:r>
      <w:r w:rsidRPr="0060051C">
        <w:t xml:space="preserve">rations. The principles are also intended to facilitate implementations across multiple paradigms - </w:t>
      </w:r>
      <w:proofErr w:type="gramStart"/>
      <w:r w:rsidRPr="0060051C">
        <w:t>in particular local</w:t>
      </w:r>
      <w:proofErr w:type="gramEnd"/>
      <w:r w:rsidRPr="0060051C">
        <w:t xml:space="preserve"> Virtual Machine vs</w:t>
      </w:r>
      <w:r w:rsidR="00CC15AC">
        <w:t>.</w:t>
      </w:r>
      <w:r w:rsidRPr="0060051C">
        <w:t xml:space="preserve"> REST vs</w:t>
      </w:r>
      <w:r w:rsidR="00CC15AC">
        <w:t>.</w:t>
      </w:r>
      <w:r w:rsidRPr="0060051C">
        <w:t xml:space="preserve"> SOAP. The well</w:t>
      </w:r>
      <w:r w:rsidR="00B7747F">
        <w:t>-</w:t>
      </w:r>
      <w:r w:rsidRPr="0060051C">
        <w:t xml:space="preserve">known mappings between general API and web-service oriented APIs will be used to support non distributed applications in a consistent and predictable way. </w:t>
      </w:r>
    </w:p>
    <w:p w14:paraId="666BF6F6" w14:textId="77777777" w:rsidR="00172779" w:rsidRPr="0060051C" w:rsidRDefault="00172779" w:rsidP="004225FF">
      <w:pPr>
        <w:tabs>
          <w:tab w:val="left" w:pos="0"/>
        </w:tabs>
      </w:pPr>
    </w:p>
    <w:p w14:paraId="56EE35E0" w14:textId="069C66B3" w:rsidR="00172779" w:rsidRPr="0060051C" w:rsidRDefault="000D7EA1" w:rsidP="00346EA4">
      <w:pPr>
        <w:numPr>
          <w:ilvl w:val="0"/>
          <w:numId w:val="17"/>
        </w:numPr>
        <w:tabs>
          <w:tab w:val="left" w:pos="0"/>
        </w:tabs>
      </w:pPr>
      <w:r w:rsidRPr="0060051C">
        <w:rPr>
          <w:b/>
        </w:rPr>
        <w:t>Resource Orientation</w:t>
      </w:r>
      <w:r w:rsidR="00B7747F">
        <w:rPr>
          <w:b/>
        </w:rPr>
        <w:t xml:space="preserve"> </w:t>
      </w:r>
      <w:r w:rsidR="00B7747F" w:rsidRPr="00B7747F">
        <w:rPr>
          <w:rFonts w:ascii="Century Gothic" w:hAnsi="Century Gothic"/>
          <w:bCs/>
        </w:rPr>
        <w:t>−</w:t>
      </w:r>
      <w:r w:rsidR="00B7747F">
        <w:t xml:space="preserve"> </w:t>
      </w:r>
      <w:r w:rsidRPr="0060051C">
        <w:t xml:space="preserve">For each operation, the verbal definition is equivalently specified in terms of a nominal definition. For example, ‘translate’ (operation - verb) is the execution of a ‘translation’ (operation - name) by a ‘translator’ (server - entity). </w:t>
      </w:r>
      <w:r w:rsidRPr="0060051C">
        <w:br/>
      </w:r>
      <w:r w:rsidRPr="0060051C">
        <w:br/>
        <w:t>As a consequence of this approach, servers, and capabilities thereof, are represented by an explicit object (resource in the ReST sense) which can be used for the discovery and configuration of knowledge platforms.</w:t>
      </w:r>
      <w:r w:rsidRPr="0060051C">
        <w:br/>
        <w:t xml:space="preserve">‘Capability’ resources materialize the concept of Task as a class of operations that an actor, as represented by a ‘Server’ object, can perform. Capability </w:t>
      </w:r>
      <w:r w:rsidR="00065656">
        <w:t xml:space="preserve">resources describe internal </w:t>
      </w:r>
      <w:r w:rsidRPr="0060051C">
        <w:t xml:space="preserve">objects </w:t>
      </w:r>
      <w:r w:rsidR="00065656">
        <w:t xml:space="preserve">that </w:t>
      </w:r>
      <w:r w:rsidRPr="0060051C">
        <w:t>can instantiate ‘Action’ (Task instances) objects which, when applied to appropriate inputs including (carriers of) Knowledge Resources, result in Operations being executed.</w:t>
      </w:r>
      <w:r w:rsidRPr="0060051C">
        <w:br/>
      </w:r>
    </w:p>
    <w:p w14:paraId="0B95AB8B" w14:textId="5914D259" w:rsidR="00172779" w:rsidRPr="0060051C" w:rsidRDefault="000D7EA1" w:rsidP="00346EA4">
      <w:pPr>
        <w:numPr>
          <w:ilvl w:val="0"/>
          <w:numId w:val="17"/>
        </w:numPr>
        <w:tabs>
          <w:tab w:val="left" w:pos="0"/>
        </w:tabs>
      </w:pPr>
      <w:r w:rsidRPr="0060051C">
        <w:rPr>
          <w:b/>
        </w:rPr>
        <w:t>Strategy Orientation</w:t>
      </w:r>
      <w:r w:rsidR="00B7747F">
        <w:rPr>
          <w:b/>
        </w:rPr>
        <w:t xml:space="preserve"> </w:t>
      </w:r>
      <w:r w:rsidR="00B7747F" w:rsidRPr="00B7747F">
        <w:rPr>
          <w:rFonts w:ascii="Century Gothic" w:hAnsi="Century Gothic"/>
          <w:bCs/>
        </w:rPr>
        <w:t>−</w:t>
      </w:r>
      <w:r w:rsidR="00B7747F">
        <w:rPr>
          <w:b/>
        </w:rPr>
        <w:t xml:space="preserve"> </w:t>
      </w:r>
      <w:r w:rsidRPr="0060051C">
        <w:t xml:space="preserve">A second consequence of the resource-oriented approach is that each capability, in its nominal definition, can also be materialized by an object, which acts both as a resource for further discovery/configuration, as an uniquely identifiable and classifiable invocation target, and as a wrapper of the actual implementation of an operation, following the principles of the Strategy pattern. </w:t>
      </w:r>
      <w:r w:rsidRPr="0060051C">
        <w:br/>
      </w:r>
      <w:r w:rsidRPr="0060051C">
        <w:br/>
        <w:t>This approach also favors the decomposition of the implementation into indexable sub-components, e.g. to handle different languages in different ways. These object</w:t>
      </w:r>
      <w:r w:rsidR="00B7747F">
        <w:t>s</w:t>
      </w:r>
      <w:r w:rsidRPr="0060051C">
        <w:t xml:space="preserve"> materialize the API4KP notion of ‘Method’.</w:t>
      </w:r>
      <w:r w:rsidRPr="0060051C">
        <w:br/>
      </w:r>
    </w:p>
    <w:p w14:paraId="07E2ACD2" w14:textId="77777777" w:rsidR="00172779" w:rsidRPr="0060051C" w:rsidRDefault="000D7EA1" w:rsidP="00346EA4">
      <w:pPr>
        <w:numPr>
          <w:ilvl w:val="1"/>
          <w:numId w:val="60"/>
        </w:numPr>
        <w:tabs>
          <w:tab w:val="left" w:pos="0"/>
        </w:tabs>
      </w:pPr>
      <w:r w:rsidRPr="0060051C">
        <w:rPr>
          <w:b/>
        </w:rPr>
        <w:t>(Optional) Configurability</w:t>
      </w:r>
      <w:r w:rsidRPr="0060051C">
        <w:br/>
        <w:t>Most implementation strategies are expected to provide a ‘default’ behavior, but a Client should be able to configure the behavior by passing additional parameters which depend on the class of the agent (e.g. DL Reasoner) and/or the strategy being implemented (e.g. tableaux-based classification)</w:t>
      </w:r>
    </w:p>
    <w:p w14:paraId="1E0CA60B" w14:textId="77777777" w:rsidR="00172779" w:rsidRPr="0060051C" w:rsidRDefault="00172779" w:rsidP="0060051C">
      <w:pPr>
        <w:tabs>
          <w:tab w:val="left" w:pos="0"/>
        </w:tabs>
        <w:ind w:left="720"/>
      </w:pPr>
    </w:p>
    <w:p w14:paraId="7849B68F" w14:textId="2F60CDA0" w:rsidR="008556FD" w:rsidRPr="008556FD" w:rsidRDefault="008556FD" w:rsidP="00346EA4">
      <w:pPr>
        <w:numPr>
          <w:ilvl w:val="0"/>
          <w:numId w:val="17"/>
        </w:numPr>
        <w:tabs>
          <w:tab w:val="left" w:pos="0"/>
        </w:tabs>
        <w:rPr>
          <w:ins w:id="120" w:author="Sottara, Davide" w:date="2021-03-20T14:08:00Z"/>
          <w:rPrChange w:id="121" w:author="Sottara, Davide" w:date="2021-03-20T14:08:00Z">
            <w:rPr>
              <w:ins w:id="122" w:author="Sottara, Davide" w:date="2021-03-20T14:08:00Z"/>
              <w:b/>
            </w:rPr>
          </w:rPrChange>
        </w:rPr>
      </w:pPr>
      <w:ins w:id="123" w:author="Sottara, Davide" w:date="2021-03-20T14:08:00Z">
        <w:r w:rsidRPr="008556FD">
          <w:rPr>
            <w:b/>
            <w:bCs/>
            <w:rPrChange w:id="124" w:author="Sottara, Davide" w:date="2021-03-20T14:08:00Z">
              <w:rPr/>
            </w:rPrChange>
          </w:rPr>
          <w:t>ReST-fulness</w:t>
        </w:r>
        <w:r>
          <w:t xml:space="preserve"> </w:t>
        </w:r>
      </w:ins>
      <w:ins w:id="125" w:author="Sottara, Davide" w:date="2021-03-20T14:09:00Z">
        <w:r w:rsidR="00086573">
          <w:t xml:space="preserve">– </w:t>
        </w:r>
      </w:ins>
      <w:ins w:id="126" w:author="Sottara, Davide" w:date="2021-03-20T14:12:00Z">
        <w:r w:rsidR="00086573">
          <w:t xml:space="preserve">Operations follow principles </w:t>
        </w:r>
      </w:ins>
      <w:ins w:id="127" w:author="Sottara, Davide" w:date="2021-03-20T14:14:00Z">
        <w:r w:rsidR="00086573">
          <w:t>and best prac</w:t>
        </w:r>
      </w:ins>
      <w:ins w:id="128" w:author="Sottara, Davide" w:date="2021-03-20T14:15:00Z">
        <w:r w:rsidR="00086573">
          <w:t xml:space="preserve">tices for distributed APIs </w:t>
        </w:r>
      </w:ins>
      <w:ins w:id="129" w:author="Sottara, Davide" w:date="2021-03-20T14:12:00Z">
        <w:r w:rsidR="00086573">
          <w:t>such as statelessness and idempotence</w:t>
        </w:r>
      </w:ins>
      <w:ins w:id="130" w:author="Sottara, Davide" w:date="2021-03-20T14:15:00Z">
        <w:r w:rsidR="00086573">
          <w:t>.</w:t>
        </w:r>
      </w:ins>
      <w:ins w:id="131" w:author="Sottara, Davide" w:date="2021-03-20T14:12:00Z">
        <w:r w:rsidR="00086573">
          <w:t xml:space="preserve"> ‘</w:t>
        </w:r>
        <w:proofErr w:type="spellStart"/>
        <w:r w:rsidR="00086573">
          <w:t>getX</w:t>
        </w:r>
        <w:proofErr w:type="spellEnd"/>
        <w:r w:rsidR="00086573">
          <w:t>’ and ‘</w:t>
        </w:r>
        <w:proofErr w:type="spellStart"/>
        <w:r w:rsidR="00086573">
          <w:t>listX</w:t>
        </w:r>
      </w:ins>
      <w:ins w:id="132" w:author="Sottara, Davide" w:date="2021-03-20T14:13:00Z">
        <w:r w:rsidR="00086573">
          <w:t>s</w:t>
        </w:r>
        <w:proofErr w:type="spellEnd"/>
        <w:r w:rsidR="00086573">
          <w:t>’ operations follow GET semantics; ‘</w:t>
        </w:r>
        <w:proofErr w:type="spellStart"/>
        <w:r w:rsidR="00086573">
          <w:t>set</w:t>
        </w:r>
      </w:ins>
      <w:ins w:id="133" w:author="Sottara, Davide" w:date="2021-03-20T14:14:00Z">
        <w:r w:rsidR="00086573">
          <w:t>X</w:t>
        </w:r>
      </w:ins>
      <w:proofErr w:type="spellEnd"/>
      <w:ins w:id="134" w:author="Sottara, Davide" w:date="2021-03-20T14:13:00Z">
        <w:r w:rsidR="00086573">
          <w:t xml:space="preserve">’ operations follow PUT </w:t>
        </w:r>
      </w:ins>
      <w:ins w:id="135" w:author="Sottara, Davide" w:date="2021-03-20T14:14:00Z">
        <w:r w:rsidR="00086573">
          <w:t>semantics</w:t>
        </w:r>
      </w:ins>
      <w:ins w:id="136" w:author="Sottara, Davide" w:date="2021-03-20T14:13:00Z">
        <w:r w:rsidR="00086573">
          <w:t>; ‘</w:t>
        </w:r>
        <w:proofErr w:type="spellStart"/>
        <w:r w:rsidR="00086573">
          <w:t>add</w:t>
        </w:r>
      </w:ins>
      <w:ins w:id="137" w:author="Sottara, Davide" w:date="2021-03-20T14:14:00Z">
        <w:r w:rsidR="00086573">
          <w:t>X</w:t>
        </w:r>
      </w:ins>
      <w:proofErr w:type="spellEnd"/>
      <w:ins w:id="138" w:author="Sottara, Davide" w:date="2021-03-20T14:13:00Z">
        <w:r w:rsidR="00086573">
          <w:t>’ and ‘</w:t>
        </w:r>
        <w:proofErr w:type="spellStart"/>
        <w:r w:rsidR="00086573">
          <w:t>create</w:t>
        </w:r>
      </w:ins>
      <w:ins w:id="139" w:author="Sottara, Davide" w:date="2021-03-20T14:14:00Z">
        <w:r w:rsidR="00086573">
          <w:t>X</w:t>
        </w:r>
      </w:ins>
      <w:proofErr w:type="spellEnd"/>
      <w:ins w:id="140" w:author="Sottara, Davide" w:date="2021-03-20T14:13:00Z">
        <w:r w:rsidR="00086573">
          <w:t>’</w:t>
        </w:r>
      </w:ins>
      <w:ins w:id="141" w:author="Sottara, Davide" w:date="2021-03-20T14:14:00Z">
        <w:r w:rsidR="00086573">
          <w:t xml:space="preserve"> operations </w:t>
        </w:r>
      </w:ins>
      <w:ins w:id="142" w:author="Sottara, Davide" w:date="2021-03-20T14:15:00Z">
        <w:r w:rsidR="00086573">
          <w:t xml:space="preserve">follow </w:t>
        </w:r>
      </w:ins>
      <w:ins w:id="143" w:author="Sottara, Davide" w:date="2021-03-20T14:14:00Z">
        <w:r w:rsidR="00086573">
          <w:t>with POST semantics; ‘</w:t>
        </w:r>
        <w:proofErr w:type="spellStart"/>
        <w:r w:rsidR="00086573">
          <w:t>isX</w:t>
        </w:r>
        <w:proofErr w:type="spellEnd"/>
        <w:r w:rsidR="00086573">
          <w:t>’</w:t>
        </w:r>
      </w:ins>
      <w:ins w:id="144" w:author="Sottara, Davide" w:date="2021-03-20T14:15:00Z">
        <w:r w:rsidR="00086573">
          <w:t xml:space="preserve"> follow HEAD semantics; ‘</w:t>
        </w:r>
        <w:proofErr w:type="spellStart"/>
        <w:r w:rsidR="00086573">
          <w:t>del</w:t>
        </w:r>
      </w:ins>
      <w:ins w:id="145" w:author="Sottara, Davide" w:date="2021-03-20T14:16:00Z">
        <w:r w:rsidR="00086573">
          <w:t>eteX</w:t>
        </w:r>
        <w:proofErr w:type="spellEnd"/>
        <w:r w:rsidR="00086573">
          <w:t>’, to align with DELETE semantics, are not aimed at removing resources, but rather to ensure that resources are not present.</w:t>
        </w:r>
      </w:ins>
      <w:ins w:id="146" w:author="Sottara, Davide" w:date="2021-03-20T14:14:00Z">
        <w:r w:rsidR="00086573">
          <w:t xml:space="preserve"> </w:t>
        </w:r>
      </w:ins>
      <w:ins w:id="147" w:author="Sottara, Davide" w:date="2021-03-20T14:09:00Z">
        <w:r w:rsidR="00086573">
          <w:br/>
        </w:r>
      </w:ins>
      <w:ins w:id="148" w:author="Sottara, Davide" w:date="2021-03-20T14:08:00Z">
        <w:r>
          <w:t xml:space="preserve"> </w:t>
        </w:r>
      </w:ins>
    </w:p>
    <w:p w14:paraId="664ABED9" w14:textId="5F91D29D" w:rsidR="00172779" w:rsidRPr="0060051C" w:rsidRDefault="000D7EA1" w:rsidP="00346EA4">
      <w:pPr>
        <w:numPr>
          <w:ilvl w:val="0"/>
          <w:numId w:val="17"/>
        </w:numPr>
        <w:tabs>
          <w:tab w:val="left" w:pos="0"/>
        </w:tabs>
      </w:pPr>
      <w:r w:rsidRPr="0060051C">
        <w:rPr>
          <w:b/>
        </w:rPr>
        <w:t>Support for Provenance</w:t>
      </w:r>
      <w:r w:rsidR="00B7747F">
        <w:rPr>
          <w:b/>
        </w:rPr>
        <w:t xml:space="preserve"> </w:t>
      </w:r>
      <w:r w:rsidR="00B7747F" w:rsidRPr="00B7747F">
        <w:rPr>
          <w:rFonts w:ascii="Century Gothic" w:hAnsi="Century Gothic"/>
          <w:bCs/>
        </w:rPr>
        <w:t>−</w:t>
      </w:r>
      <w:r w:rsidR="00B7747F">
        <w:rPr>
          <w:b/>
        </w:rPr>
        <w:t xml:space="preserve"> </w:t>
      </w:r>
      <w:r w:rsidRPr="0060051C">
        <w:t xml:space="preserve">Since the outcome of most operations depends heavily on the ability of a given server and strategy to handle different languages, a server is expected (but not required) to provide an ‘Explanation’ of how it produced the actual result. </w:t>
      </w:r>
      <w:r w:rsidRPr="0060051C">
        <w:br/>
      </w:r>
    </w:p>
    <w:p w14:paraId="5C887647" w14:textId="15BD92B8" w:rsidR="00172779" w:rsidRPr="0060051C" w:rsidRDefault="000D7EA1" w:rsidP="00346EA4">
      <w:pPr>
        <w:numPr>
          <w:ilvl w:val="0"/>
          <w:numId w:val="17"/>
        </w:numPr>
        <w:tabs>
          <w:tab w:val="left" w:pos="0"/>
        </w:tabs>
        <w:rPr>
          <w:b/>
        </w:rPr>
      </w:pPr>
      <w:r w:rsidRPr="0060051C">
        <w:rPr>
          <w:b/>
        </w:rPr>
        <w:t>Semantic Web Orientation</w:t>
      </w:r>
      <w:r w:rsidR="00B7747F">
        <w:rPr>
          <w:b/>
        </w:rPr>
        <w:t xml:space="preserve"> </w:t>
      </w:r>
      <w:r w:rsidR="00B7747F" w:rsidRPr="00B7747F">
        <w:rPr>
          <w:rFonts w:ascii="Century Gothic" w:hAnsi="Century Gothic"/>
          <w:bCs/>
        </w:rPr>
        <w:t>−</w:t>
      </w:r>
      <w:r w:rsidR="00B7747F">
        <w:rPr>
          <w:b/>
        </w:rPr>
        <w:t xml:space="preserve"> </w:t>
      </w:r>
      <w:r w:rsidRPr="0060051C">
        <w:t>Individual entities in the API4KP conceptual space are expected to be denoted using URIs</w:t>
      </w:r>
      <w:r w:rsidR="00065656">
        <w:t>, including both version-agnostic and version-specific URIs</w:t>
      </w:r>
      <w:r w:rsidR="00065656" w:rsidRPr="0060051C">
        <w:t>.</w:t>
      </w:r>
      <w:r w:rsidRPr="0060051C">
        <w:br/>
      </w:r>
    </w:p>
    <w:p w14:paraId="7A2E6DC3" w14:textId="1289679F" w:rsidR="00172779" w:rsidRPr="0060051C" w:rsidRDefault="000D7EA1" w:rsidP="00346EA4">
      <w:pPr>
        <w:numPr>
          <w:ilvl w:val="0"/>
          <w:numId w:val="17"/>
        </w:numPr>
        <w:tabs>
          <w:tab w:val="left" w:pos="0"/>
        </w:tabs>
      </w:pPr>
      <w:r w:rsidRPr="0060051C">
        <w:rPr>
          <w:b/>
        </w:rPr>
        <w:t>Functional Programming Orientation</w:t>
      </w:r>
      <w:r w:rsidR="00B7747F">
        <w:rPr>
          <w:b/>
        </w:rPr>
        <w:t xml:space="preserve"> </w:t>
      </w:r>
      <w:r w:rsidR="00B7747F" w:rsidRPr="00B7747F">
        <w:rPr>
          <w:rFonts w:ascii="Century Gothic" w:hAnsi="Century Gothic"/>
          <w:bCs/>
        </w:rPr>
        <w:t>−</w:t>
      </w:r>
      <w:r w:rsidR="00B7747F">
        <w:rPr>
          <w:rFonts w:ascii="Century Gothic" w:hAnsi="Century Gothic"/>
          <w:bCs/>
        </w:rPr>
        <w:t xml:space="preserve"> </w:t>
      </w:r>
      <w:r w:rsidRPr="0060051C">
        <w:t xml:space="preserve">The APIs expose services that can be formalized using concepts from the functional programming paradigm. </w:t>
      </w:r>
    </w:p>
    <w:p w14:paraId="6235C83A" w14:textId="3C590678" w:rsidR="00172779" w:rsidRPr="00D762AD" w:rsidRDefault="000D7EA1" w:rsidP="00346EA4">
      <w:pPr>
        <w:numPr>
          <w:ilvl w:val="1"/>
          <w:numId w:val="61"/>
        </w:numPr>
        <w:tabs>
          <w:tab w:val="left" w:pos="0"/>
        </w:tabs>
        <w:spacing w:before="60"/>
        <w:rPr>
          <w:bCs/>
        </w:rPr>
      </w:pPr>
      <w:r w:rsidRPr="00D762AD">
        <w:rPr>
          <w:b/>
          <w:i/>
          <w:iCs/>
        </w:rPr>
        <w:lastRenderedPageBreak/>
        <w:t>Monads</w:t>
      </w:r>
      <w:r w:rsidRPr="00D762AD">
        <w:rPr>
          <w:bCs/>
        </w:rPr>
        <w:t xml:space="preserve"> allow to bind pure functions to generic data structures, by providing a computational context that handles the application of a function across different data types.</w:t>
      </w:r>
    </w:p>
    <w:p w14:paraId="444F329C" w14:textId="1D487640" w:rsidR="00172779" w:rsidRPr="00D762AD" w:rsidRDefault="000D7EA1" w:rsidP="00346EA4">
      <w:pPr>
        <w:numPr>
          <w:ilvl w:val="1"/>
          <w:numId w:val="62"/>
        </w:numPr>
        <w:tabs>
          <w:tab w:val="left" w:pos="0"/>
        </w:tabs>
        <w:spacing w:before="60"/>
        <w:rPr>
          <w:bCs/>
        </w:rPr>
      </w:pPr>
      <w:r w:rsidRPr="00D762AD">
        <w:rPr>
          <w:b/>
          <w:i/>
          <w:iCs/>
        </w:rPr>
        <w:t>Functors</w:t>
      </w:r>
      <w:r w:rsidRPr="00D762AD">
        <w:rPr>
          <w:bCs/>
        </w:rPr>
        <w:t xml:space="preserve"> (reified functions) represent units of behavior comprised by the API4KP specification. </w:t>
      </w:r>
    </w:p>
    <w:p w14:paraId="2D5566D6" w14:textId="3E59FCEA" w:rsidR="00172779" w:rsidRPr="00D762AD" w:rsidRDefault="000D7EA1" w:rsidP="00346EA4">
      <w:pPr>
        <w:numPr>
          <w:ilvl w:val="1"/>
          <w:numId w:val="63"/>
        </w:numPr>
        <w:tabs>
          <w:tab w:val="left" w:pos="0"/>
        </w:tabs>
        <w:spacing w:before="60"/>
        <w:rPr>
          <w:bCs/>
        </w:rPr>
      </w:pPr>
      <w:r w:rsidRPr="00D762AD">
        <w:rPr>
          <w:b/>
          <w:i/>
          <w:iCs/>
        </w:rPr>
        <w:t>Composition</w:t>
      </w:r>
      <w:r w:rsidRPr="00D762AD">
        <w:rPr>
          <w:bCs/>
        </w:rPr>
        <w:t xml:space="preserve"> is the mechanism by which an Operation, exposed through an API, is defined in terms of atomic functions.</w:t>
      </w:r>
    </w:p>
    <w:p w14:paraId="4056E341" w14:textId="7FED3589" w:rsidR="00172779" w:rsidRPr="00D762AD" w:rsidRDefault="000D7EA1" w:rsidP="00346EA4">
      <w:pPr>
        <w:numPr>
          <w:ilvl w:val="1"/>
          <w:numId w:val="64"/>
        </w:numPr>
        <w:tabs>
          <w:tab w:val="left" w:pos="0"/>
        </w:tabs>
        <w:spacing w:before="60"/>
        <w:rPr>
          <w:bCs/>
        </w:rPr>
      </w:pPr>
      <w:r w:rsidRPr="00D762AD">
        <w:rPr>
          <w:b/>
          <w:i/>
          <w:iCs/>
        </w:rPr>
        <w:t>Application</w:t>
      </w:r>
      <w:r w:rsidRPr="00D762AD">
        <w:rPr>
          <w:bCs/>
        </w:rPr>
        <w:t xml:space="preserve"> is the act of using a function on some data (as opposed to passing the data as arguments to the function)</w:t>
      </w:r>
    </w:p>
    <w:p w14:paraId="0D3158FA" w14:textId="77777777" w:rsidR="007B78F7" w:rsidRPr="007B78F7" w:rsidRDefault="000D7EA1" w:rsidP="00346EA4">
      <w:pPr>
        <w:numPr>
          <w:ilvl w:val="1"/>
          <w:numId w:val="65"/>
        </w:numPr>
        <w:tabs>
          <w:tab w:val="left" w:pos="0"/>
        </w:tabs>
        <w:spacing w:before="60"/>
      </w:pPr>
      <w:r w:rsidRPr="0060051C">
        <w:rPr>
          <w:b/>
          <w:i/>
        </w:rPr>
        <w:t xml:space="preserve">Currying </w:t>
      </w:r>
      <w:r w:rsidRPr="004225FF">
        <w:rPr>
          <w:rFonts w:eastAsia="Cardo"/>
        </w:rPr>
        <w:t xml:space="preserve">The incremental application of a function to multiple arguments, in terms of composition of multiple unary functions. </w:t>
      </w:r>
      <w:r w:rsidRPr="004225FF">
        <w:rPr>
          <w:rFonts w:eastAsia="Cardo"/>
        </w:rPr>
        <w:br/>
      </w:r>
      <w:proofErr w:type="gramStart"/>
      <w:r w:rsidRPr="004225FF">
        <w:rPr>
          <w:rFonts w:eastAsia="Cardo"/>
        </w:rPr>
        <w:t>Example :</w:t>
      </w:r>
      <w:proofErr w:type="gramEnd"/>
    </w:p>
    <w:p w14:paraId="4B1BF5EB" w14:textId="77777777" w:rsidR="007B78F7" w:rsidRDefault="000D7EA1" w:rsidP="007B78F7">
      <w:pPr>
        <w:tabs>
          <w:tab w:val="left" w:pos="0"/>
        </w:tabs>
        <w:spacing w:before="60"/>
        <w:ind w:left="1440"/>
      </w:pPr>
      <w:r w:rsidRPr="007B78F7">
        <w:rPr>
          <w:rFonts w:ascii="Courier New" w:eastAsia="Cardo" w:hAnsi="Courier New" w:cs="Courier New"/>
        </w:rPr>
        <w:t xml:space="preserve"> f( X, Y ) = g o h</w:t>
      </w:r>
      <w:r w:rsidRPr="004225FF">
        <w:rPr>
          <w:rFonts w:eastAsia="Cardo"/>
        </w:rPr>
        <w:br/>
        <w:t>where:</w:t>
      </w:r>
      <w:r w:rsidRPr="004225FF">
        <w:rPr>
          <w:rFonts w:eastAsia="Cardo"/>
        </w:rPr>
        <w:br/>
      </w:r>
      <w:r w:rsidRPr="007B78F7">
        <w:rPr>
          <w:rFonts w:ascii="Courier New" w:eastAsia="Cardo" w:hAnsi="Courier New" w:cs="Courier New"/>
        </w:rPr>
        <w:t xml:space="preserve">h : X </w:t>
      </w:r>
      <w:r w:rsidRPr="007B78F7">
        <w:rPr>
          <w:rFonts w:ascii="Courier New" w:eastAsia="Cardo" w:hAnsi="Courier New" w:cs="Courier New"/>
        </w:rPr>
        <w:tab/>
        <w:t xml:space="preserve">→ </w:t>
      </w:r>
      <w:r w:rsidRPr="007B78F7">
        <w:rPr>
          <w:rFonts w:ascii="Courier New" w:eastAsia="Cardo" w:hAnsi="Courier New" w:cs="Courier New"/>
        </w:rPr>
        <w:tab/>
      </w:r>
      <w:proofErr w:type="spellStart"/>
      <w:r w:rsidRPr="007B78F7">
        <w:rPr>
          <w:rFonts w:ascii="Courier New" w:eastAsia="Cardo" w:hAnsi="Courier New" w:cs="Courier New"/>
        </w:rPr>
        <w:t>g</w:t>
      </w:r>
      <w:r w:rsidRPr="007B78F7">
        <w:rPr>
          <w:rFonts w:ascii="Courier New" w:hAnsi="Courier New" w:cs="Courier New"/>
          <w:vertAlign w:val="subscript"/>
        </w:rPr>
        <w:t>X</w:t>
      </w:r>
      <w:proofErr w:type="spellEnd"/>
      <w:r w:rsidRPr="007B78F7">
        <w:rPr>
          <w:rFonts w:ascii="Courier New" w:eastAsia="Cardo" w:hAnsi="Courier New" w:cs="Courier New"/>
        </w:rPr>
        <w:t xml:space="preserve">( Y ) </w:t>
      </w:r>
      <w:r w:rsidRPr="007B78F7">
        <w:rPr>
          <w:rFonts w:ascii="Courier New" w:eastAsia="Cardo" w:hAnsi="Courier New" w:cs="Courier New"/>
        </w:rPr>
        <w:tab/>
        <w:t xml:space="preserve">= </w:t>
      </w:r>
      <w:r w:rsidRPr="007B78F7">
        <w:rPr>
          <w:rFonts w:ascii="Courier New" w:eastAsia="Cardo" w:hAnsi="Courier New" w:cs="Courier New"/>
        </w:rPr>
        <w:tab/>
        <w:t>g( Y | X )</w:t>
      </w:r>
      <w:r w:rsidRPr="007B78F7">
        <w:rPr>
          <w:rFonts w:ascii="Courier New" w:eastAsia="Cardo" w:hAnsi="Courier New" w:cs="Courier New"/>
        </w:rPr>
        <w:tab/>
      </w:r>
      <w:r w:rsidRPr="007B78F7">
        <w:rPr>
          <w:rFonts w:ascii="Courier New" w:eastAsia="Cardo" w:hAnsi="Courier New" w:cs="Courier New"/>
        </w:rPr>
        <w:br/>
        <w:t xml:space="preserve">g : Y </w:t>
      </w:r>
      <w:r w:rsidRPr="007B78F7">
        <w:rPr>
          <w:rFonts w:ascii="Courier New" w:eastAsia="Cardo" w:hAnsi="Courier New" w:cs="Courier New"/>
        </w:rPr>
        <w:tab/>
        <w:t xml:space="preserve">→ </w:t>
      </w:r>
      <w:r w:rsidRPr="007B78F7">
        <w:rPr>
          <w:rFonts w:ascii="Courier New" w:eastAsia="Cardo" w:hAnsi="Courier New" w:cs="Courier New"/>
        </w:rPr>
        <w:tab/>
      </w:r>
      <w:proofErr w:type="spellStart"/>
      <w:r w:rsidRPr="007B78F7">
        <w:rPr>
          <w:rFonts w:ascii="Courier New" w:eastAsia="Cardo" w:hAnsi="Courier New" w:cs="Courier New"/>
        </w:rPr>
        <w:t>v</w:t>
      </w:r>
      <w:r w:rsidRPr="007B78F7">
        <w:rPr>
          <w:rFonts w:ascii="Courier New" w:hAnsi="Courier New" w:cs="Courier New"/>
          <w:vertAlign w:val="subscript"/>
        </w:rPr>
        <w:t>Y,X</w:t>
      </w:r>
      <w:proofErr w:type="spellEnd"/>
      <w:r w:rsidRPr="007B78F7">
        <w:rPr>
          <w:rFonts w:ascii="Courier New" w:hAnsi="Courier New" w:cs="Courier New"/>
        </w:rPr>
        <w:t>( )</w:t>
      </w:r>
      <w:r w:rsidRPr="007B78F7">
        <w:rPr>
          <w:rFonts w:ascii="Courier New" w:hAnsi="Courier New" w:cs="Courier New"/>
        </w:rPr>
        <w:tab/>
      </w:r>
      <w:r w:rsidRPr="007B78F7">
        <w:rPr>
          <w:rFonts w:ascii="Courier New" w:hAnsi="Courier New" w:cs="Courier New"/>
        </w:rPr>
        <w:tab/>
        <w:t>=</w:t>
      </w:r>
      <w:r w:rsidRPr="007B78F7">
        <w:rPr>
          <w:rFonts w:ascii="Courier New" w:hAnsi="Courier New" w:cs="Courier New"/>
        </w:rPr>
        <w:tab/>
        <w:t>v( | X, Y )</w:t>
      </w:r>
      <w:r w:rsidRPr="007B78F7">
        <w:rPr>
          <w:rFonts w:ascii="Courier New" w:hAnsi="Courier New" w:cs="Courier New"/>
        </w:rPr>
        <w:br/>
        <w:t xml:space="preserve">f( X, Y ) = eval ( </w:t>
      </w:r>
      <w:proofErr w:type="spellStart"/>
      <w:r w:rsidRPr="007B78F7">
        <w:rPr>
          <w:rFonts w:ascii="Courier New" w:hAnsi="Courier New" w:cs="Courier New"/>
        </w:rPr>
        <w:t>v</w:t>
      </w:r>
      <w:r w:rsidRPr="007B78F7">
        <w:rPr>
          <w:rFonts w:ascii="Courier New" w:hAnsi="Courier New" w:cs="Courier New"/>
          <w:vertAlign w:val="subscript"/>
        </w:rPr>
        <w:t>Y,X</w:t>
      </w:r>
      <w:proofErr w:type="spellEnd"/>
      <w:r w:rsidRPr="007B78F7">
        <w:rPr>
          <w:rFonts w:ascii="Courier New" w:hAnsi="Courier New" w:cs="Courier New"/>
        </w:rPr>
        <w:t xml:space="preserve"> )</w:t>
      </w:r>
      <w:r w:rsidRPr="007B78F7">
        <w:rPr>
          <w:rFonts w:ascii="Courier New" w:hAnsi="Courier New" w:cs="Courier New"/>
          <w:b/>
          <w:i/>
        </w:rPr>
        <w:br/>
      </w:r>
    </w:p>
    <w:p w14:paraId="60590157" w14:textId="5BC5B775" w:rsidR="00172779" w:rsidRPr="0060051C" w:rsidRDefault="000D7EA1" w:rsidP="007B78F7">
      <w:pPr>
        <w:tabs>
          <w:tab w:val="left" w:pos="0"/>
        </w:tabs>
        <w:spacing w:before="60"/>
        <w:ind w:left="1440"/>
      </w:pPr>
      <w:r w:rsidRPr="002E0E4F">
        <w:t xml:space="preserve">That is, </w:t>
      </w:r>
      <w:r w:rsidRPr="007B78F7">
        <w:rPr>
          <w:rFonts w:ascii="Courier New" w:hAnsi="Courier New" w:cs="Courier New"/>
        </w:rPr>
        <w:t>h</w:t>
      </w:r>
      <w:r w:rsidRPr="002E0E4F">
        <w:t xml:space="preserve"> applied</w:t>
      </w:r>
      <w:r w:rsidRPr="0060051C">
        <w:t xml:space="preserve"> to </w:t>
      </w:r>
      <w:r w:rsidRPr="007B78F7">
        <w:rPr>
          <w:rFonts w:ascii="Courier New" w:hAnsi="Courier New" w:cs="Courier New"/>
        </w:rPr>
        <w:t>X</w:t>
      </w:r>
      <w:r w:rsidRPr="0060051C">
        <w:t xml:space="preserve"> returns a unary function object that, when applied to </w:t>
      </w:r>
      <w:r w:rsidRPr="007B78F7">
        <w:rPr>
          <w:rFonts w:ascii="Courier New" w:hAnsi="Courier New" w:cs="Courier New"/>
        </w:rPr>
        <w:t>Y</w:t>
      </w:r>
      <w:r w:rsidRPr="0060051C">
        <w:t xml:space="preserve">, returns a nullary function object. When evaluated (lazily), this last object returns the same value as the (eager) evaluation </w:t>
      </w:r>
      <w:proofErr w:type="spellStart"/>
      <w:r w:rsidRPr="0060051C">
        <w:t xml:space="preserve">of </w:t>
      </w:r>
      <w:r w:rsidRPr="007B78F7">
        <w:rPr>
          <w:rFonts w:ascii="Courier New" w:hAnsi="Courier New" w:cs="Courier New"/>
        </w:rPr>
        <w:t>f</w:t>
      </w:r>
      <w:proofErr w:type="spellEnd"/>
      <w:r w:rsidRPr="0060051C">
        <w:t xml:space="preserve"> o</w:t>
      </w:r>
      <w:r w:rsidR="007B78F7">
        <w:t>n</w:t>
      </w:r>
      <w:r w:rsidRPr="0060051C">
        <w:t xml:space="preserve"> the same arguments </w:t>
      </w:r>
      <w:r w:rsidRPr="007B78F7">
        <w:rPr>
          <w:rFonts w:ascii="Courier New" w:hAnsi="Courier New" w:cs="Courier New"/>
        </w:rPr>
        <w:t>X</w:t>
      </w:r>
      <w:r w:rsidRPr="0060051C">
        <w:t xml:space="preserve"> and </w:t>
      </w:r>
      <w:r w:rsidRPr="007B78F7">
        <w:rPr>
          <w:rFonts w:ascii="Courier New" w:hAnsi="Courier New" w:cs="Courier New"/>
        </w:rPr>
        <w:t>Y</w:t>
      </w:r>
      <w:r w:rsidRPr="0060051C">
        <w:t xml:space="preserve">. </w:t>
      </w:r>
      <w:r w:rsidR="00D762AD">
        <w:t xml:space="preserve"> </w:t>
      </w:r>
      <w:r w:rsidRPr="0060051C">
        <w:t>Currying generalizes to an arbitrary number of arguments by induction.</w:t>
      </w:r>
    </w:p>
    <w:p w14:paraId="51954072" w14:textId="77777777" w:rsidR="00172779" w:rsidRPr="0060051C" w:rsidRDefault="00172779" w:rsidP="009D2F09">
      <w:pPr>
        <w:tabs>
          <w:tab w:val="left" w:pos="0"/>
        </w:tabs>
      </w:pPr>
    </w:p>
    <w:p w14:paraId="3F5BC9C5" w14:textId="5A580A4D" w:rsidR="00172779" w:rsidRPr="00F1614B" w:rsidRDefault="000D7EA1" w:rsidP="00326231">
      <w:pPr>
        <w:pStyle w:val="Heading2"/>
        <w:numPr>
          <w:ilvl w:val="1"/>
          <w:numId w:val="5"/>
        </w:numPr>
        <w:tabs>
          <w:tab w:val="left" w:pos="0"/>
        </w:tabs>
      </w:pPr>
      <w:bookmarkStart w:id="149" w:name="_y0azxcwzqyjs" w:colFirst="0" w:colLast="0"/>
      <w:bookmarkStart w:id="150" w:name="_o05slno2ncil" w:colFirst="0" w:colLast="0"/>
      <w:bookmarkStart w:id="151" w:name="_Toc65413908"/>
      <w:bookmarkEnd w:id="149"/>
      <w:bookmarkEnd w:id="150"/>
      <w:r w:rsidRPr="00F1614B">
        <w:t>Architectural Styles</w:t>
      </w:r>
      <w:r w:rsidR="00B71E77">
        <w:t xml:space="preserve"> and Approach</w:t>
      </w:r>
      <w:bookmarkEnd w:id="151"/>
    </w:p>
    <w:p w14:paraId="3BE83816" w14:textId="5FBFBEB9" w:rsidR="00172779" w:rsidRPr="0060051C" w:rsidRDefault="000D7EA1" w:rsidP="004225FF">
      <w:pPr>
        <w:pBdr>
          <w:top w:val="nil"/>
          <w:left w:val="nil"/>
          <w:bottom w:val="nil"/>
          <w:right w:val="nil"/>
          <w:between w:val="nil"/>
        </w:pBdr>
        <w:tabs>
          <w:tab w:val="left" w:pos="0"/>
        </w:tabs>
      </w:pPr>
      <w:r w:rsidRPr="0060051C">
        <w:t>Software communication requires a message transport, a message protocol, and a destination address. A message transport plays the role of carrier - in thi</w:t>
      </w:r>
      <w:r w:rsidRPr="00F1614B">
        <w:t>s case, a physical means to convey a message. Examples of transport mechanisms include Ethernet, share</w:t>
      </w:r>
      <w:r w:rsidRPr="002E0E4F">
        <w:t>d memory, and the Peripheral Component Interconnect (PCI) bus. Wi-Fi and Bluetooth are examples of wireless transports.</w:t>
      </w:r>
      <w:r w:rsidR="006C175F">
        <w:t xml:space="preserve"> </w:t>
      </w:r>
      <w:r w:rsidRPr="0060051C">
        <w:t>All three concepts of transport, protocol, and destination address are interrelated. A change to one affects the others. For example: if the source and destination happen to be in the same virtual address space; the source will know the virtual address of the receiving function and will know how to invoke it and how to pass a message through parameters. Nearly all CORBA implementations automatically recognize when this optimization can be used.</w:t>
      </w:r>
      <w:r w:rsidR="006C175F">
        <w:t xml:space="preserve"> </w:t>
      </w:r>
      <w:r w:rsidRPr="0060051C">
        <w:t>A simple function call is not possible when the source and destination are physically separated. Distributed software communication is accomplished by serializing the message according to a protocol that destination understands. A remote destination addresses could be something simple like the combination of an IP address and port number or it could be expressed as a URL, or an IRI, or a CORBA Interoperable Object Reference (IOR).</w:t>
      </w:r>
      <w:r w:rsidR="006C175F">
        <w:t xml:space="preserve"> </w:t>
      </w:r>
      <w:r w:rsidRPr="0060051C">
        <w:t>All physical message transports including Ethernet and Wi-Fi just transport bytes. It is left up to the source and destination to agree on a message protocol. The protocol specifies the set of rules for how these messages will be serialized for transport. A protocol could be ad-hoc and unsophisticated or it might have the sophistication necessary for the source and destination to remain oblivious of the distributed nature of the system. This in turn allows the developer to choose the style that best fits the application.</w:t>
      </w:r>
    </w:p>
    <w:p w14:paraId="56BC7F07" w14:textId="77777777" w:rsidR="00172779" w:rsidRPr="0060051C" w:rsidRDefault="00172779" w:rsidP="004225FF">
      <w:pPr>
        <w:pBdr>
          <w:top w:val="nil"/>
          <w:left w:val="nil"/>
          <w:bottom w:val="nil"/>
          <w:right w:val="nil"/>
          <w:between w:val="nil"/>
        </w:pBdr>
        <w:tabs>
          <w:tab w:val="left" w:pos="0"/>
        </w:tabs>
      </w:pPr>
    </w:p>
    <w:p w14:paraId="186223FC" w14:textId="3EBB09F5" w:rsidR="00172779" w:rsidRPr="0060051C" w:rsidRDefault="000D7EA1" w:rsidP="004225FF">
      <w:pPr>
        <w:pBdr>
          <w:top w:val="nil"/>
          <w:left w:val="nil"/>
          <w:bottom w:val="nil"/>
          <w:right w:val="nil"/>
          <w:between w:val="nil"/>
        </w:pBdr>
        <w:tabs>
          <w:tab w:val="left" w:pos="0"/>
        </w:tabs>
      </w:pPr>
      <w:r w:rsidRPr="0060051C">
        <w:t>The API4KP PIM is designed to support, at a minimum, the following bindings:</w:t>
      </w:r>
      <w:r w:rsidRPr="0060051C">
        <w:br/>
      </w:r>
    </w:p>
    <w:p w14:paraId="080B385E" w14:textId="5EE22B89" w:rsidR="00172779" w:rsidRPr="0060051C" w:rsidRDefault="000D7EA1" w:rsidP="00346EA4">
      <w:pPr>
        <w:numPr>
          <w:ilvl w:val="0"/>
          <w:numId w:val="6"/>
        </w:numPr>
        <w:pBdr>
          <w:top w:val="nil"/>
          <w:left w:val="nil"/>
          <w:bottom w:val="nil"/>
          <w:right w:val="nil"/>
          <w:between w:val="nil"/>
        </w:pBdr>
        <w:tabs>
          <w:tab w:val="left" w:pos="0"/>
        </w:tabs>
      </w:pPr>
      <w:r w:rsidRPr="0060051C">
        <w:t xml:space="preserve">(Java) Interfaces </w:t>
      </w:r>
    </w:p>
    <w:p w14:paraId="317E1C01" w14:textId="77777777" w:rsidR="00172779" w:rsidRPr="0060051C" w:rsidRDefault="000D7EA1" w:rsidP="00346EA4">
      <w:pPr>
        <w:numPr>
          <w:ilvl w:val="0"/>
          <w:numId w:val="6"/>
        </w:numPr>
        <w:pBdr>
          <w:top w:val="nil"/>
          <w:left w:val="nil"/>
          <w:bottom w:val="nil"/>
          <w:right w:val="nil"/>
          <w:between w:val="nil"/>
        </w:pBdr>
        <w:tabs>
          <w:tab w:val="left" w:pos="0"/>
        </w:tabs>
      </w:pPr>
      <w:r w:rsidRPr="0060051C">
        <w:t>SOAP (WSDL)</w:t>
      </w:r>
    </w:p>
    <w:p w14:paraId="4E05327F" w14:textId="60D102BB" w:rsidR="00172779" w:rsidRPr="0060051C" w:rsidRDefault="000D7EA1" w:rsidP="00346EA4">
      <w:pPr>
        <w:numPr>
          <w:ilvl w:val="0"/>
          <w:numId w:val="6"/>
        </w:numPr>
        <w:pBdr>
          <w:top w:val="nil"/>
          <w:left w:val="nil"/>
          <w:bottom w:val="nil"/>
          <w:right w:val="nil"/>
          <w:between w:val="nil"/>
        </w:pBdr>
        <w:tabs>
          <w:tab w:val="left" w:pos="0"/>
        </w:tabs>
      </w:pPr>
      <w:r w:rsidRPr="0060051C">
        <w:t>R</w:t>
      </w:r>
      <w:r w:rsidR="002331E8">
        <w:t>e</w:t>
      </w:r>
      <w:r w:rsidRPr="0060051C">
        <w:t>ST</w:t>
      </w:r>
    </w:p>
    <w:p w14:paraId="386F0DB3" w14:textId="77777777" w:rsidR="00172779" w:rsidRPr="0060051C" w:rsidRDefault="000D7EA1" w:rsidP="00346EA4">
      <w:pPr>
        <w:numPr>
          <w:ilvl w:val="0"/>
          <w:numId w:val="6"/>
        </w:numPr>
        <w:pBdr>
          <w:top w:val="nil"/>
          <w:left w:val="nil"/>
          <w:bottom w:val="nil"/>
          <w:right w:val="nil"/>
          <w:between w:val="nil"/>
        </w:pBdr>
        <w:tabs>
          <w:tab w:val="left" w:pos="0"/>
        </w:tabs>
      </w:pPr>
      <w:r w:rsidRPr="0060051C">
        <w:t>OMG IDL</w:t>
      </w:r>
    </w:p>
    <w:p w14:paraId="176D6485" w14:textId="77777777" w:rsidR="00172779" w:rsidRPr="0060051C" w:rsidRDefault="00172779" w:rsidP="004225FF">
      <w:pPr>
        <w:pBdr>
          <w:top w:val="nil"/>
          <w:left w:val="nil"/>
          <w:bottom w:val="nil"/>
          <w:right w:val="nil"/>
          <w:between w:val="nil"/>
        </w:pBdr>
        <w:tabs>
          <w:tab w:val="left" w:pos="0"/>
        </w:tabs>
      </w:pPr>
    </w:p>
    <w:p w14:paraId="7968294A" w14:textId="5371D52B" w:rsidR="002331E8" w:rsidRPr="002331E8" w:rsidRDefault="000D7EA1" w:rsidP="004225FF">
      <w:pPr>
        <w:pBdr>
          <w:top w:val="nil"/>
          <w:left w:val="nil"/>
          <w:bottom w:val="nil"/>
          <w:right w:val="nil"/>
          <w:between w:val="nil"/>
        </w:pBdr>
        <w:tabs>
          <w:tab w:val="left" w:pos="0"/>
        </w:tabs>
      </w:pPr>
      <w:r w:rsidRPr="0060051C">
        <w:t>Both CORBA and Java RMI serialize messages in compliance with the Internet Inter-ORB Protocol (IIOP) standard. This is a comprehensive standard, which is usually implemented with support from automated tools. On the other hand, web services only specif</w:t>
      </w:r>
      <w:r w:rsidR="00B73C69">
        <w:t>y</w:t>
      </w:r>
      <w:r w:rsidRPr="0060051C">
        <w:t xml:space="preserve"> the use of XML and leaves up to the software developer(s) to ensure that the source and the destination have the same understanding of the XML content. There are many tools to support this understanding.</w:t>
      </w:r>
      <w:r w:rsidR="009A19D4">
        <w:t xml:space="preserve"> </w:t>
      </w:r>
      <w:r w:rsidRPr="0060051C">
        <w:t xml:space="preserve">WSDL specifies that messages will comply to an XML schema. If WSDL is not being used and no XML schema has been specified; the source and destination must at least have some sort of mutual understanding of an implied schema or </w:t>
      </w:r>
      <w:r w:rsidRPr="0060051C">
        <w:lastRenderedPageBreak/>
        <w:t xml:space="preserve">else they run the risk that parts of their messages will be lost or misunderstood. </w:t>
      </w:r>
      <w:r w:rsidR="002331E8">
        <w:t>In this context, ReST should be interpreted as an architectural style based on Resource orientation and functional interactions, generalizing the common notion of ReST-on-HTTP used for web services. As an architectural paradigm, it is not incompatible with object/operation</w:t>
      </w:r>
      <w:r w:rsidR="008F26C0">
        <w:t>-</w:t>
      </w:r>
      <w:r w:rsidR="002331E8">
        <w:t xml:space="preserve">oriented architectures. In fact, a </w:t>
      </w:r>
      <w:proofErr w:type="spellStart"/>
      <w:r w:rsidR="002331E8">
        <w:t>ReSTful</w:t>
      </w:r>
      <w:proofErr w:type="spellEnd"/>
      <w:r w:rsidR="002331E8">
        <w:t xml:space="preserve"> approach is </w:t>
      </w:r>
      <w:r w:rsidR="002331E8" w:rsidRPr="002331E8">
        <w:rPr>
          <w:i/>
        </w:rPr>
        <w:t>primarily</w:t>
      </w:r>
      <w:r w:rsidR="002331E8">
        <w:t xml:space="preserve"> compatible with this functional approach to </w:t>
      </w:r>
      <w:r w:rsidR="00DB3C4D">
        <w:t>k</w:t>
      </w:r>
      <w:r w:rsidR="002331E8">
        <w:t xml:space="preserve">nowledge </w:t>
      </w:r>
      <w:r w:rsidR="00DB3C4D">
        <w:t>b</w:t>
      </w:r>
      <w:r w:rsidR="002331E8">
        <w:t xml:space="preserve">ases and </w:t>
      </w:r>
      <w:r w:rsidR="00DB3C4D">
        <w:t>r</w:t>
      </w:r>
      <w:r w:rsidR="002331E8">
        <w:t>easoning.</w:t>
      </w:r>
    </w:p>
    <w:p w14:paraId="487C26AE" w14:textId="2A84E5BF" w:rsidR="00AC6A2F" w:rsidRPr="00F1614B" w:rsidRDefault="0063145C" w:rsidP="00CF4C98">
      <w:pPr>
        <w:pStyle w:val="Heading3"/>
        <w:numPr>
          <w:ilvl w:val="2"/>
          <w:numId w:val="5"/>
        </w:numPr>
        <w:tabs>
          <w:tab w:val="left" w:pos="0"/>
        </w:tabs>
      </w:pPr>
      <w:bookmarkStart w:id="152" w:name="_Toc65413909"/>
      <w:r>
        <w:t>Cross-Architecture Alignment</w:t>
      </w:r>
      <w:bookmarkEnd w:id="152"/>
    </w:p>
    <w:p w14:paraId="10A168FB" w14:textId="5AF12153" w:rsidR="0063145C" w:rsidRDefault="002331E8" w:rsidP="004225FF">
      <w:pPr>
        <w:pBdr>
          <w:top w:val="nil"/>
          <w:left w:val="nil"/>
          <w:bottom w:val="nil"/>
          <w:right w:val="nil"/>
          <w:between w:val="nil"/>
        </w:pBdr>
        <w:tabs>
          <w:tab w:val="left" w:pos="0"/>
        </w:tabs>
      </w:pPr>
      <w:r>
        <w:t>T</w:t>
      </w:r>
      <w:r w:rsidR="0063145C">
        <w:t xml:space="preserve">he problem of </w:t>
      </w:r>
      <w:r w:rsidR="0063145C" w:rsidRPr="0063145C">
        <w:rPr>
          <w:i/>
        </w:rPr>
        <w:t>deterministically</w:t>
      </w:r>
      <w:r w:rsidR="0063145C">
        <w:t xml:space="preserve"> aligning the different style</w:t>
      </w:r>
      <w:r w:rsidR="008F26C0">
        <w:t>s</w:t>
      </w:r>
      <w:r w:rsidR="0063145C">
        <w:t xml:space="preserve"> with a common abstract PIM </w:t>
      </w:r>
      <w:r w:rsidR="000D7EA1" w:rsidRPr="0063145C">
        <w:t>is</w:t>
      </w:r>
      <w:r w:rsidR="000D7EA1" w:rsidRPr="0060051C">
        <w:t xml:space="preserve"> addressed </w:t>
      </w:r>
      <w:r w:rsidR="0063145C">
        <w:t xml:space="preserve">using a fully model-driven approach. The architecture metamodel is partitioned in three main components, and </w:t>
      </w:r>
      <w:r w:rsidR="0063145C">
        <w:rPr>
          <w:i/>
        </w:rPr>
        <w:t>Translation</w:t>
      </w:r>
      <w:r w:rsidR="0063145C">
        <w:t xml:space="preserve">, </w:t>
      </w:r>
      <w:r w:rsidR="00DB3908">
        <w:rPr>
          <w:i/>
        </w:rPr>
        <w:t>Projection</w:t>
      </w:r>
      <w:r w:rsidR="0063145C">
        <w:rPr>
          <w:i/>
        </w:rPr>
        <w:t xml:space="preserve"> </w:t>
      </w:r>
      <w:r w:rsidR="0063145C" w:rsidRPr="0063145C">
        <w:t>and</w:t>
      </w:r>
      <w:r w:rsidR="0063145C">
        <w:rPr>
          <w:i/>
        </w:rPr>
        <w:t xml:space="preserve"> Structuring </w:t>
      </w:r>
      <w:r w:rsidR="0063145C">
        <w:t xml:space="preserve">operations are used to generate a variety of PIM, PSM and </w:t>
      </w:r>
      <w:r w:rsidR="008F26C0">
        <w:t>i</w:t>
      </w:r>
      <w:r w:rsidR="0063145C">
        <w:t>mplementation artifacts. Given a distinction between:</w:t>
      </w:r>
    </w:p>
    <w:p w14:paraId="126DE4D7" w14:textId="2FD74D26" w:rsidR="0063145C" w:rsidRDefault="00731344" w:rsidP="00346EA4">
      <w:pPr>
        <w:pStyle w:val="ListParagraph"/>
        <w:numPr>
          <w:ilvl w:val="0"/>
          <w:numId w:val="53"/>
        </w:numPr>
        <w:pBdr>
          <w:top w:val="nil"/>
          <w:left w:val="nil"/>
          <w:bottom w:val="nil"/>
          <w:right w:val="nil"/>
          <w:between w:val="nil"/>
        </w:pBdr>
        <w:tabs>
          <w:tab w:val="left" w:pos="0"/>
        </w:tabs>
        <w:spacing w:before="60"/>
        <w:contextualSpacing w:val="0"/>
      </w:pPr>
      <w:r>
        <w:t>t</w:t>
      </w:r>
      <w:r w:rsidR="0063145C">
        <w:t xml:space="preserve">he </w:t>
      </w:r>
      <w:r w:rsidRPr="00731344">
        <w:rPr>
          <w:i/>
          <w:iCs/>
        </w:rPr>
        <w:t>s</w:t>
      </w:r>
      <w:r w:rsidR="0063145C" w:rsidRPr="00731344">
        <w:rPr>
          <w:i/>
          <w:iCs/>
        </w:rPr>
        <w:t xml:space="preserve">pecification of the </w:t>
      </w:r>
      <w:r w:rsidRPr="00731344">
        <w:rPr>
          <w:i/>
          <w:iCs/>
        </w:rPr>
        <w:t>o</w:t>
      </w:r>
      <w:r w:rsidR="0063145C" w:rsidRPr="00731344">
        <w:rPr>
          <w:i/>
          <w:iCs/>
        </w:rPr>
        <w:t>perations</w:t>
      </w:r>
      <w:r w:rsidR="005049EE">
        <w:t xml:space="preserve">, </w:t>
      </w:r>
      <w:r w:rsidR="0063145C">
        <w:t>representing the behavioral component of the architecture, and driving the APIs</w:t>
      </w:r>
    </w:p>
    <w:p w14:paraId="299E42F4" w14:textId="4210371D" w:rsidR="0063145C" w:rsidRDefault="00731344" w:rsidP="00346EA4">
      <w:pPr>
        <w:pStyle w:val="ListParagraph"/>
        <w:numPr>
          <w:ilvl w:val="0"/>
          <w:numId w:val="53"/>
        </w:numPr>
        <w:pBdr>
          <w:top w:val="nil"/>
          <w:left w:val="nil"/>
          <w:bottom w:val="nil"/>
          <w:right w:val="nil"/>
          <w:between w:val="nil"/>
        </w:pBdr>
        <w:tabs>
          <w:tab w:val="left" w:pos="0"/>
        </w:tabs>
        <w:spacing w:before="60"/>
        <w:contextualSpacing w:val="0"/>
      </w:pPr>
      <w:r>
        <w:t>t</w:t>
      </w:r>
      <w:r w:rsidR="0063145C">
        <w:t xml:space="preserve">he </w:t>
      </w:r>
      <w:r w:rsidRPr="00731344">
        <w:rPr>
          <w:i/>
          <w:iCs/>
        </w:rPr>
        <w:t>m</w:t>
      </w:r>
      <w:r w:rsidR="0063145C" w:rsidRPr="00731344">
        <w:rPr>
          <w:i/>
          <w:iCs/>
        </w:rPr>
        <w:t xml:space="preserve">odeling of the </w:t>
      </w:r>
      <w:r w:rsidRPr="00731344">
        <w:rPr>
          <w:i/>
          <w:iCs/>
        </w:rPr>
        <w:t>d</w:t>
      </w:r>
      <w:r w:rsidR="0063145C" w:rsidRPr="00731344">
        <w:rPr>
          <w:i/>
          <w:iCs/>
        </w:rPr>
        <w:t>atatypes</w:t>
      </w:r>
      <w:r w:rsidR="0063145C">
        <w:t>,</w:t>
      </w:r>
      <w:r w:rsidR="005049EE">
        <w:t xml:space="preserve"> </w:t>
      </w:r>
      <w:r w:rsidR="0063145C">
        <w:t xml:space="preserve">exchanged through the </w:t>
      </w:r>
      <w:r w:rsidR="008F26C0">
        <w:t>o</w:t>
      </w:r>
      <w:r w:rsidR="0063145C">
        <w:t>perations, representing the structural component of the architecture</w:t>
      </w:r>
      <w:r w:rsidR="002331E8">
        <w:t xml:space="preserve">, thus driving the ReST resource types </w:t>
      </w:r>
    </w:p>
    <w:p w14:paraId="14843921" w14:textId="1DF5160D" w:rsidR="0063145C" w:rsidRDefault="00731344" w:rsidP="00346EA4">
      <w:pPr>
        <w:pStyle w:val="ListParagraph"/>
        <w:numPr>
          <w:ilvl w:val="0"/>
          <w:numId w:val="53"/>
        </w:numPr>
        <w:pBdr>
          <w:top w:val="nil"/>
          <w:left w:val="nil"/>
          <w:bottom w:val="nil"/>
          <w:right w:val="nil"/>
          <w:between w:val="nil"/>
        </w:pBdr>
        <w:tabs>
          <w:tab w:val="left" w:pos="0"/>
        </w:tabs>
        <w:spacing w:before="60"/>
        <w:contextualSpacing w:val="0"/>
      </w:pPr>
      <w:r>
        <w:t>t</w:t>
      </w:r>
      <w:r w:rsidR="0063145C">
        <w:t xml:space="preserve">he </w:t>
      </w:r>
      <w:r w:rsidRPr="00731344">
        <w:rPr>
          <w:i/>
          <w:iCs/>
        </w:rPr>
        <w:t>d</w:t>
      </w:r>
      <w:r w:rsidR="0063145C" w:rsidRPr="00731344">
        <w:rPr>
          <w:i/>
          <w:iCs/>
        </w:rPr>
        <w:t xml:space="preserve">efinition of the </w:t>
      </w:r>
      <w:r w:rsidRPr="00731344">
        <w:rPr>
          <w:i/>
          <w:iCs/>
        </w:rPr>
        <w:t>c</w:t>
      </w:r>
      <w:r w:rsidR="0063145C" w:rsidRPr="00731344">
        <w:rPr>
          <w:i/>
          <w:iCs/>
        </w:rPr>
        <w:t xml:space="preserve">ontrolled </w:t>
      </w:r>
      <w:r w:rsidRPr="00731344">
        <w:rPr>
          <w:i/>
          <w:iCs/>
        </w:rPr>
        <w:t>t</w:t>
      </w:r>
      <w:r w:rsidR="00311286" w:rsidRPr="00731344">
        <w:rPr>
          <w:i/>
          <w:iCs/>
        </w:rPr>
        <w:t>erms</w:t>
      </w:r>
      <w:r w:rsidR="005049EE">
        <w:t xml:space="preserve">, </w:t>
      </w:r>
      <w:r w:rsidR="0063145C">
        <w:t xml:space="preserve">which provide the semantic component of the architecture through a binding to a common </w:t>
      </w:r>
      <w:r w:rsidR="000228F7">
        <w:t xml:space="preserve">set of </w:t>
      </w:r>
      <w:r w:rsidR="0063145C">
        <w:t xml:space="preserve">API4KP </w:t>
      </w:r>
      <w:r w:rsidR="000228F7">
        <w:t>o</w:t>
      </w:r>
      <w:r w:rsidR="0063145C">
        <w:t>ntolog</w:t>
      </w:r>
      <w:r w:rsidR="000228F7">
        <w:t>ies.</w:t>
      </w:r>
    </w:p>
    <w:p w14:paraId="60DB8E6C" w14:textId="77777777" w:rsidR="0063145C" w:rsidRDefault="0063145C" w:rsidP="0063145C">
      <w:pPr>
        <w:pBdr>
          <w:top w:val="nil"/>
          <w:left w:val="nil"/>
          <w:bottom w:val="nil"/>
          <w:right w:val="nil"/>
          <w:between w:val="nil"/>
        </w:pBdr>
        <w:tabs>
          <w:tab w:val="left" w:pos="0"/>
        </w:tabs>
      </w:pPr>
    </w:p>
    <w:p w14:paraId="16705D77" w14:textId="4DB90E4B" w:rsidR="002331E8" w:rsidRDefault="0063145C" w:rsidP="0063145C">
      <w:pPr>
        <w:pBdr>
          <w:top w:val="nil"/>
          <w:left w:val="nil"/>
          <w:bottom w:val="nil"/>
          <w:right w:val="nil"/>
          <w:between w:val="nil"/>
        </w:pBdr>
        <w:tabs>
          <w:tab w:val="left" w:pos="0"/>
        </w:tabs>
      </w:pPr>
      <w:r>
        <w:t xml:space="preserve">Different representation languages, specific to each asset type, are used to define the primary </w:t>
      </w:r>
      <w:r w:rsidR="00457C56">
        <w:t>a</w:t>
      </w:r>
      <w:r>
        <w:t xml:space="preserve">rtifacts. </w:t>
      </w:r>
    </w:p>
    <w:p w14:paraId="6C852BA0" w14:textId="4D1ABAD5" w:rsidR="00311286" w:rsidRDefault="002331E8" w:rsidP="00346EA4">
      <w:pPr>
        <w:pStyle w:val="ListParagraph"/>
        <w:numPr>
          <w:ilvl w:val="0"/>
          <w:numId w:val="54"/>
        </w:numPr>
        <w:pBdr>
          <w:top w:val="nil"/>
          <w:left w:val="nil"/>
          <w:bottom w:val="nil"/>
          <w:right w:val="nil"/>
          <w:between w:val="nil"/>
        </w:pBdr>
        <w:tabs>
          <w:tab w:val="left" w:pos="0"/>
        </w:tabs>
        <w:spacing w:before="60"/>
        <w:contextualSpacing w:val="0"/>
      </w:pPr>
      <w:r>
        <w:t>OpenAPI v2</w:t>
      </w:r>
      <w:r>
        <w:rPr>
          <w:rStyle w:val="FootnoteReference"/>
        </w:rPr>
        <w:footnoteReference w:id="1"/>
      </w:r>
      <w:r>
        <w:t xml:space="preserve"> </w:t>
      </w:r>
      <w:r w:rsidR="00065656">
        <w:t xml:space="preserve">(Swagger) </w:t>
      </w:r>
      <w:r w:rsidR="00FE39D3">
        <w:t xml:space="preserve">was </w:t>
      </w:r>
      <w:r w:rsidR="00311286">
        <w:t xml:space="preserve">used </w:t>
      </w:r>
      <w:r w:rsidR="00FE39D3">
        <w:t xml:space="preserve">as the basis for the initial version of this specification </w:t>
      </w:r>
      <w:r w:rsidR="00311286">
        <w:t xml:space="preserve">for the </w:t>
      </w:r>
      <w:r w:rsidR="00CC715F">
        <w:t>o</w:t>
      </w:r>
      <w:r w:rsidR="00311286">
        <w:t>perations.</w:t>
      </w:r>
      <w:r w:rsidR="005049EE">
        <w:t xml:space="preserve"> </w:t>
      </w:r>
      <w:r w:rsidR="00311286">
        <w:t xml:space="preserve">While mainly used for ReST architectures, OpenAPI specs are designed to be mapped to </w:t>
      </w:r>
      <w:r w:rsidR="00CC715F">
        <w:t>object-oriented languages</w:t>
      </w:r>
      <w:r w:rsidR="00311286">
        <w:t xml:space="preserve"> (</w:t>
      </w:r>
      <w:r w:rsidR="00311286" w:rsidRPr="00451FDD">
        <w:rPr>
          <w:i/>
          <w:iCs/>
        </w:rPr>
        <w:t>e.g</w:t>
      </w:r>
      <w:r w:rsidR="00311286">
        <w:t xml:space="preserve">. Java), and thus can be reverse engineered into </w:t>
      </w:r>
      <w:r w:rsidR="00CC715F">
        <w:t>o</w:t>
      </w:r>
      <w:r w:rsidR="00311286">
        <w:t>peration-</w:t>
      </w:r>
      <w:r w:rsidR="00CC715F">
        <w:t>o</w:t>
      </w:r>
      <w:r w:rsidR="00311286">
        <w:t xml:space="preserve">riented interfaces, expressed using IDL. </w:t>
      </w:r>
      <w:r w:rsidR="00065656">
        <w:br/>
        <w:t xml:space="preserve">OpenAPI v3 specifications </w:t>
      </w:r>
      <w:r w:rsidR="00FE39D3">
        <w:t>are included herein,</w:t>
      </w:r>
      <w:r w:rsidR="00065656">
        <w:t xml:space="preserve"> derived from </w:t>
      </w:r>
      <w:r w:rsidR="00A37C1E">
        <w:t xml:space="preserve">the </w:t>
      </w:r>
      <w:r w:rsidR="00FE39D3">
        <w:t xml:space="preserve">OpenAPI </w:t>
      </w:r>
      <w:r w:rsidR="00A37C1E">
        <w:t>v2 specification by means of a functional upgra</w:t>
      </w:r>
      <w:r w:rsidR="00BF045E">
        <w:t>d</w:t>
      </w:r>
      <w:r w:rsidR="00A37C1E">
        <w:t>e</w:t>
      </w:r>
      <w:r w:rsidR="00FE39D3">
        <w:t>.</w:t>
      </w:r>
    </w:p>
    <w:p w14:paraId="7B420A34" w14:textId="6D5516A0" w:rsidR="00311286" w:rsidRDefault="00311286" w:rsidP="00346EA4">
      <w:pPr>
        <w:pStyle w:val="ListParagraph"/>
        <w:numPr>
          <w:ilvl w:val="0"/>
          <w:numId w:val="54"/>
        </w:numPr>
        <w:pBdr>
          <w:top w:val="nil"/>
          <w:left w:val="nil"/>
          <w:bottom w:val="nil"/>
          <w:right w:val="nil"/>
          <w:between w:val="nil"/>
        </w:pBdr>
        <w:tabs>
          <w:tab w:val="left" w:pos="0"/>
        </w:tabs>
        <w:spacing w:before="60"/>
        <w:contextualSpacing w:val="0"/>
      </w:pPr>
      <w:r>
        <w:t xml:space="preserve">UML Class models are used for the </w:t>
      </w:r>
      <w:r w:rsidR="00CC715F">
        <w:t>d</w:t>
      </w:r>
      <w:r>
        <w:t>atatypes</w:t>
      </w:r>
      <w:r w:rsidR="005049EE">
        <w:t xml:space="preserve">. </w:t>
      </w:r>
      <w:r>
        <w:t xml:space="preserve">The class models deliberately use minimal capabilities (classes, attributes, unidirectional associations, limited inheritance, no cycles) </w:t>
      </w:r>
      <w:proofErr w:type="gramStart"/>
      <w:r w:rsidR="00CC715F">
        <w:t>in order to</w:t>
      </w:r>
      <w:proofErr w:type="gramEnd"/>
      <w:r w:rsidR="00CC715F">
        <w:t xml:space="preserve"> enable mapping</w:t>
      </w:r>
      <w:r>
        <w:t xml:space="preserve"> to tree-oriented models such as XML and JSON schemas.</w:t>
      </w:r>
      <w:r w:rsidR="00D2616E">
        <w:t xml:space="preserve"> </w:t>
      </w:r>
    </w:p>
    <w:p w14:paraId="4679C97B" w14:textId="79933120" w:rsidR="00311286" w:rsidRDefault="00311286" w:rsidP="00346EA4">
      <w:pPr>
        <w:pStyle w:val="ListParagraph"/>
        <w:numPr>
          <w:ilvl w:val="0"/>
          <w:numId w:val="54"/>
        </w:numPr>
        <w:pBdr>
          <w:top w:val="nil"/>
          <w:left w:val="nil"/>
          <w:bottom w:val="nil"/>
          <w:right w:val="nil"/>
          <w:between w:val="nil"/>
        </w:pBdr>
        <w:tabs>
          <w:tab w:val="left" w:pos="0"/>
        </w:tabs>
        <w:spacing w:before="60"/>
        <w:contextualSpacing w:val="0"/>
      </w:pPr>
      <w:r>
        <w:t xml:space="preserve">The </w:t>
      </w:r>
      <w:r w:rsidR="00CC715F">
        <w:t>s</w:t>
      </w:r>
      <w:r>
        <w:t>emantic elements are defined in OWL</w:t>
      </w:r>
      <w:r w:rsidR="00CC715F">
        <w:t>.</w:t>
      </w:r>
      <w:r>
        <w:t xml:space="preserve"> </w:t>
      </w:r>
      <w:r w:rsidR="00CC715F">
        <w:t>The o</w:t>
      </w:r>
      <w:r>
        <w:t xml:space="preserve">ntologies are first MIREOT-ed to derive SKOS </w:t>
      </w:r>
      <w:r w:rsidR="005B4975">
        <w:t>v</w:t>
      </w:r>
      <w:r>
        <w:t>ocabularies, which are further flattened into enumerations that can be bound to specific attributes/elements of the UML/XSD models. The mappings preserve the URI of the original ontology entity.</w:t>
      </w:r>
      <w:r w:rsidR="002331E8">
        <w:br/>
      </w:r>
    </w:p>
    <w:p w14:paraId="53091EA2" w14:textId="3B70ACF9" w:rsidR="00311286" w:rsidRDefault="00D2616E" w:rsidP="00311286">
      <w:pPr>
        <w:pBdr>
          <w:top w:val="nil"/>
          <w:left w:val="nil"/>
          <w:bottom w:val="nil"/>
          <w:right w:val="nil"/>
          <w:between w:val="nil"/>
        </w:pBdr>
        <w:tabs>
          <w:tab w:val="left" w:pos="0"/>
        </w:tabs>
      </w:pPr>
      <w:r>
        <w:t xml:space="preserve">Notice that the </w:t>
      </w:r>
      <w:r w:rsidR="00C9205C">
        <w:t>v</w:t>
      </w:r>
      <w:r>
        <w:t xml:space="preserve">ocabularies are late-bound to the </w:t>
      </w:r>
      <w:r w:rsidR="00C9205C">
        <w:t>s</w:t>
      </w:r>
      <w:r>
        <w:t xml:space="preserve">chemas, and the </w:t>
      </w:r>
      <w:r w:rsidR="00C9205C">
        <w:t>s</w:t>
      </w:r>
      <w:r>
        <w:t xml:space="preserve">chemas are late-bound to the </w:t>
      </w:r>
      <w:r w:rsidR="00C9205C">
        <w:t>o</w:t>
      </w:r>
      <w:r>
        <w:t xml:space="preserve">perations. This approach has been adopted because the native modeling capabilities of OpenAPI are mainly designed for information interchange rather than processing or, to an even lesser extent, modeling. OpenAPI adopts a limited version of JSON </w:t>
      </w:r>
      <w:r w:rsidR="00451FDD">
        <w:t>s</w:t>
      </w:r>
      <w:r>
        <w:t>chema which provides a very limited variety of datatypes (</w:t>
      </w:r>
      <w:r w:rsidRPr="00C9205C">
        <w:rPr>
          <w:i/>
          <w:iCs/>
        </w:rPr>
        <w:t>e.g.</w:t>
      </w:r>
      <w:r>
        <w:t xml:space="preserve"> no distinction between String and URI). </w:t>
      </w:r>
      <w:r w:rsidR="005049EE">
        <w:t xml:space="preserve"> </w:t>
      </w:r>
      <w:r>
        <w:t xml:space="preserve">For similar reasons, neither XSD nor OpenAPI (nor UML) provide a concise way to formalize concepts and their relationships. In general, more expressive languages have been used for the different parts of this API4KP specification, effectively making the specification itself a </w:t>
      </w:r>
      <w:r w:rsidR="00C9205C">
        <w:t>c</w:t>
      </w:r>
      <w:r>
        <w:t xml:space="preserve">omposite </w:t>
      </w:r>
      <w:r w:rsidR="00C9205C">
        <w:t>k</w:t>
      </w:r>
      <w:r>
        <w:t xml:space="preserve">nowledge </w:t>
      </w:r>
      <w:r w:rsidR="00C9205C">
        <w:t>a</w:t>
      </w:r>
      <w:r>
        <w:t xml:space="preserve">rtifact in the API4KP sense. </w:t>
      </w:r>
    </w:p>
    <w:p w14:paraId="4F0E332A" w14:textId="6ECDADAB" w:rsidR="00457C56" w:rsidRDefault="00457C56" w:rsidP="00311286">
      <w:pPr>
        <w:pBdr>
          <w:top w:val="nil"/>
          <w:left w:val="nil"/>
          <w:bottom w:val="nil"/>
          <w:right w:val="nil"/>
          <w:between w:val="nil"/>
        </w:pBdr>
        <w:tabs>
          <w:tab w:val="left" w:pos="0"/>
        </w:tabs>
      </w:pPr>
    </w:p>
    <w:p w14:paraId="638C6A09" w14:textId="59531151" w:rsidR="00457C56" w:rsidDel="004E2E45" w:rsidRDefault="00457C56" w:rsidP="00311286">
      <w:pPr>
        <w:pBdr>
          <w:top w:val="nil"/>
          <w:left w:val="nil"/>
          <w:bottom w:val="nil"/>
          <w:right w:val="nil"/>
          <w:between w:val="nil"/>
        </w:pBdr>
        <w:tabs>
          <w:tab w:val="left" w:pos="0"/>
        </w:tabs>
        <w:rPr>
          <w:del w:id="157" w:author="Sottara, Davide" w:date="2021-03-20T15:43:00Z"/>
        </w:rPr>
      </w:pPr>
      <w:del w:id="158" w:author="Sottara, Davide" w:date="2021-03-20T15:43:00Z">
        <w:r w:rsidDel="00B93707">
          <w:delText>Figure 1 provides a view of how the components of API4KP are integrated with and generated from one another, as described above.</w:delText>
        </w:r>
      </w:del>
    </w:p>
    <w:p w14:paraId="62CC4217" w14:textId="67392740" w:rsidR="004E2E45" w:rsidRPr="00D2616E" w:rsidRDefault="004E2E45" w:rsidP="00311286">
      <w:pPr>
        <w:pBdr>
          <w:top w:val="nil"/>
          <w:left w:val="nil"/>
          <w:bottom w:val="nil"/>
          <w:right w:val="nil"/>
          <w:between w:val="nil"/>
        </w:pBdr>
        <w:tabs>
          <w:tab w:val="left" w:pos="0"/>
        </w:tabs>
        <w:rPr>
          <w:ins w:id="159" w:author="Sottara, Davide" w:date="2021-03-20T15:45:00Z"/>
        </w:rPr>
      </w:pPr>
      <w:ins w:id="160" w:author="Sottara, Davide" w:date="2021-03-20T15:55:00Z">
        <w:r>
          <w:fldChar w:fldCharType="begin"/>
        </w:r>
        <w:r>
          <w:instrText xml:space="preserve"> REF _Ref67148119 \h </w:instrText>
        </w:r>
      </w:ins>
      <w:r>
        <w:fldChar w:fldCharType="separate"/>
      </w:r>
      <w:ins w:id="161" w:author="Sottara, Davide" w:date="2021-03-20T15:55:00Z">
        <w:r w:rsidRPr="00457C56">
          <w:t xml:space="preserve">Figure </w:t>
        </w:r>
        <w:r>
          <w:rPr>
            <w:noProof/>
          </w:rPr>
          <w:t>1</w:t>
        </w:r>
        <w:r>
          <w:fldChar w:fldCharType="end"/>
        </w:r>
      </w:ins>
      <w:ins w:id="162" w:author="Sottara, Davide" w:date="2021-03-20T15:45:00Z">
        <w:r>
          <w:t xml:space="preserve"> provides an overview of the metamodeling environment, desc</w:t>
        </w:r>
      </w:ins>
      <w:ins w:id="163" w:author="Sottara, Davide" w:date="2021-03-20T15:46:00Z">
        <w:r>
          <w:t>ribed using the API4KP/DOL concepts of Asset, Language, Profile, Serialization</w:t>
        </w:r>
      </w:ins>
      <w:ins w:id="164" w:author="Sottara, Davide" w:date="2021-03-20T15:47:00Z">
        <w:r>
          <w:t xml:space="preserve">, </w:t>
        </w:r>
      </w:ins>
      <w:ins w:id="165" w:author="Sottara, Davide" w:date="2021-03-20T15:46:00Z">
        <w:r>
          <w:t>Format</w:t>
        </w:r>
      </w:ins>
      <w:ins w:id="166" w:author="Sottara, Davide" w:date="2021-03-20T15:47:00Z">
        <w:r>
          <w:t>, and mapping thereof</w:t>
        </w:r>
      </w:ins>
      <w:ins w:id="167" w:author="Sottara, Davide" w:date="2021-03-20T15:46:00Z">
        <w:r>
          <w:t>.</w:t>
        </w:r>
      </w:ins>
    </w:p>
    <w:p w14:paraId="56918A5E" w14:textId="792B115D" w:rsidR="0063145C" w:rsidRDefault="004E2E45" w:rsidP="00B93707">
      <w:pPr>
        <w:pStyle w:val="ListParagraph"/>
        <w:pBdr>
          <w:top w:val="nil"/>
          <w:left w:val="nil"/>
          <w:bottom w:val="nil"/>
          <w:right w:val="nil"/>
          <w:between w:val="nil"/>
        </w:pBdr>
        <w:tabs>
          <w:tab w:val="left" w:pos="0"/>
        </w:tabs>
        <w:rPr>
          <w:ins w:id="168" w:author="Sottara, Davide" w:date="2021-03-20T15:41:00Z"/>
        </w:rPr>
      </w:pPr>
      <w:ins w:id="169" w:author="Sottara, Davide" w:date="2021-03-20T15:35:00Z">
        <w:r>
          <w:rPr>
            <w:noProof/>
          </w:rPr>
          <w:lastRenderedPageBreak/>
          <w:drawing>
            <wp:anchor distT="0" distB="0" distL="114300" distR="114300" simplePos="0" relativeHeight="251658240" behindDoc="0" locked="0" layoutInCell="1" allowOverlap="1" wp14:anchorId="5C529587" wp14:editId="04462442">
              <wp:simplePos x="0" y="0"/>
              <wp:positionH relativeFrom="margin">
                <wp:align>left</wp:align>
              </wp:positionH>
              <wp:positionV relativeFrom="paragraph">
                <wp:posOffset>150867</wp:posOffset>
              </wp:positionV>
              <wp:extent cx="6126480" cy="3447288"/>
              <wp:effectExtent l="0" t="0" r="7620" b="1270"/>
              <wp:wrapTopAndBottom/>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26480" cy="3447288"/>
                      </a:xfrm>
                      <a:prstGeom prst="rect">
                        <a:avLst/>
                      </a:prstGeom>
                    </pic:spPr>
                  </pic:pic>
                </a:graphicData>
              </a:graphic>
              <wp14:sizeRelH relativeFrom="margin">
                <wp14:pctWidth>0</wp14:pctWidth>
              </wp14:sizeRelH>
              <wp14:sizeRelV relativeFrom="margin">
                <wp14:pctHeight>0</wp14:pctHeight>
              </wp14:sizeRelV>
            </wp:anchor>
          </w:drawing>
        </w:r>
      </w:ins>
      <w:del w:id="170" w:author="Sottara, Davide" w:date="2021-03-20T15:42:00Z">
        <w:r w:rsidR="0063145C" w:rsidDel="00B93707">
          <w:br/>
        </w:r>
      </w:del>
    </w:p>
    <w:p w14:paraId="33F1AE2D" w14:textId="334441FD" w:rsidR="00B93707" w:rsidRPr="00457C56" w:rsidRDefault="00B93707" w:rsidP="00B93707">
      <w:pPr>
        <w:pStyle w:val="Caption"/>
        <w:spacing w:before="120"/>
        <w:rPr>
          <w:ins w:id="171" w:author="Sottara, Davide" w:date="2021-03-20T15:41:00Z"/>
          <w:sz w:val="20"/>
          <w:szCs w:val="20"/>
        </w:rPr>
      </w:pPr>
      <w:bookmarkStart w:id="172" w:name="_Ref67148119"/>
      <w:ins w:id="173" w:author="Sottara, Davide" w:date="2021-03-20T15:41:00Z">
        <w:r w:rsidRPr="00457C56">
          <w:rPr>
            <w:sz w:val="20"/>
            <w:szCs w:val="20"/>
          </w:rPr>
          <w:t xml:space="preserve">Figure </w:t>
        </w:r>
        <w:r w:rsidRPr="00457C56">
          <w:rPr>
            <w:sz w:val="20"/>
            <w:szCs w:val="20"/>
          </w:rPr>
          <w:fldChar w:fldCharType="begin"/>
        </w:r>
        <w:r w:rsidRPr="00457C56">
          <w:rPr>
            <w:sz w:val="20"/>
            <w:szCs w:val="20"/>
          </w:rPr>
          <w:instrText xml:space="preserve"> SEQ Figure \* ARABIC </w:instrText>
        </w:r>
        <w:r w:rsidRPr="00457C56">
          <w:rPr>
            <w:sz w:val="20"/>
            <w:szCs w:val="20"/>
          </w:rPr>
          <w:fldChar w:fldCharType="separate"/>
        </w:r>
      </w:ins>
      <w:ins w:id="174" w:author="Sottara, Davide" w:date="2021-03-20T16:44:00Z">
        <w:r w:rsidR="00E54B8C">
          <w:rPr>
            <w:noProof/>
            <w:sz w:val="20"/>
            <w:szCs w:val="20"/>
          </w:rPr>
          <w:t>1</w:t>
        </w:r>
      </w:ins>
      <w:ins w:id="175" w:author="Sottara, Davide" w:date="2021-03-20T15:41:00Z">
        <w:r w:rsidRPr="00457C56">
          <w:rPr>
            <w:sz w:val="20"/>
            <w:szCs w:val="20"/>
          </w:rPr>
          <w:fldChar w:fldCharType="end"/>
        </w:r>
        <w:bookmarkEnd w:id="172"/>
        <w:r w:rsidRPr="00457C56">
          <w:rPr>
            <w:sz w:val="20"/>
            <w:szCs w:val="20"/>
          </w:rPr>
          <w:t xml:space="preserve">. </w:t>
        </w:r>
      </w:ins>
      <w:ins w:id="176" w:author="Sottara, Davide" w:date="2021-03-20T15:42:00Z">
        <w:r>
          <w:rPr>
            <w:sz w:val="20"/>
            <w:szCs w:val="20"/>
          </w:rPr>
          <w:t>API Metamodeling Environment</w:t>
        </w:r>
      </w:ins>
    </w:p>
    <w:p w14:paraId="467F79ED" w14:textId="77777777" w:rsidR="00B93707" w:rsidRDefault="00B93707" w:rsidP="00B93707">
      <w:pPr>
        <w:pBdr>
          <w:top w:val="nil"/>
          <w:left w:val="nil"/>
          <w:bottom w:val="nil"/>
          <w:right w:val="nil"/>
          <w:between w:val="nil"/>
        </w:pBdr>
        <w:tabs>
          <w:tab w:val="left" w:pos="0"/>
        </w:tabs>
        <w:rPr>
          <w:ins w:id="177" w:author="Sottara, Davide" w:date="2021-03-20T15:43:00Z"/>
        </w:rPr>
      </w:pPr>
    </w:p>
    <w:p w14:paraId="44EB0D8A" w14:textId="5409ECC3" w:rsidR="00B93707" w:rsidRPr="00D2616E" w:rsidRDefault="009753C7" w:rsidP="00B93707">
      <w:pPr>
        <w:pBdr>
          <w:top w:val="nil"/>
          <w:left w:val="nil"/>
          <w:bottom w:val="nil"/>
          <w:right w:val="nil"/>
          <w:between w:val="nil"/>
        </w:pBdr>
        <w:tabs>
          <w:tab w:val="left" w:pos="0"/>
        </w:tabs>
        <w:rPr>
          <w:ins w:id="178" w:author="Sottara, Davide" w:date="2021-03-20T15:43:00Z"/>
        </w:rPr>
      </w:pPr>
      <w:ins w:id="179" w:author="Sottara, Davide" w:date="2021-03-20T15:55:00Z">
        <w:r>
          <w:fldChar w:fldCharType="begin"/>
        </w:r>
        <w:r>
          <w:instrText xml:space="preserve"> REF _Ref67148173 \h </w:instrText>
        </w:r>
      </w:ins>
      <w:r>
        <w:fldChar w:fldCharType="separate"/>
      </w:r>
      <w:ins w:id="180" w:author="Sottara, Davide" w:date="2021-03-20T15:55:00Z">
        <w:r w:rsidRPr="00457C56">
          <w:t xml:space="preserve">Figure </w:t>
        </w:r>
        <w:r>
          <w:rPr>
            <w:noProof/>
          </w:rPr>
          <w:t>2</w:t>
        </w:r>
        <w:r>
          <w:fldChar w:fldCharType="end"/>
        </w:r>
      </w:ins>
      <w:ins w:id="181" w:author="Sottara, Davide" w:date="2021-03-20T15:47:00Z">
        <w:r w:rsidR="004E2E45">
          <w:t>, then,</w:t>
        </w:r>
      </w:ins>
      <w:ins w:id="182" w:author="Sottara, Davide" w:date="2021-03-20T15:43:00Z">
        <w:r w:rsidR="00B93707">
          <w:t xml:space="preserve"> provides a view of how the components of API4KP are integrated with and generated from one another, as described above</w:t>
        </w:r>
      </w:ins>
      <w:ins w:id="183" w:author="Sottara, Davide" w:date="2021-03-20T15:47:00Z">
        <w:r w:rsidR="004E2E45">
          <w:t>, up to a platform-specific implementation</w:t>
        </w:r>
      </w:ins>
      <w:ins w:id="184" w:author="Sottara, Davide" w:date="2021-03-20T15:43:00Z">
        <w:r w:rsidR="00B93707">
          <w:t>.</w:t>
        </w:r>
      </w:ins>
      <w:ins w:id="185" w:author="Sottara, Davide" w:date="2021-03-20T15:47:00Z">
        <w:r w:rsidR="004E2E45">
          <w:t xml:space="preserve"> </w:t>
        </w:r>
      </w:ins>
      <w:ins w:id="186" w:author="Sottara, Davide" w:date="2021-03-20T15:48:00Z">
        <w:r w:rsidR="004E2E45">
          <w:t>This chain(s) of derivations and integrations</w:t>
        </w:r>
      </w:ins>
      <w:ins w:id="187" w:author="Sottara, Davide" w:date="2021-03-20T15:52:00Z">
        <w:r w:rsidR="004E2E45">
          <w:t>, as noted operations that can themselves be defined using API4KP semantics,</w:t>
        </w:r>
      </w:ins>
      <w:ins w:id="188" w:author="Sottara, Davide" w:date="2021-03-20T15:51:00Z">
        <w:r w:rsidR="004E2E45">
          <w:t xml:space="preserve"> </w:t>
        </w:r>
      </w:ins>
      <w:ins w:id="189" w:author="Sottara, Davide" w:date="2021-03-20T15:48:00Z">
        <w:r w:rsidR="004E2E45">
          <w:t xml:space="preserve">is compatible with the </w:t>
        </w:r>
      </w:ins>
      <w:ins w:id="190" w:author="Sottara, Davide" w:date="2021-03-20T15:51:00Z">
        <w:r w:rsidR="004E2E45">
          <w:t xml:space="preserve">API4KP </w:t>
        </w:r>
      </w:ins>
      <w:ins w:id="191" w:author="Sottara, Davide" w:date="2021-03-20T15:48:00Z">
        <w:r w:rsidR="004E2E45">
          <w:t xml:space="preserve">environment, but not the only possible one. </w:t>
        </w:r>
      </w:ins>
    </w:p>
    <w:p w14:paraId="0CE7CEB5" w14:textId="77777777" w:rsidR="00B93707" w:rsidRDefault="00B93707" w:rsidP="00B93707">
      <w:pPr>
        <w:pStyle w:val="ListParagraph"/>
        <w:pBdr>
          <w:top w:val="nil"/>
          <w:left w:val="nil"/>
          <w:bottom w:val="nil"/>
          <w:right w:val="nil"/>
          <w:between w:val="nil"/>
        </w:pBdr>
        <w:tabs>
          <w:tab w:val="left" w:pos="0"/>
        </w:tabs>
      </w:pPr>
    </w:p>
    <w:p w14:paraId="1B60F1A3" w14:textId="43D332D0" w:rsidR="00457C56" w:rsidRDefault="00731657" w:rsidP="004E2E45">
      <w:pPr>
        <w:keepNext/>
        <w:pBdr>
          <w:top w:val="nil"/>
          <w:left w:val="nil"/>
          <w:bottom w:val="nil"/>
          <w:right w:val="nil"/>
          <w:between w:val="nil"/>
        </w:pBdr>
        <w:tabs>
          <w:tab w:val="left" w:pos="0"/>
        </w:tabs>
      </w:pPr>
      <w:r>
        <w:object w:dxaOrig="6471" w:dyaOrig="4055" w14:anchorId="18513300">
          <v:shape id="_x0000_i1026" type="#_x0000_t75" style="width:323.3pt;height:203.1pt" o:ole="">
            <v:imagedata r:id="rId78" o:title=""/>
          </v:shape>
          <o:OLEObject Type="Embed" ProgID="PowerPoint.Show.12" ShapeID="_x0000_i1026" DrawAspect="Content" ObjectID="_1677765948" r:id="rId79"/>
        </w:object>
      </w:r>
    </w:p>
    <w:p w14:paraId="04A92BD8" w14:textId="3CDAE69D" w:rsidR="0063145C" w:rsidRPr="00457C56" w:rsidRDefault="00457C56" w:rsidP="00457C56">
      <w:pPr>
        <w:pStyle w:val="Caption"/>
        <w:spacing w:before="120"/>
        <w:rPr>
          <w:sz w:val="20"/>
          <w:szCs w:val="20"/>
        </w:rPr>
      </w:pPr>
      <w:bookmarkStart w:id="192" w:name="_Ref67148173"/>
      <w:r w:rsidRPr="00457C56">
        <w:rPr>
          <w:sz w:val="20"/>
          <w:szCs w:val="20"/>
        </w:rPr>
        <w:t xml:space="preserve">Figure </w:t>
      </w:r>
      <w:r w:rsidRPr="00457C56">
        <w:rPr>
          <w:sz w:val="20"/>
          <w:szCs w:val="20"/>
        </w:rPr>
        <w:fldChar w:fldCharType="begin"/>
      </w:r>
      <w:r w:rsidRPr="00457C56">
        <w:rPr>
          <w:sz w:val="20"/>
          <w:szCs w:val="20"/>
        </w:rPr>
        <w:instrText xml:space="preserve"> SEQ Figure \* ARABIC </w:instrText>
      </w:r>
      <w:r w:rsidRPr="00457C56">
        <w:rPr>
          <w:sz w:val="20"/>
          <w:szCs w:val="20"/>
        </w:rPr>
        <w:fldChar w:fldCharType="separate"/>
      </w:r>
      <w:ins w:id="193" w:author="Sottara, Davide" w:date="2021-03-20T16:44:00Z">
        <w:r w:rsidR="00E54B8C">
          <w:rPr>
            <w:noProof/>
            <w:sz w:val="20"/>
            <w:szCs w:val="20"/>
          </w:rPr>
          <w:t>2</w:t>
        </w:r>
      </w:ins>
      <w:r w:rsidRPr="00457C56">
        <w:rPr>
          <w:sz w:val="20"/>
          <w:szCs w:val="20"/>
        </w:rPr>
        <w:fldChar w:fldCharType="end"/>
      </w:r>
      <w:bookmarkEnd w:id="192"/>
      <w:r w:rsidRPr="00457C56">
        <w:rPr>
          <w:sz w:val="20"/>
          <w:szCs w:val="20"/>
        </w:rPr>
        <w:t>. API Construction/Generation Overview</w:t>
      </w:r>
    </w:p>
    <w:p w14:paraId="0526D826" w14:textId="77777777" w:rsidR="00172779" w:rsidRPr="0060051C" w:rsidRDefault="00172779" w:rsidP="004225FF">
      <w:pPr>
        <w:pBdr>
          <w:top w:val="nil"/>
          <w:left w:val="nil"/>
          <w:bottom w:val="nil"/>
          <w:right w:val="nil"/>
          <w:between w:val="nil"/>
        </w:pBdr>
        <w:tabs>
          <w:tab w:val="left" w:pos="0"/>
        </w:tabs>
      </w:pPr>
    </w:p>
    <w:p w14:paraId="55C35737" w14:textId="6384EFC9" w:rsidR="00DB3908" w:rsidRDefault="00CF4C98" w:rsidP="00346EA4">
      <w:pPr>
        <w:pStyle w:val="Heading3"/>
        <w:numPr>
          <w:ilvl w:val="2"/>
          <w:numId w:val="5"/>
        </w:numPr>
        <w:tabs>
          <w:tab w:val="left" w:pos="0"/>
        </w:tabs>
      </w:pPr>
      <w:bookmarkStart w:id="194" w:name="_77swf7brepkq" w:colFirst="0" w:colLast="0"/>
      <w:bookmarkStart w:id="195" w:name="_12ze6qogrowh" w:colFirst="0" w:colLast="0"/>
      <w:bookmarkStart w:id="196" w:name="_Toc65413910"/>
      <w:bookmarkEnd w:id="194"/>
      <w:bookmarkEnd w:id="195"/>
      <w:r>
        <w:lastRenderedPageBreak/>
        <w:t>Proxy-Oriented Approach</w:t>
      </w:r>
      <w:bookmarkEnd w:id="196"/>
    </w:p>
    <w:p w14:paraId="15DE2653" w14:textId="06547A2B" w:rsidR="00747AE8" w:rsidRPr="002B46AD" w:rsidRDefault="00DB3908" w:rsidP="00700A56">
      <w:pPr>
        <w:pBdr>
          <w:top w:val="nil"/>
          <w:left w:val="nil"/>
          <w:bottom w:val="nil"/>
          <w:right w:val="nil"/>
          <w:between w:val="nil"/>
        </w:pBdr>
        <w:tabs>
          <w:tab w:val="left" w:pos="0"/>
        </w:tabs>
      </w:pPr>
      <w:r w:rsidRPr="0060051C">
        <w:t xml:space="preserve">Despite their prominence, </w:t>
      </w:r>
      <w:r w:rsidR="00A65144">
        <w:t>o</w:t>
      </w:r>
      <w:r w:rsidRPr="0060051C">
        <w:t>bject</w:t>
      </w:r>
      <w:r w:rsidR="005C5946">
        <w:t>-</w:t>
      </w:r>
      <w:r w:rsidR="00A65144">
        <w:t>o</w:t>
      </w:r>
      <w:r w:rsidRPr="0060051C">
        <w:t>rient</w:t>
      </w:r>
      <w:r w:rsidR="005C5946">
        <w:t>ation</w:t>
      </w:r>
      <w:r w:rsidRPr="0060051C">
        <w:t xml:space="preserve"> and </w:t>
      </w:r>
      <w:r w:rsidR="00A65144">
        <w:t>w</w:t>
      </w:r>
      <w:r w:rsidRPr="0060051C">
        <w:t xml:space="preserve">eb </w:t>
      </w:r>
      <w:r w:rsidR="00A65144">
        <w:t>s</w:t>
      </w:r>
      <w:r w:rsidRPr="0060051C">
        <w:t>ervice</w:t>
      </w:r>
      <w:r w:rsidR="005C5946">
        <w:t>s</w:t>
      </w:r>
      <w:r w:rsidRPr="0060051C">
        <w:t xml:space="preserve"> are not the only possible communication paradigms. Additional alternative</w:t>
      </w:r>
      <w:r w:rsidR="00B201FD">
        <w:t>s</w:t>
      </w:r>
      <w:r w:rsidRPr="0060051C">
        <w:t xml:space="preserve">, distinguished according to the degree of coupling between the client and the server, are described in </w:t>
      </w:r>
      <w:r w:rsidR="00CC520D">
        <w:t>Annex D</w:t>
      </w:r>
      <w:r w:rsidRPr="0060051C">
        <w:t>.</w:t>
      </w:r>
      <w:r w:rsidR="002B46AD">
        <w:t xml:space="preserve"> </w:t>
      </w:r>
      <w:r w:rsidR="005C5946">
        <w:t xml:space="preserve"> </w:t>
      </w:r>
      <w:r w:rsidRPr="00700A56">
        <w:rPr>
          <w:bCs/>
        </w:rPr>
        <w:t>API4KP</w:t>
      </w:r>
      <w:r w:rsidR="00747AE8" w:rsidRPr="00700A56">
        <w:rPr>
          <w:bCs/>
        </w:rPr>
        <w:t xml:space="preserve"> </w:t>
      </w:r>
      <w:r w:rsidR="002B46AD">
        <w:rPr>
          <w:bCs/>
        </w:rPr>
        <w:t>takes</w:t>
      </w:r>
      <w:r w:rsidR="00747AE8" w:rsidRPr="00700A56">
        <w:rPr>
          <w:bCs/>
        </w:rPr>
        <w:t xml:space="preserve"> a </w:t>
      </w:r>
      <w:r w:rsidR="00700A56">
        <w:rPr>
          <w:bCs/>
        </w:rPr>
        <w:t>p</w:t>
      </w:r>
      <w:r w:rsidR="00747AE8" w:rsidRPr="00700A56">
        <w:rPr>
          <w:bCs/>
        </w:rPr>
        <w:t>roxy-oriented approach, and generalizes the OpenAPI-based code generation framework, based on the</w:t>
      </w:r>
      <w:r w:rsidR="00700A56">
        <w:rPr>
          <w:bCs/>
        </w:rPr>
        <w:t xml:space="preserve"> </w:t>
      </w:r>
      <w:r w:rsidR="00747AE8" w:rsidRPr="00700A56">
        <w:rPr>
          <w:bCs/>
        </w:rPr>
        <w:t>architectural pattern</w:t>
      </w:r>
      <w:r w:rsidR="00700A56">
        <w:rPr>
          <w:bCs/>
        </w:rPr>
        <w:t xml:space="preserve"> shown in</w:t>
      </w:r>
      <w:ins w:id="197" w:author="Sottara, Davide" w:date="2021-03-20T15:56:00Z">
        <w:r w:rsidR="009753C7">
          <w:rPr>
            <w:bCs/>
          </w:rPr>
          <w:t xml:space="preserve"> </w:t>
        </w:r>
        <w:r w:rsidR="009753C7">
          <w:rPr>
            <w:bCs/>
          </w:rPr>
          <w:fldChar w:fldCharType="begin"/>
        </w:r>
        <w:r w:rsidR="009753C7">
          <w:rPr>
            <w:bCs/>
          </w:rPr>
          <w:instrText xml:space="preserve"> REF _Ref67148199 \h </w:instrText>
        </w:r>
      </w:ins>
      <w:r w:rsidR="009753C7">
        <w:rPr>
          <w:bCs/>
        </w:rPr>
      </w:r>
      <w:r w:rsidR="009753C7">
        <w:rPr>
          <w:bCs/>
        </w:rPr>
        <w:fldChar w:fldCharType="separate"/>
      </w:r>
      <w:ins w:id="198" w:author="Sottara, Davide" w:date="2021-03-20T15:56:00Z">
        <w:r w:rsidR="009753C7" w:rsidRPr="002B46AD">
          <w:t xml:space="preserve">Figure </w:t>
        </w:r>
        <w:r w:rsidR="009753C7">
          <w:rPr>
            <w:noProof/>
          </w:rPr>
          <w:t>3</w:t>
        </w:r>
        <w:r w:rsidR="009753C7">
          <w:rPr>
            <w:bCs/>
          </w:rPr>
          <w:fldChar w:fldCharType="end"/>
        </w:r>
      </w:ins>
      <w:r w:rsidR="00700A56">
        <w:rPr>
          <w:bCs/>
        </w:rPr>
        <w:t>.</w:t>
      </w:r>
    </w:p>
    <w:p w14:paraId="59FD81F7" w14:textId="77777777" w:rsidR="002B46AD" w:rsidRDefault="00DA35FA" w:rsidP="00A87D6E">
      <w:pPr>
        <w:pStyle w:val="Textbody"/>
      </w:pPr>
      <w:r w:rsidRPr="00A87D6E">
        <w:rPr>
          <w:noProof/>
        </w:rPr>
        <w:drawing>
          <wp:inline distT="0" distB="0" distL="0" distR="0" wp14:anchorId="0B5D570D" wp14:editId="51DE3669">
            <wp:extent cx="6122035" cy="3696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Class Diagram.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2035" cy="3696970"/>
                    </a:xfrm>
                    <a:prstGeom prst="rect">
                      <a:avLst/>
                    </a:prstGeom>
                  </pic:spPr>
                </pic:pic>
              </a:graphicData>
            </a:graphic>
          </wp:inline>
        </w:drawing>
      </w:r>
    </w:p>
    <w:p w14:paraId="13797F5F" w14:textId="07CEF48A" w:rsidR="00747AE8" w:rsidRPr="002B46AD" w:rsidRDefault="002B46AD" w:rsidP="002B46AD">
      <w:pPr>
        <w:pStyle w:val="Caption"/>
        <w:rPr>
          <w:rFonts w:ascii="Times New Roman" w:hAnsi="Times New Roman" w:cs="Times New Roman"/>
          <w:sz w:val="20"/>
          <w:szCs w:val="20"/>
        </w:rPr>
      </w:pPr>
      <w:bookmarkStart w:id="199" w:name="_Ref67148199"/>
      <w:r w:rsidRPr="002B46AD">
        <w:rPr>
          <w:sz w:val="20"/>
          <w:szCs w:val="20"/>
        </w:rPr>
        <w:t xml:space="preserve">Figure </w:t>
      </w:r>
      <w:r w:rsidRPr="002B46AD">
        <w:rPr>
          <w:sz w:val="20"/>
          <w:szCs w:val="20"/>
        </w:rPr>
        <w:fldChar w:fldCharType="begin"/>
      </w:r>
      <w:r w:rsidRPr="002B46AD">
        <w:rPr>
          <w:sz w:val="20"/>
          <w:szCs w:val="20"/>
        </w:rPr>
        <w:instrText xml:space="preserve"> SEQ Figure \* ARABIC </w:instrText>
      </w:r>
      <w:r w:rsidRPr="002B46AD">
        <w:rPr>
          <w:sz w:val="20"/>
          <w:szCs w:val="20"/>
        </w:rPr>
        <w:fldChar w:fldCharType="separate"/>
      </w:r>
      <w:ins w:id="200" w:author="Sottara, Davide" w:date="2021-03-20T16:44:00Z">
        <w:r w:rsidR="00E54B8C">
          <w:rPr>
            <w:noProof/>
            <w:sz w:val="20"/>
            <w:szCs w:val="20"/>
          </w:rPr>
          <w:t>3</w:t>
        </w:r>
      </w:ins>
      <w:r w:rsidRPr="002B46AD">
        <w:rPr>
          <w:sz w:val="20"/>
          <w:szCs w:val="20"/>
        </w:rPr>
        <w:fldChar w:fldCharType="end"/>
      </w:r>
      <w:bookmarkEnd w:id="199"/>
      <w:r w:rsidRPr="002B46AD">
        <w:rPr>
          <w:sz w:val="20"/>
          <w:szCs w:val="20"/>
        </w:rPr>
        <w:t>. Proxy Pattern for Code Generation</w:t>
      </w:r>
    </w:p>
    <w:p w14:paraId="01B6DAF7" w14:textId="0CDC6FE8" w:rsidR="00A84250" w:rsidRDefault="00980FAE" w:rsidP="00A87D6E">
      <w:pPr>
        <w:pStyle w:val="Textbody"/>
        <w:rPr>
          <w:b/>
        </w:rPr>
      </w:pPr>
      <w:r>
        <w:t xml:space="preserve">Given that </w:t>
      </w:r>
      <w:r w:rsidR="00FD5781">
        <w:t xml:space="preserve">OpenAPI </w:t>
      </w:r>
      <w:r>
        <w:t>is primarily</w:t>
      </w:r>
      <w:r w:rsidR="00FD5781">
        <w:t xml:space="preserve"> a web service framework, </w:t>
      </w:r>
      <w:proofErr w:type="spellStart"/>
      <w:r w:rsidR="00FD5781" w:rsidRPr="00980FAE">
        <w:t>APIClient</w:t>
      </w:r>
      <w:proofErr w:type="spellEnd"/>
      <w:r w:rsidR="00FD5781">
        <w:t xml:space="preserve"> and </w:t>
      </w:r>
      <w:proofErr w:type="spellStart"/>
      <w:r w:rsidR="00FD5781" w:rsidRPr="00980FAE">
        <w:t>APIDelegate</w:t>
      </w:r>
      <w:proofErr w:type="spellEnd"/>
      <w:r w:rsidR="00FD5781">
        <w:t xml:space="preserve"> are client/server stub/skeletons that handle the (web) transport: the client application interacts with the </w:t>
      </w:r>
      <w:proofErr w:type="spellStart"/>
      <w:r w:rsidR="00FD5781">
        <w:t>APIClient</w:t>
      </w:r>
      <w:proofErr w:type="spellEnd"/>
      <w:r w:rsidR="00FD5781">
        <w:t xml:space="preserve">, and the server is an implementation of the interface </w:t>
      </w:r>
      <w:proofErr w:type="spellStart"/>
      <w:r w:rsidR="00FD5781">
        <w:t>APIDelegate</w:t>
      </w:r>
      <w:proofErr w:type="spellEnd"/>
      <w:r w:rsidR="00FD5781">
        <w:t>.</w:t>
      </w:r>
      <w:r>
        <w:t xml:space="preserve"> </w:t>
      </w:r>
      <w:r w:rsidR="00FD5781">
        <w:t xml:space="preserve">As the server implements the operations, it is </w:t>
      </w:r>
      <w:r w:rsidR="00165FED">
        <w:t>necessary</w:t>
      </w:r>
      <w:r w:rsidR="00FD5781">
        <w:t xml:space="preserve"> to wrap the results in a Response – a data structure that not only contains the result, but also additional metadata such as HTTP response codes</w:t>
      </w:r>
      <w:r w:rsidR="00A84250">
        <w:t xml:space="preserve"> and</w:t>
      </w:r>
      <w:r w:rsidR="00FD5781">
        <w:t xml:space="preserve"> headers</w:t>
      </w:r>
      <w:r w:rsidR="00A84250">
        <w:t>. While useful, the metadata is web-specific and overfits only one of the API4KP integration patterns.</w:t>
      </w:r>
      <w:r>
        <w:t xml:space="preserve"> </w:t>
      </w:r>
      <w:r w:rsidR="00A84250">
        <w:t xml:space="preserve">On the other hand, the client application is presented with a plain operation with a core return type Y: if necessary, the metadata can be queried explicitly from the </w:t>
      </w:r>
      <w:proofErr w:type="spellStart"/>
      <w:r w:rsidR="00A84250">
        <w:t>APIClient</w:t>
      </w:r>
      <w:proofErr w:type="spellEnd"/>
      <w:r w:rsidR="00A84250">
        <w:t>. This approach does not fit the monadic approach of API4KP.</w:t>
      </w:r>
    </w:p>
    <w:p w14:paraId="0D70FCAF" w14:textId="126368C2" w:rsidR="00172779" w:rsidRPr="00FD5781" w:rsidRDefault="00A84250" w:rsidP="00A87D6E">
      <w:pPr>
        <w:pStyle w:val="Textbody"/>
        <w:rPr>
          <w:b/>
        </w:rPr>
      </w:pPr>
      <w:r>
        <w:t>In the approach</w:t>
      </w:r>
      <w:r w:rsidR="00CC18BE">
        <w:t xml:space="preserve"> taken herein</w:t>
      </w:r>
      <w:r>
        <w:t xml:space="preserve">, the Server is expected to implement an </w:t>
      </w:r>
      <w:proofErr w:type="spellStart"/>
      <w:r w:rsidRPr="00980FAE">
        <w:t>APIInternal</w:t>
      </w:r>
      <w:proofErr w:type="spellEnd"/>
      <w:r>
        <w:t xml:space="preserve"> interface, which allows the server to either return the result directly – improving compatibility with servers not designed for web integration – or, alternatively, to wrap the result in a </w:t>
      </w:r>
      <w:r w:rsidRPr="00980FAE">
        <w:t>monadic</w:t>
      </w:r>
      <w:r>
        <w:t xml:space="preserve">, rather than web-oriented, wrapper </w:t>
      </w:r>
      <w:r w:rsidRPr="00980FAE">
        <w:t>Answer</w:t>
      </w:r>
      <w:r>
        <w:t xml:space="preserve">. A Client is presented with an </w:t>
      </w:r>
      <w:r w:rsidRPr="00980FAE">
        <w:t xml:space="preserve">API </w:t>
      </w:r>
      <w:r>
        <w:t xml:space="preserve">interface that extends </w:t>
      </w:r>
      <w:proofErr w:type="spellStart"/>
      <w:r w:rsidRPr="00980FAE">
        <w:t>APIInternal</w:t>
      </w:r>
      <w:proofErr w:type="spellEnd"/>
      <w:r>
        <w:t xml:space="preserve"> directly, supporting the direct, by-reference integration pattern.</w:t>
      </w:r>
      <w:r w:rsidR="00C1098A">
        <w:t xml:space="preserve"> </w:t>
      </w:r>
      <w:r>
        <w:t xml:space="preserve">Alternatively, and transparently, </w:t>
      </w:r>
      <w:proofErr w:type="spellStart"/>
      <w:r>
        <w:rPr>
          <w:i/>
        </w:rPr>
        <w:t>APIFacade</w:t>
      </w:r>
      <w:proofErr w:type="spellEnd"/>
      <w:r>
        <w:t xml:space="preserve"> implements API, but delegates to </w:t>
      </w:r>
      <w:proofErr w:type="spellStart"/>
      <w:r>
        <w:t>APIClient</w:t>
      </w:r>
      <w:proofErr w:type="spellEnd"/>
      <w:r w:rsidR="00DA35FA">
        <w:t xml:space="preserve">, which in turn delegates to a web server, supporting a web-mediated interaction. The role of the Façade is to extract the information from </w:t>
      </w:r>
      <w:proofErr w:type="spellStart"/>
      <w:r w:rsidR="00DA35FA">
        <w:t>APIClient</w:t>
      </w:r>
      <w:proofErr w:type="spellEnd"/>
      <w:r w:rsidR="00DA35FA">
        <w:t>, and package it into an Answer.</w:t>
      </w:r>
      <w:r w:rsidR="00C1098A">
        <w:t xml:space="preserve"> </w:t>
      </w:r>
      <w:r w:rsidR="00DA35FA">
        <w:t xml:space="preserve">In order to expose Answer-enabled servers as </w:t>
      </w:r>
      <w:proofErr w:type="gramStart"/>
      <w:r w:rsidR="00DA35FA">
        <w:t>web-servers</w:t>
      </w:r>
      <w:proofErr w:type="gramEnd"/>
      <w:r w:rsidR="00DA35FA">
        <w:t xml:space="preserve">, a further </w:t>
      </w:r>
      <w:proofErr w:type="spellStart"/>
      <w:r w:rsidR="00DA35FA">
        <w:rPr>
          <w:i/>
        </w:rPr>
        <w:t>ApiAdapter</w:t>
      </w:r>
      <w:proofErr w:type="spellEnd"/>
      <w:r w:rsidR="00DA35FA">
        <w:t xml:space="preserve"> is needed. This adapter transforms an Answer into a R</w:t>
      </w:r>
      <w:r w:rsidR="008E2563">
        <w:t>esponse, which is then transformed back into an Answer client-side.</w:t>
      </w:r>
      <w:r w:rsidR="008E2563">
        <w:br/>
        <w:t xml:space="preserve">This capability also allows to deploy a server designed for the web, </w:t>
      </w:r>
      <w:r w:rsidR="008E2563" w:rsidRPr="00C1098A">
        <w:rPr>
          <w:i/>
          <w:iCs/>
        </w:rPr>
        <w:t>i.e</w:t>
      </w:r>
      <w:r w:rsidR="008E2563">
        <w:t xml:space="preserve">. one that implements </w:t>
      </w:r>
      <w:proofErr w:type="spellStart"/>
      <w:r w:rsidR="008E2563">
        <w:t>APIDelegate</w:t>
      </w:r>
      <w:proofErr w:type="spellEnd"/>
      <w:r w:rsidR="008E2563">
        <w:t xml:space="preserve"> natively or through an </w:t>
      </w:r>
      <w:proofErr w:type="spellStart"/>
      <w:r w:rsidR="008E2563">
        <w:t>APIAdapter</w:t>
      </w:r>
      <w:proofErr w:type="spellEnd"/>
      <w:r w:rsidR="008E2563">
        <w:t xml:space="preserve"> – as an embedded client-side component.</w:t>
      </w:r>
    </w:p>
    <w:p w14:paraId="429A8184" w14:textId="77777777" w:rsidR="00172779" w:rsidRPr="00F1614B" w:rsidRDefault="000D7EA1" w:rsidP="00346EA4">
      <w:pPr>
        <w:pStyle w:val="Heading3"/>
        <w:numPr>
          <w:ilvl w:val="2"/>
          <w:numId w:val="5"/>
        </w:numPr>
        <w:tabs>
          <w:tab w:val="left" w:pos="0"/>
        </w:tabs>
      </w:pPr>
      <w:bookmarkStart w:id="201" w:name="_Toc65413911"/>
      <w:r w:rsidRPr="00F1614B">
        <w:t>Common Datatypes</w:t>
      </w:r>
      <w:bookmarkEnd w:id="201"/>
    </w:p>
    <w:p w14:paraId="003FFA58" w14:textId="69A0F7B6" w:rsidR="00172779" w:rsidRPr="0060051C" w:rsidRDefault="000D7EA1" w:rsidP="009D2F09">
      <w:pPr>
        <w:tabs>
          <w:tab w:val="left" w:pos="0"/>
        </w:tabs>
      </w:pPr>
      <w:r w:rsidRPr="00F1614B">
        <w:t xml:space="preserve">The APIs use </w:t>
      </w:r>
      <w:r w:rsidR="00BA2C78">
        <w:t xml:space="preserve">a limited number of </w:t>
      </w:r>
      <w:r w:rsidRPr="00F1614B">
        <w:t>data structures across input and/or outputs</w:t>
      </w:r>
      <w:r w:rsidR="00BA2C78">
        <w:t xml:space="preserve">, which can be divided into basic value types, </w:t>
      </w:r>
      <w:r w:rsidR="00DB4115">
        <w:t>reusable D</w:t>
      </w:r>
      <w:r w:rsidR="00BA2C78">
        <w:t xml:space="preserve">ata </w:t>
      </w:r>
      <w:r w:rsidR="00DB4115">
        <w:t>S</w:t>
      </w:r>
      <w:r w:rsidR="00BA2C78">
        <w:t xml:space="preserve">tructures and </w:t>
      </w:r>
      <w:r w:rsidR="00DB4115">
        <w:t xml:space="preserve">(ReST-enabled) </w:t>
      </w:r>
      <w:r w:rsidR="00BA2C78">
        <w:t>Resources</w:t>
      </w:r>
      <w:r w:rsidRPr="00F1614B">
        <w:t xml:space="preserve">. </w:t>
      </w:r>
    </w:p>
    <w:p w14:paraId="28D3CD27" w14:textId="4F7631EB" w:rsidR="00BA2C78" w:rsidRDefault="00BA2C78" w:rsidP="00346EA4">
      <w:pPr>
        <w:pStyle w:val="Heading4"/>
        <w:numPr>
          <w:ilvl w:val="3"/>
          <w:numId w:val="5"/>
        </w:numPr>
        <w:tabs>
          <w:tab w:val="left" w:pos="0"/>
        </w:tabs>
      </w:pPr>
      <w:r>
        <w:lastRenderedPageBreak/>
        <w:t>Basic Datatypes</w:t>
      </w:r>
    </w:p>
    <w:p w14:paraId="2DC1CBA2" w14:textId="7600C87C" w:rsidR="005771CA" w:rsidRDefault="005771CA" w:rsidP="005771CA">
      <w:r>
        <w:t>The basic UML datatypes, e.g. String and Boolean, are supported.</w:t>
      </w:r>
      <w:r w:rsidR="00902852">
        <w:t xml:space="preserve"> </w:t>
      </w:r>
      <w:r>
        <w:t>Additional datatypes are defined as follows:</w:t>
      </w:r>
      <w:r w:rsidR="004555C1">
        <w:br/>
      </w:r>
    </w:p>
    <w:p w14:paraId="68FD1AFC" w14:textId="50A11236" w:rsidR="005771CA" w:rsidRDefault="005771CA" w:rsidP="00346EA4">
      <w:pPr>
        <w:pStyle w:val="ListParagraph"/>
        <w:numPr>
          <w:ilvl w:val="0"/>
          <w:numId w:val="66"/>
        </w:numPr>
      </w:pPr>
      <w:r w:rsidRPr="005771CA">
        <w:rPr>
          <w:b/>
        </w:rPr>
        <w:t>Any</w:t>
      </w:r>
      <w:r w:rsidR="00902852">
        <w:rPr>
          <w:b/>
        </w:rPr>
        <w:t xml:space="preserve"> </w:t>
      </w:r>
      <w:r w:rsidR="00AA1699" w:rsidRPr="00AA1699">
        <w:rPr>
          <w:rFonts w:ascii="Century Gothic" w:hAnsi="Century Gothic"/>
          <w:bCs/>
        </w:rPr>
        <w:t>−</w:t>
      </w:r>
      <w:r w:rsidR="00902852">
        <w:rPr>
          <w:b/>
        </w:rPr>
        <w:t xml:space="preserve"> </w:t>
      </w:r>
      <w:r>
        <w:t>Maps to ‘Object’, ‘Thing’ or ‘?’ – an object whose type can only be determined at runtime</w:t>
      </w:r>
      <w:r w:rsidR="00E91552">
        <w:br/>
      </w:r>
    </w:p>
    <w:p w14:paraId="0EF35194" w14:textId="42F9CF52" w:rsidR="005771CA" w:rsidRDefault="005771CA" w:rsidP="00346EA4">
      <w:pPr>
        <w:pStyle w:val="ListParagraph"/>
        <w:numPr>
          <w:ilvl w:val="0"/>
          <w:numId w:val="55"/>
        </w:numPr>
      </w:pPr>
      <w:r>
        <w:rPr>
          <w:b/>
        </w:rPr>
        <w:t>UUID</w:t>
      </w:r>
      <w:r w:rsidR="00902852">
        <w:rPr>
          <w:b/>
        </w:rPr>
        <w:t xml:space="preserve"> </w:t>
      </w:r>
      <w:r w:rsidR="00AA1699" w:rsidRPr="00AA1699">
        <w:rPr>
          <w:rFonts w:ascii="Century Gothic" w:hAnsi="Century Gothic"/>
          <w:bCs/>
        </w:rPr>
        <w:t>−</w:t>
      </w:r>
      <w:r w:rsidR="00902852">
        <w:rPr>
          <w:b/>
        </w:rPr>
        <w:t xml:space="preserve"> </w:t>
      </w:r>
      <w:r>
        <w:t xml:space="preserve">A v4 universal ID, as specified in </w:t>
      </w:r>
      <w:hyperlink r:id="rId81" w:history="1">
        <w:r>
          <w:rPr>
            <w:rStyle w:val="Hyperlink"/>
          </w:rPr>
          <w:t>https://tools.ietf.org/html/rfc4122</w:t>
        </w:r>
      </w:hyperlink>
      <w:r w:rsidR="00E91552">
        <w:br/>
      </w:r>
    </w:p>
    <w:p w14:paraId="226F9A47" w14:textId="20BD4F33" w:rsidR="005771CA" w:rsidRDefault="005771CA" w:rsidP="00346EA4">
      <w:pPr>
        <w:pStyle w:val="ListParagraph"/>
        <w:numPr>
          <w:ilvl w:val="0"/>
          <w:numId w:val="55"/>
        </w:numPr>
      </w:pPr>
      <w:r>
        <w:rPr>
          <w:b/>
        </w:rPr>
        <w:t>Map</w:t>
      </w:r>
      <w:r w:rsidR="00902852">
        <w:rPr>
          <w:b/>
        </w:rPr>
        <w:t xml:space="preserve"> </w:t>
      </w:r>
      <w:r w:rsidR="00AA1699" w:rsidRPr="00AA1699">
        <w:rPr>
          <w:rFonts w:ascii="Century Gothic" w:hAnsi="Century Gothic"/>
          <w:bCs/>
        </w:rPr>
        <w:t>−</w:t>
      </w:r>
      <w:r w:rsidR="00902852">
        <w:rPr>
          <w:b/>
        </w:rPr>
        <w:t xml:space="preserve"> </w:t>
      </w:r>
      <w:r w:rsidR="00A8181F">
        <w:t xml:space="preserve">An unordered collection </w:t>
      </w:r>
      <w:r>
        <w:t>of entries, which are key/value pairs</w:t>
      </w:r>
      <w:r w:rsidR="00E91552">
        <w:t xml:space="preserve"> where the key is a String and the value is Any</w:t>
      </w:r>
      <w:r w:rsidR="00E91552">
        <w:br/>
      </w:r>
    </w:p>
    <w:p w14:paraId="4923701C" w14:textId="63E38414" w:rsidR="0022220B" w:rsidRPr="0022220B" w:rsidRDefault="0022220B" w:rsidP="00346EA4">
      <w:pPr>
        <w:pStyle w:val="ListParagraph"/>
        <w:numPr>
          <w:ilvl w:val="0"/>
          <w:numId w:val="55"/>
        </w:numPr>
        <w:rPr>
          <w:b/>
        </w:rPr>
      </w:pPr>
      <w:r w:rsidRPr="0022220B">
        <w:rPr>
          <w:b/>
        </w:rPr>
        <w:t>Array</w:t>
      </w:r>
      <w:r>
        <w:rPr>
          <w:b/>
        </w:rPr>
        <w:t xml:space="preserve"> (List)</w:t>
      </w:r>
      <w:r w:rsidR="00902852">
        <w:rPr>
          <w:b/>
        </w:rPr>
        <w:t xml:space="preserve"> </w:t>
      </w:r>
      <w:r w:rsidR="00AA1699" w:rsidRPr="00AA1699">
        <w:rPr>
          <w:rFonts w:ascii="Century Gothic" w:hAnsi="Century Gothic"/>
          <w:bCs/>
        </w:rPr>
        <w:t>−</w:t>
      </w:r>
      <w:r w:rsidR="00902852">
        <w:rPr>
          <w:b/>
        </w:rPr>
        <w:t xml:space="preserve"> </w:t>
      </w:r>
      <w:r>
        <w:t>An ordered collection of values of the same type</w:t>
      </w:r>
      <w:r w:rsidR="00E91552">
        <w:br/>
      </w:r>
    </w:p>
    <w:p w14:paraId="6716C2E4" w14:textId="2FF0AA83" w:rsidR="0022220B" w:rsidRPr="0022220B" w:rsidRDefault="0022220B" w:rsidP="00346EA4">
      <w:pPr>
        <w:pStyle w:val="ListParagraph"/>
        <w:numPr>
          <w:ilvl w:val="0"/>
          <w:numId w:val="55"/>
        </w:numPr>
        <w:rPr>
          <w:b/>
        </w:rPr>
      </w:pPr>
      <w:r>
        <w:rPr>
          <w:b/>
        </w:rPr>
        <w:t>Tuple</w:t>
      </w:r>
      <w:r w:rsidR="00902852">
        <w:rPr>
          <w:b/>
        </w:rPr>
        <w:t xml:space="preserve"> </w:t>
      </w:r>
      <w:r w:rsidR="00AA1699" w:rsidRPr="00AA1699">
        <w:rPr>
          <w:rFonts w:ascii="Century Gothic" w:hAnsi="Century Gothic"/>
          <w:bCs/>
        </w:rPr>
        <w:t>−</w:t>
      </w:r>
      <w:r w:rsidR="00902852">
        <w:rPr>
          <w:b/>
        </w:rPr>
        <w:t xml:space="preserve"> </w:t>
      </w:r>
      <w:r>
        <w:t>An ordered collection of Any</w:t>
      </w:r>
      <w:r w:rsidR="00E91552">
        <w:br/>
      </w:r>
    </w:p>
    <w:p w14:paraId="527FB775" w14:textId="6C8FDA11" w:rsidR="005771CA" w:rsidRDefault="005771CA" w:rsidP="00346EA4">
      <w:pPr>
        <w:pStyle w:val="ListParagraph"/>
        <w:numPr>
          <w:ilvl w:val="0"/>
          <w:numId w:val="55"/>
        </w:numPr>
      </w:pPr>
      <w:r>
        <w:rPr>
          <w:b/>
        </w:rPr>
        <w:t>Relation</w:t>
      </w:r>
      <w:r w:rsidR="00902852">
        <w:rPr>
          <w:b/>
        </w:rPr>
        <w:t xml:space="preserve"> </w:t>
      </w:r>
      <w:r w:rsidR="00AA1699" w:rsidRPr="00AA1699">
        <w:rPr>
          <w:rFonts w:ascii="Century Gothic" w:hAnsi="Century Gothic"/>
          <w:bCs/>
        </w:rPr>
        <w:t>−</w:t>
      </w:r>
      <w:r w:rsidR="00902852">
        <w:rPr>
          <w:b/>
        </w:rPr>
        <w:t xml:space="preserve"> </w:t>
      </w:r>
      <w:r w:rsidRPr="005771CA">
        <w:t>A</w:t>
      </w:r>
      <w:r>
        <w:t xml:space="preserve"> Set of </w:t>
      </w:r>
      <w:r w:rsidR="0022220B">
        <w:t>Tuples with a Header Array</w:t>
      </w:r>
      <w:r w:rsidR="00E91552">
        <w:br/>
      </w:r>
    </w:p>
    <w:p w14:paraId="746D73D3" w14:textId="521A8744" w:rsidR="00E91552" w:rsidRDefault="00E91552" w:rsidP="00346EA4">
      <w:pPr>
        <w:pStyle w:val="ListParagraph"/>
        <w:numPr>
          <w:ilvl w:val="0"/>
          <w:numId w:val="55"/>
        </w:numPr>
      </w:pPr>
      <w:r>
        <w:rPr>
          <w:b/>
        </w:rPr>
        <w:t>Bindings</w:t>
      </w:r>
      <w:r w:rsidR="00902852">
        <w:rPr>
          <w:b/>
        </w:rPr>
        <w:t xml:space="preserve"> </w:t>
      </w:r>
      <w:r w:rsidR="00AA1699" w:rsidRPr="00AA1699">
        <w:rPr>
          <w:rFonts w:ascii="Century Gothic" w:hAnsi="Century Gothic"/>
          <w:bCs/>
        </w:rPr>
        <w:t>−</w:t>
      </w:r>
      <w:r w:rsidR="00902852">
        <w:rPr>
          <w:b/>
        </w:rPr>
        <w:t xml:space="preserve"> </w:t>
      </w:r>
      <w:r>
        <w:t>A Map where the keys represent query Variables, and, for each variable, the values can either be NULL (free/unassigned variable), or immutable (bound variable).</w:t>
      </w:r>
      <w:r>
        <w:br/>
      </w:r>
    </w:p>
    <w:p w14:paraId="26016615" w14:textId="234A695E" w:rsidR="00E91552" w:rsidRDefault="00E91552" w:rsidP="00346EA4">
      <w:pPr>
        <w:pStyle w:val="ListParagraph"/>
        <w:numPr>
          <w:ilvl w:val="0"/>
          <w:numId w:val="55"/>
        </w:numPr>
      </w:pPr>
      <w:r>
        <w:rPr>
          <w:b/>
        </w:rPr>
        <w:t>Parameters</w:t>
      </w:r>
      <w:r w:rsidR="00AA1699">
        <w:rPr>
          <w:b/>
        </w:rPr>
        <w:t xml:space="preserve"> </w:t>
      </w:r>
      <w:r w:rsidR="00AA1699" w:rsidRPr="00AA1699">
        <w:rPr>
          <w:rFonts w:ascii="Century Gothic" w:hAnsi="Century Gothic"/>
          <w:bCs/>
        </w:rPr>
        <w:t>−</w:t>
      </w:r>
      <w:r w:rsidR="00AA1699">
        <w:rPr>
          <w:b/>
        </w:rPr>
        <w:t xml:space="preserve"> </w:t>
      </w:r>
      <w:r w:rsidRPr="005771CA">
        <w:t>A</w:t>
      </w:r>
      <w:r>
        <w:rPr>
          <w:b/>
        </w:rPr>
        <w:t xml:space="preserve"> </w:t>
      </w:r>
      <w:r w:rsidRPr="005771CA">
        <w:t>Map</w:t>
      </w:r>
      <w:r>
        <w:t>&lt;String, String&gt; that contains non-NULL values that represent configuration parameters for the execution of an Operation</w:t>
      </w:r>
      <w:r>
        <w:br/>
      </w:r>
    </w:p>
    <w:p w14:paraId="7B530B25" w14:textId="7EAFE60B" w:rsidR="0022220B" w:rsidRDefault="0022220B" w:rsidP="00346EA4">
      <w:pPr>
        <w:pStyle w:val="Heading4"/>
        <w:numPr>
          <w:ilvl w:val="3"/>
          <w:numId w:val="5"/>
        </w:numPr>
        <w:tabs>
          <w:tab w:val="left" w:pos="0"/>
        </w:tabs>
      </w:pPr>
      <w:r>
        <w:t>Signs, Identifiers and Terms</w:t>
      </w:r>
    </w:p>
    <w:p w14:paraId="7C41DE3B" w14:textId="035EEC02" w:rsidR="0085455F" w:rsidRDefault="0085455F" w:rsidP="0085455F">
      <w:r>
        <w:t xml:space="preserve">An Identifier is a symbol used to </w:t>
      </w:r>
      <w:r w:rsidRPr="00CC42DF">
        <w:rPr>
          <w:i/>
        </w:rPr>
        <w:t>denote</w:t>
      </w:r>
      <w:r>
        <w:t xml:space="preserve"> one and one entity</w:t>
      </w:r>
      <w:r>
        <w:rPr>
          <w:rStyle w:val="FootnoteReference"/>
        </w:rPr>
        <w:footnoteReference w:id="2"/>
      </w:r>
      <w:r>
        <w:t xml:space="preserve"> within some context. Depending on the context – </w:t>
      </w:r>
      <w:r w:rsidRPr="00AA1699">
        <w:rPr>
          <w:i/>
          <w:iCs/>
        </w:rPr>
        <w:t>e.g</w:t>
      </w:r>
      <w:r>
        <w:t xml:space="preserve">. universal vs local, web vs internal – it may convenient, or even necessary, for the identifier to have a specific form. </w:t>
      </w:r>
      <w:r w:rsidR="00971187">
        <w:br/>
        <w:t xml:space="preserve">For this reason, </w:t>
      </w:r>
      <w:r>
        <w:t xml:space="preserve">API4KP </w:t>
      </w:r>
      <w:r w:rsidR="00971187">
        <w:t>defines a single, complex datatype with correlated internal structure that balances the primary requirements of the various architectural styles for which the APIs are designed</w:t>
      </w:r>
      <w:r w:rsidR="00B30D13">
        <w:t xml:space="preserve">, as shown in </w:t>
      </w:r>
      <w:ins w:id="202" w:author="Sottara, Davide" w:date="2021-03-20T15:56:00Z">
        <w:r w:rsidR="009753C7">
          <w:fldChar w:fldCharType="begin"/>
        </w:r>
        <w:r w:rsidR="009753C7">
          <w:instrText xml:space="preserve"> REF _Ref67148223 \h </w:instrText>
        </w:r>
      </w:ins>
      <w:r w:rsidR="009753C7">
        <w:fldChar w:fldCharType="separate"/>
      </w:r>
      <w:ins w:id="203" w:author="Sottara, Davide" w:date="2021-03-20T15:56:00Z">
        <w:r w:rsidR="009753C7" w:rsidRPr="00B30D13">
          <w:t xml:space="preserve">Figure </w:t>
        </w:r>
        <w:r w:rsidR="009753C7">
          <w:rPr>
            <w:noProof/>
          </w:rPr>
          <w:t>4</w:t>
        </w:r>
        <w:r w:rsidR="009753C7">
          <w:fldChar w:fldCharType="end"/>
        </w:r>
      </w:ins>
      <w:del w:id="204" w:author="Sottara, Davide" w:date="2021-03-20T15:56:00Z">
        <w:r w:rsidR="00B30D13" w:rsidDel="009753C7">
          <w:delText xml:space="preserve">Figure </w:delText>
        </w:r>
      </w:del>
      <w:del w:id="205" w:author="Sottara, Davide" w:date="2021-03-20T15:53:00Z">
        <w:r w:rsidR="00B30D13" w:rsidDel="004E2E45">
          <w:delText>3</w:delText>
        </w:r>
      </w:del>
      <w:r w:rsidR="00B30D13">
        <w:t>.</w:t>
      </w:r>
    </w:p>
    <w:p w14:paraId="4CAA6076" w14:textId="77777777" w:rsidR="00B30D13" w:rsidRPr="0085455F" w:rsidRDefault="00B30D13" w:rsidP="0085455F"/>
    <w:p w14:paraId="3CEBCAAD" w14:textId="77777777" w:rsidR="00B30D13" w:rsidRDefault="00416E68" w:rsidP="00B30D13">
      <w:pPr>
        <w:keepNext/>
      </w:pPr>
      <w:r>
        <w:rPr>
          <w:noProof/>
        </w:rPr>
        <w:lastRenderedPageBreak/>
        <w:drawing>
          <wp:inline distT="0" distB="0" distL="0" distR="0" wp14:anchorId="1DD3E93E" wp14:editId="3315FD56">
            <wp:extent cx="5368442" cy="5313872"/>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Class Diagram.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73386" cy="5318765"/>
                    </a:xfrm>
                    <a:prstGeom prst="rect">
                      <a:avLst/>
                    </a:prstGeom>
                  </pic:spPr>
                </pic:pic>
              </a:graphicData>
            </a:graphic>
          </wp:inline>
        </w:drawing>
      </w:r>
    </w:p>
    <w:p w14:paraId="4A27C0CD" w14:textId="5447CE65" w:rsidR="0022220B" w:rsidRPr="00B30D13" w:rsidRDefault="00B30D13" w:rsidP="00B30D13">
      <w:pPr>
        <w:pStyle w:val="Caption"/>
        <w:spacing w:before="120"/>
        <w:rPr>
          <w:sz w:val="20"/>
          <w:szCs w:val="20"/>
        </w:rPr>
      </w:pPr>
      <w:bookmarkStart w:id="206" w:name="_Ref67148223"/>
      <w:r w:rsidRPr="00B30D13">
        <w:rPr>
          <w:sz w:val="20"/>
          <w:szCs w:val="20"/>
        </w:rPr>
        <w:t xml:space="preserve">Figure </w:t>
      </w:r>
      <w:r w:rsidRPr="00B30D13">
        <w:rPr>
          <w:sz w:val="20"/>
          <w:szCs w:val="20"/>
        </w:rPr>
        <w:fldChar w:fldCharType="begin"/>
      </w:r>
      <w:r w:rsidRPr="00B30D13">
        <w:rPr>
          <w:sz w:val="20"/>
          <w:szCs w:val="20"/>
        </w:rPr>
        <w:instrText xml:space="preserve"> SEQ Figure \* ARABIC </w:instrText>
      </w:r>
      <w:r w:rsidRPr="00B30D13">
        <w:rPr>
          <w:sz w:val="20"/>
          <w:szCs w:val="20"/>
        </w:rPr>
        <w:fldChar w:fldCharType="separate"/>
      </w:r>
      <w:ins w:id="207" w:author="Sottara, Davide" w:date="2021-03-20T16:44:00Z">
        <w:r w:rsidR="00E54B8C">
          <w:rPr>
            <w:noProof/>
            <w:sz w:val="20"/>
            <w:szCs w:val="20"/>
          </w:rPr>
          <w:t>4</w:t>
        </w:r>
      </w:ins>
      <w:r w:rsidRPr="00B30D13">
        <w:rPr>
          <w:sz w:val="20"/>
          <w:szCs w:val="20"/>
        </w:rPr>
        <w:fldChar w:fldCharType="end"/>
      </w:r>
      <w:bookmarkEnd w:id="206"/>
      <w:r w:rsidRPr="00B30D13">
        <w:rPr>
          <w:sz w:val="20"/>
          <w:szCs w:val="20"/>
        </w:rPr>
        <w:t>. Identifier and Resource Identifier Descriptions</w:t>
      </w:r>
    </w:p>
    <w:p w14:paraId="65A3EF4B" w14:textId="77777777" w:rsidR="004722FB" w:rsidRPr="00760EDC" w:rsidRDefault="0022220B" w:rsidP="004722FB">
      <w:pPr>
        <w:pStyle w:val="Heading5"/>
        <w:rPr>
          <w:sz w:val="20"/>
          <w:szCs w:val="20"/>
        </w:rPr>
      </w:pPr>
      <w:r w:rsidRPr="00760EDC">
        <w:rPr>
          <w:sz w:val="20"/>
          <w:szCs w:val="20"/>
        </w:rPr>
        <w:t xml:space="preserve">Identifier </w:t>
      </w:r>
    </w:p>
    <w:p w14:paraId="7FA54C4D" w14:textId="77777777" w:rsidR="00BB49ED" w:rsidRDefault="0022220B" w:rsidP="004722FB">
      <w:pPr>
        <w:pStyle w:val="Textbody"/>
      </w:pPr>
      <w:r w:rsidRPr="004722FB">
        <w:t>Identifier datatypes provide information to denote, designate or locate an individual resource.</w:t>
      </w:r>
    </w:p>
    <w:p w14:paraId="7A440E53" w14:textId="77777777" w:rsidR="00BB49ED" w:rsidRPr="00BB49ED" w:rsidRDefault="00E5637D" w:rsidP="00BB49ED">
      <w:pPr>
        <w:pStyle w:val="Textbody"/>
        <w:numPr>
          <w:ilvl w:val="0"/>
          <w:numId w:val="67"/>
        </w:numPr>
        <w:spacing w:before="60"/>
        <w:rPr>
          <w:b/>
        </w:rPr>
      </w:pPr>
      <w:r>
        <w:rPr>
          <w:i/>
        </w:rPr>
        <w:t>identifies</w:t>
      </w:r>
      <w:r w:rsidR="0022220B">
        <w:rPr>
          <w:i/>
        </w:rPr>
        <w:t>:</w:t>
      </w:r>
      <w:r w:rsidR="0022220B">
        <w:t xml:space="preserve"> a universal identifier of the individual, in URI format</w:t>
      </w:r>
    </w:p>
    <w:p w14:paraId="1C758FF7" w14:textId="77777777" w:rsidR="00BB49ED" w:rsidRPr="00BB49ED" w:rsidRDefault="0022220B" w:rsidP="00BB49ED">
      <w:pPr>
        <w:pStyle w:val="Textbody"/>
        <w:numPr>
          <w:ilvl w:val="0"/>
          <w:numId w:val="67"/>
        </w:numPr>
        <w:spacing w:before="60"/>
        <w:rPr>
          <w:b/>
        </w:rPr>
      </w:pPr>
      <w:r w:rsidRPr="00A8181F">
        <w:rPr>
          <w:i/>
        </w:rPr>
        <w:t>tag</w:t>
      </w:r>
      <w:r>
        <w:t xml:space="preserve">: a </w:t>
      </w:r>
      <w:r w:rsidR="00E96503">
        <w:t xml:space="preserve">local </w:t>
      </w:r>
      <w:r>
        <w:t>identifier of the individual</w:t>
      </w:r>
      <w:r w:rsidR="00E96503">
        <w:t>, i.e. an identifier that can be guaranteed to be resolved uniquely only in a specific context</w:t>
      </w:r>
    </w:p>
    <w:p w14:paraId="34E4E65F" w14:textId="77777777" w:rsidR="00BB49ED" w:rsidRPr="00BB49ED" w:rsidRDefault="00E96503" w:rsidP="00BB49ED">
      <w:pPr>
        <w:pStyle w:val="Textbody"/>
        <w:numPr>
          <w:ilvl w:val="0"/>
          <w:numId w:val="67"/>
        </w:numPr>
        <w:spacing w:before="60"/>
        <w:rPr>
          <w:b/>
        </w:rPr>
      </w:pPr>
      <w:proofErr w:type="spellStart"/>
      <w:r w:rsidRPr="00A8181F">
        <w:rPr>
          <w:i/>
        </w:rPr>
        <w:t>tagFormat</w:t>
      </w:r>
      <w:proofErr w:type="spellEnd"/>
      <w:r w:rsidRPr="00E96503">
        <w:t>:</w:t>
      </w:r>
      <w:r>
        <w:t xml:space="preserve"> the type of tag, chosen from styles that include, but not limited to, UUIDs, OIDs, String or date/time stamps</w:t>
      </w:r>
    </w:p>
    <w:p w14:paraId="7BF1DDB9" w14:textId="77777777" w:rsidR="00BB49ED" w:rsidRPr="00BB49ED" w:rsidRDefault="00E96503" w:rsidP="00BB49ED">
      <w:pPr>
        <w:pStyle w:val="Textbody"/>
        <w:numPr>
          <w:ilvl w:val="0"/>
          <w:numId w:val="67"/>
        </w:numPr>
        <w:spacing w:before="60"/>
        <w:rPr>
          <w:b/>
        </w:rPr>
      </w:pPr>
      <w:r w:rsidRPr="00A8181F">
        <w:rPr>
          <w:i/>
        </w:rPr>
        <w:t>name</w:t>
      </w:r>
      <w:r w:rsidR="00E5637D">
        <w:t>: a lexical form of</w:t>
      </w:r>
      <w:r>
        <w:t xml:space="preserve"> appellation of the resource, which is informative, but not required to be resolvable uniquely</w:t>
      </w:r>
    </w:p>
    <w:p w14:paraId="49DC040D" w14:textId="08D403B0" w:rsidR="00E96503" w:rsidRPr="00E96503" w:rsidRDefault="00E96503" w:rsidP="00BB49ED">
      <w:pPr>
        <w:pStyle w:val="Textbody"/>
        <w:numPr>
          <w:ilvl w:val="0"/>
          <w:numId w:val="67"/>
        </w:numPr>
        <w:spacing w:before="60"/>
        <w:rPr>
          <w:b/>
        </w:rPr>
      </w:pPr>
      <w:proofErr w:type="spellStart"/>
      <w:r w:rsidRPr="00BB49ED">
        <w:rPr>
          <w:i/>
          <w:iCs/>
        </w:rPr>
        <w:t>establishedOn</w:t>
      </w:r>
      <w:proofErr w:type="spellEnd"/>
      <w:r w:rsidRPr="00E96503">
        <w:t>:</w:t>
      </w:r>
      <w:r>
        <w:t xml:space="preserve"> date when the identifier was assigned to the individual</w:t>
      </w:r>
    </w:p>
    <w:p w14:paraId="44CFA319" w14:textId="77777777" w:rsidR="00BB49ED" w:rsidRDefault="00E96503" w:rsidP="004722FB">
      <w:pPr>
        <w:pStyle w:val="Heading5"/>
      </w:pPr>
      <w:proofErr w:type="spellStart"/>
      <w:r>
        <w:t>VersionIdentifier</w:t>
      </w:r>
      <w:proofErr w:type="spellEnd"/>
    </w:p>
    <w:p w14:paraId="76E751E8" w14:textId="77777777" w:rsidR="00BB49ED" w:rsidRDefault="00E96503" w:rsidP="00BB49ED">
      <w:pPr>
        <w:pStyle w:val="Textbody"/>
      </w:pPr>
      <w:r w:rsidRPr="00BB49ED">
        <w:t>An identifier of a specific version of an entity</w:t>
      </w:r>
    </w:p>
    <w:p w14:paraId="20FDB640" w14:textId="247F3AA4" w:rsidR="00BB49ED" w:rsidRDefault="00E96503" w:rsidP="00BB49ED">
      <w:pPr>
        <w:pStyle w:val="Textbody"/>
        <w:numPr>
          <w:ilvl w:val="0"/>
          <w:numId w:val="68"/>
        </w:numPr>
        <w:spacing w:before="60"/>
        <w:rPr>
          <w:i/>
        </w:rPr>
      </w:pPr>
      <w:r w:rsidRPr="00A8181F">
        <w:rPr>
          <w:i/>
        </w:rPr>
        <w:t>versionTag</w:t>
      </w:r>
      <w:r>
        <w:t>: the identifier of the version of the entity, resolvable within the context of the individual’s series</w:t>
      </w:r>
    </w:p>
    <w:p w14:paraId="562C7DAE" w14:textId="233E1D7B" w:rsidR="00E96503" w:rsidRPr="00E96503" w:rsidRDefault="00E96503" w:rsidP="00BB49ED">
      <w:pPr>
        <w:pStyle w:val="Textbody"/>
        <w:numPr>
          <w:ilvl w:val="0"/>
          <w:numId w:val="68"/>
        </w:numPr>
        <w:spacing w:before="60"/>
      </w:pPr>
      <w:proofErr w:type="spellStart"/>
      <w:r w:rsidRPr="00A8181F">
        <w:rPr>
          <w:i/>
        </w:rPr>
        <w:lastRenderedPageBreak/>
        <w:t>versionTagFormat</w:t>
      </w:r>
      <w:proofErr w:type="spellEnd"/>
      <w:r w:rsidRPr="00E96503">
        <w:t>:</w:t>
      </w:r>
      <w:r>
        <w:t xml:space="preserve"> the type of versionTag, chosen from styles that include, but not limited to, UUIDs, OIDs, String or date/time stamps</w:t>
      </w:r>
    </w:p>
    <w:p w14:paraId="2B95B4DF" w14:textId="77777777" w:rsidR="00BB49ED" w:rsidRDefault="00E96503" w:rsidP="00BB49ED">
      <w:pPr>
        <w:pStyle w:val="Heading5"/>
      </w:pPr>
      <w:proofErr w:type="spellStart"/>
      <w:r w:rsidRPr="00E96503">
        <w:t>ScopedIdentifier</w:t>
      </w:r>
      <w:proofErr w:type="spellEnd"/>
    </w:p>
    <w:p w14:paraId="3095794E" w14:textId="73E19DF5" w:rsidR="00BF42C0" w:rsidRDefault="00E96503" w:rsidP="00BB49ED">
      <w:pPr>
        <w:pStyle w:val="Textbody"/>
      </w:pPr>
      <w:r w:rsidRPr="00BB49ED">
        <w:t>An</w:t>
      </w:r>
      <w:r>
        <w:t xml:space="preserve"> </w:t>
      </w:r>
      <w:r w:rsidRPr="00BB49ED">
        <w:t>identifier with a tag that can be resolved within an explicitly known context</w:t>
      </w:r>
      <w:r w:rsidR="00760EDC">
        <w:t>.</w:t>
      </w:r>
    </w:p>
    <w:p w14:paraId="0AF921CB" w14:textId="715B7F19" w:rsidR="00E96503" w:rsidRPr="00BF42C0" w:rsidRDefault="00E96503" w:rsidP="00BF42C0">
      <w:pPr>
        <w:pStyle w:val="Textbody"/>
        <w:numPr>
          <w:ilvl w:val="0"/>
          <w:numId w:val="68"/>
        </w:numPr>
        <w:spacing w:before="60"/>
        <w:rPr>
          <w:iCs/>
        </w:rPr>
      </w:pPr>
      <w:proofErr w:type="spellStart"/>
      <w:r w:rsidRPr="00A8181F">
        <w:rPr>
          <w:i/>
        </w:rPr>
        <w:t>namespaceURI</w:t>
      </w:r>
      <w:proofErr w:type="spellEnd"/>
      <w:r w:rsidRPr="00BF42C0">
        <w:rPr>
          <w:iCs/>
        </w:rPr>
        <w:t>: the URI of the namespace that provides the explicit context</w:t>
      </w:r>
    </w:p>
    <w:p w14:paraId="71F79DD3" w14:textId="77777777" w:rsidR="00BF42C0" w:rsidRDefault="00E96503" w:rsidP="00BF42C0">
      <w:pPr>
        <w:pStyle w:val="Heading5"/>
      </w:pPr>
      <w:proofErr w:type="spellStart"/>
      <w:r>
        <w:t>UniversalIdentifier</w:t>
      </w:r>
      <w:proofErr w:type="spellEnd"/>
    </w:p>
    <w:p w14:paraId="0E0550EF" w14:textId="57910848" w:rsidR="00E96503" w:rsidRPr="00E96503" w:rsidRDefault="00E96503" w:rsidP="00BF42C0">
      <w:pPr>
        <w:pStyle w:val="Textbody"/>
      </w:pPr>
      <w:r>
        <w:t>An identifier that can be resolved unambiguously</w:t>
      </w:r>
      <w:r w:rsidR="00A8181F">
        <w:t xml:space="preserve"> to an entity, regardless of context</w:t>
      </w:r>
      <w:r>
        <w:t>.</w:t>
      </w:r>
    </w:p>
    <w:p w14:paraId="3514C9C5" w14:textId="77777777" w:rsidR="00760EDC" w:rsidRDefault="00E96503" w:rsidP="00760EDC">
      <w:pPr>
        <w:pStyle w:val="Heading5"/>
      </w:pPr>
      <w:proofErr w:type="spellStart"/>
      <w:r>
        <w:t>SemanticIdentifie</w:t>
      </w:r>
      <w:r w:rsidR="00760EDC">
        <w:t>r</w:t>
      </w:r>
      <w:proofErr w:type="spellEnd"/>
    </w:p>
    <w:p w14:paraId="0EC878A5" w14:textId="1D44CFB9" w:rsidR="00E96503" w:rsidRPr="00E96503" w:rsidRDefault="00E96503" w:rsidP="00760EDC">
      <w:pPr>
        <w:pStyle w:val="Textbody"/>
      </w:pPr>
      <w:r>
        <w:t xml:space="preserve">A </w:t>
      </w:r>
      <w:r w:rsidR="00760EDC">
        <w:t>s</w:t>
      </w:r>
      <w:r>
        <w:t xml:space="preserve">coped, </w:t>
      </w:r>
      <w:r w:rsidR="00760EDC">
        <w:t>v</w:t>
      </w:r>
      <w:r>
        <w:t xml:space="preserve">ersioned, </w:t>
      </w:r>
      <w:r w:rsidR="00760EDC">
        <w:t>u</w:t>
      </w:r>
      <w:r>
        <w:t xml:space="preserve">niversal </w:t>
      </w:r>
      <w:r w:rsidR="00760EDC">
        <w:t>i</w:t>
      </w:r>
      <w:r>
        <w:t>dentifier</w:t>
      </w:r>
      <w:r w:rsidR="00760EDC">
        <w:t>.</w:t>
      </w:r>
    </w:p>
    <w:p w14:paraId="508F9B5F" w14:textId="77777777" w:rsidR="00760EDC" w:rsidRDefault="00E96503" w:rsidP="00760EDC">
      <w:pPr>
        <w:pStyle w:val="Heading5"/>
      </w:pPr>
      <w:proofErr w:type="spellStart"/>
      <w:r>
        <w:t>ResourceIdentifier</w:t>
      </w:r>
      <w:proofErr w:type="spellEnd"/>
    </w:p>
    <w:p w14:paraId="44195BD5" w14:textId="77777777" w:rsidR="00760EDC" w:rsidRDefault="00E96503" w:rsidP="00760EDC">
      <w:pPr>
        <w:pStyle w:val="Textbody"/>
      </w:pPr>
      <w:r>
        <w:t xml:space="preserve">The canonical implementation of a </w:t>
      </w:r>
      <w:proofErr w:type="spellStart"/>
      <w:r>
        <w:t>SemanticIdentifier</w:t>
      </w:r>
      <w:proofErr w:type="spellEnd"/>
      <w:r w:rsidR="00760EDC">
        <w:t>.</w:t>
      </w:r>
    </w:p>
    <w:p w14:paraId="36BF2238" w14:textId="313E2B7F" w:rsidR="00760EDC" w:rsidRDefault="00E5637D" w:rsidP="00760EDC">
      <w:pPr>
        <w:pStyle w:val="Textbody"/>
        <w:numPr>
          <w:ilvl w:val="0"/>
          <w:numId w:val="67"/>
        </w:numPr>
        <w:spacing w:before="60"/>
        <w:rPr>
          <w:i/>
        </w:rPr>
      </w:pPr>
      <w:proofErr w:type="spellStart"/>
      <w:r>
        <w:rPr>
          <w:i/>
        </w:rPr>
        <w:t>resourceId</w:t>
      </w:r>
      <w:proofErr w:type="spellEnd"/>
      <w:r>
        <w:rPr>
          <w:i/>
        </w:rPr>
        <w:t xml:space="preserve">: </w:t>
      </w:r>
      <w:r w:rsidRPr="00760EDC">
        <w:rPr>
          <w:i/>
        </w:rPr>
        <w:t xml:space="preserve">a URI of the identified resource. Maps to </w:t>
      </w:r>
      <w:proofErr w:type="spellStart"/>
      <w:r w:rsidRPr="00760EDC">
        <w:rPr>
          <w:i/>
        </w:rPr>
        <w:t>Identifier.identifies</w:t>
      </w:r>
      <w:proofErr w:type="spellEnd"/>
    </w:p>
    <w:p w14:paraId="1072C602" w14:textId="391776F0" w:rsidR="00760EDC" w:rsidRDefault="00E96503" w:rsidP="00760EDC">
      <w:pPr>
        <w:pStyle w:val="Textbody"/>
        <w:numPr>
          <w:ilvl w:val="0"/>
          <w:numId w:val="67"/>
        </w:numPr>
        <w:spacing w:before="60"/>
        <w:rPr>
          <w:i/>
        </w:rPr>
      </w:pPr>
      <w:proofErr w:type="spellStart"/>
      <w:r w:rsidRPr="00A8181F">
        <w:rPr>
          <w:i/>
        </w:rPr>
        <w:t>versionId</w:t>
      </w:r>
      <w:proofErr w:type="spellEnd"/>
      <w:r w:rsidRPr="00760EDC">
        <w:rPr>
          <w:i/>
        </w:rPr>
        <w:t xml:space="preserve">: a URI specific to this version of the entity, obtained by combination of the </w:t>
      </w:r>
      <w:proofErr w:type="spellStart"/>
      <w:r w:rsidRPr="00760EDC">
        <w:rPr>
          <w:i/>
        </w:rPr>
        <w:t>resourceId</w:t>
      </w:r>
      <w:proofErr w:type="spellEnd"/>
      <w:r w:rsidRPr="00760EDC">
        <w:rPr>
          <w:i/>
        </w:rPr>
        <w:t xml:space="preserve"> and the versiontag</w:t>
      </w:r>
    </w:p>
    <w:p w14:paraId="3B9DA3A2" w14:textId="543A99D2" w:rsidR="00760EDC" w:rsidRDefault="00E97FF3" w:rsidP="00760EDC">
      <w:pPr>
        <w:pStyle w:val="Textbody"/>
        <w:numPr>
          <w:ilvl w:val="0"/>
          <w:numId w:val="67"/>
        </w:numPr>
        <w:spacing w:before="60"/>
        <w:rPr>
          <w:i/>
        </w:rPr>
      </w:pPr>
      <w:proofErr w:type="spellStart"/>
      <w:r w:rsidRPr="00A8181F">
        <w:rPr>
          <w:i/>
        </w:rPr>
        <w:t>qName</w:t>
      </w:r>
      <w:proofErr w:type="spellEnd"/>
      <w:r w:rsidRPr="00760EDC">
        <w:rPr>
          <w:i/>
        </w:rPr>
        <w:t xml:space="preserve">: a </w:t>
      </w:r>
      <w:proofErr w:type="spellStart"/>
      <w:r w:rsidRPr="00760EDC">
        <w:rPr>
          <w:i/>
        </w:rPr>
        <w:t>QName</w:t>
      </w:r>
      <w:proofErr w:type="spellEnd"/>
      <w:r w:rsidRPr="00760EDC">
        <w:rPr>
          <w:i/>
        </w:rPr>
        <w:t xml:space="preserve">, derived from the </w:t>
      </w:r>
      <w:proofErr w:type="spellStart"/>
      <w:r w:rsidRPr="00760EDC">
        <w:rPr>
          <w:i/>
        </w:rPr>
        <w:t>namespaceUri</w:t>
      </w:r>
      <w:proofErr w:type="spellEnd"/>
      <w:r w:rsidRPr="00760EDC">
        <w:rPr>
          <w:i/>
        </w:rPr>
        <w:t xml:space="preserve"> and the tag</w:t>
      </w:r>
    </w:p>
    <w:p w14:paraId="3349EB42" w14:textId="1E22E450" w:rsidR="00E97FF3" w:rsidRPr="00760EDC" w:rsidRDefault="00E97FF3" w:rsidP="00760EDC">
      <w:pPr>
        <w:pStyle w:val="Textbody"/>
        <w:numPr>
          <w:ilvl w:val="0"/>
          <w:numId w:val="67"/>
        </w:numPr>
        <w:spacing w:before="60"/>
        <w:rPr>
          <w:i/>
        </w:rPr>
      </w:pPr>
      <w:proofErr w:type="spellStart"/>
      <w:r w:rsidRPr="00A8181F">
        <w:rPr>
          <w:i/>
        </w:rPr>
        <w:t>uuid</w:t>
      </w:r>
      <w:proofErr w:type="spellEnd"/>
      <w:r w:rsidRPr="00760EDC">
        <w:rPr>
          <w:i/>
        </w:rPr>
        <w:t xml:space="preserve">: a UUID is mainly used for joins and identity comparison. If not provided explicitly, a UUID version 1 should be derived from the </w:t>
      </w:r>
      <w:proofErr w:type="spellStart"/>
      <w:r w:rsidRPr="00760EDC">
        <w:rPr>
          <w:i/>
        </w:rPr>
        <w:t>resourceId</w:t>
      </w:r>
      <w:proofErr w:type="spellEnd"/>
      <w:r w:rsidRPr="00760EDC">
        <w:rPr>
          <w:i/>
        </w:rPr>
        <w:t>.</w:t>
      </w:r>
    </w:p>
    <w:p w14:paraId="2D0B52A4" w14:textId="77777777" w:rsidR="00FA364A" w:rsidRDefault="00E97FF3" w:rsidP="00FA364A">
      <w:pPr>
        <w:pStyle w:val="Heading5"/>
      </w:pPr>
      <w:r>
        <w:t>Term (</w:t>
      </w:r>
      <w:proofErr w:type="spellStart"/>
      <w:r>
        <w:t>LexicalIdentifier</w:t>
      </w:r>
      <w:proofErr w:type="spellEnd"/>
      <w:r>
        <w:t>)</w:t>
      </w:r>
    </w:p>
    <w:p w14:paraId="090E5FD3" w14:textId="77777777" w:rsidR="00FA364A" w:rsidRDefault="00416E68" w:rsidP="00FA364A">
      <w:pPr>
        <w:pStyle w:val="Textbody"/>
      </w:pPr>
      <w:r>
        <w:t xml:space="preserve">A semiotic </w:t>
      </w:r>
      <w:proofErr w:type="spellStart"/>
      <w:r w:rsidR="00997032">
        <w:t>ResourceI</w:t>
      </w:r>
      <w:r>
        <w:t>dentifier</w:t>
      </w:r>
      <w:proofErr w:type="spellEnd"/>
      <w:r>
        <w:t xml:space="preserve"> that identifies a Concept</w:t>
      </w:r>
      <w:r w:rsidR="00997032">
        <w:t xml:space="preserve">. This specification uses a full semiotic approach where a Concept is a ‘unit of </w:t>
      </w:r>
      <w:r w:rsidR="00FA364A">
        <w:t>k</w:t>
      </w:r>
      <w:r w:rsidR="00997032">
        <w:t xml:space="preserve">nowledge’, as described in a </w:t>
      </w:r>
      <w:r w:rsidR="00FA364A">
        <w:t>c</w:t>
      </w:r>
      <w:r w:rsidR="00997032">
        <w:t xml:space="preserve">oncept scheme, that references, but is distinct from, a </w:t>
      </w:r>
      <w:r w:rsidR="00FA364A">
        <w:t>r</w:t>
      </w:r>
      <w:r w:rsidR="00997032">
        <w:t>eferent entity, as described in some Domain ontology.</w:t>
      </w:r>
    </w:p>
    <w:p w14:paraId="093D5814" w14:textId="55523F6E" w:rsidR="00FA364A" w:rsidRPr="00FA364A" w:rsidRDefault="00416E68" w:rsidP="00FA364A">
      <w:pPr>
        <w:pStyle w:val="Textbody"/>
        <w:numPr>
          <w:ilvl w:val="0"/>
          <w:numId w:val="67"/>
        </w:numPr>
        <w:spacing w:before="60"/>
        <w:rPr>
          <w:i/>
        </w:rPr>
      </w:pPr>
      <w:proofErr w:type="spellStart"/>
      <w:r w:rsidRPr="00FA364A">
        <w:rPr>
          <w:i/>
        </w:rPr>
        <w:t>prefLabel</w:t>
      </w:r>
      <w:proofErr w:type="spellEnd"/>
      <w:r w:rsidRPr="00FA364A">
        <w:rPr>
          <w:i/>
        </w:rPr>
        <w:t xml:space="preserve">: </w:t>
      </w:r>
      <w:r w:rsidRPr="00FA364A">
        <w:rPr>
          <w:iCs/>
        </w:rPr>
        <w:t xml:space="preserve">a </w:t>
      </w:r>
      <w:r w:rsidR="00E5637D" w:rsidRPr="00FA364A">
        <w:rPr>
          <w:iCs/>
        </w:rPr>
        <w:t xml:space="preserve">lexical form used to designate the concept. </w:t>
      </w:r>
      <w:r w:rsidR="00FA364A" w:rsidRPr="00FA364A">
        <w:rPr>
          <w:iCs/>
        </w:rPr>
        <w:t xml:space="preserve"> </w:t>
      </w:r>
      <w:r w:rsidR="00E5637D" w:rsidRPr="00FA364A">
        <w:rPr>
          <w:iCs/>
        </w:rPr>
        <w:t xml:space="preserve">The use of label is informative: it could contain one of the labels associated to the concept in a reference dictionary. </w:t>
      </w:r>
      <w:r w:rsidRPr="00FA364A">
        <w:rPr>
          <w:iCs/>
        </w:rPr>
        <w:t xml:space="preserve">See </w:t>
      </w:r>
      <w:proofErr w:type="spellStart"/>
      <w:proofErr w:type="gramStart"/>
      <w:r w:rsidRPr="00FA364A">
        <w:rPr>
          <w:iCs/>
        </w:rPr>
        <w:t>skos:prefLabel</w:t>
      </w:r>
      <w:proofErr w:type="spellEnd"/>
      <w:proofErr w:type="gramEnd"/>
    </w:p>
    <w:p w14:paraId="25D263A1" w14:textId="4F583042" w:rsidR="00FA364A" w:rsidRPr="00FA364A" w:rsidRDefault="00E5637D" w:rsidP="00FA364A">
      <w:pPr>
        <w:pStyle w:val="Textbody"/>
        <w:numPr>
          <w:ilvl w:val="0"/>
          <w:numId w:val="67"/>
        </w:numPr>
        <w:spacing w:before="60"/>
        <w:rPr>
          <w:iCs/>
        </w:rPr>
      </w:pPr>
      <w:r w:rsidRPr="00FA364A">
        <w:rPr>
          <w:i/>
        </w:rPr>
        <w:t xml:space="preserve">evokes: </w:t>
      </w:r>
      <w:r w:rsidRPr="00FA364A">
        <w:rPr>
          <w:iCs/>
        </w:rPr>
        <w:t>the URI of the concept that this Term</w:t>
      </w:r>
      <w:r w:rsidR="00E96503" w:rsidRPr="00FA364A">
        <w:rPr>
          <w:iCs/>
        </w:rPr>
        <w:t xml:space="preserve"> </w:t>
      </w:r>
      <w:r w:rsidR="002C10B9" w:rsidRPr="00FA364A">
        <w:rPr>
          <w:iCs/>
        </w:rPr>
        <w:t>identifies.</w:t>
      </w:r>
      <w:r w:rsidR="00FA364A" w:rsidRPr="00FA364A">
        <w:rPr>
          <w:iCs/>
        </w:rPr>
        <w:t xml:space="preserve"> </w:t>
      </w:r>
      <w:r w:rsidR="002C10B9" w:rsidRPr="00FA364A">
        <w:rPr>
          <w:iCs/>
        </w:rPr>
        <w:t xml:space="preserve">Should coincide with </w:t>
      </w:r>
      <w:proofErr w:type="spellStart"/>
      <w:r w:rsidR="002C10B9" w:rsidRPr="00FA364A">
        <w:rPr>
          <w:iCs/>
        </w:rPr>
        <w:t>Identifier.identifies</w:t>
      </w:r>
      <w:proofErr w:type="spellEnd"/>
      <w:r w:rsidR="00FA364A" w:rsidRPr="00FA364A">
        <w:rPr>
          <w:iCs/>
        </w:rPr>
        <w:t>.</w:t>
      </w:r>
    </w:p>
    <w:p w14:paraId="610F0D4E" w14:textId="054030E4" w:rsidR="002C10B9" w:rsidRPr="00FA364A" w:rsidRDefault="002C10B9" w:rsidP="00FA364A">
      <w:pPr>
        <w:pStyle w:val="Textbody"/>
        <w:numPr>
          <w:ilvl w:val="0"/>
          <w:numId w:val="67"/>
        </w:numPr>
        <w:spacing w:before="60"/>
        <w:rPr>
          <w:iCs/>
        </w:rPr>
      </w:pPr>
      <w:r w:rsidRPr="00FA364A">
        <w:rPr>
          <w:i/>
        </w:rPr>
        <w:t xml:space="preserve">denotes: </w:t>
      </w:r>
      <w:r w:rsidRPr="00FA364A">
        <w:rPr>
          <w:iCs/>
        </w:rPr>
        <w:t>the URI</w:t>
      </w:r>
      <w:r w:rsidR="00997032" w:rsidRPr="00FA364A">
        <w:rPr>
          <w:iCs/>
        </w:rPr>
        <w:t xml:space="preserve"> of the referent of the C</w:t>
      </w:r>
      <w:r w:rsidRPr="00FA364A">
        <w:rPr>
          <w:iCs/>
        </w:rPr>
        <w:t>oncept that this Term identifies</w:t>
      </w:r>
    </w:p>
    <w:p w14:paraId="09A3AB42" w14:textId="77777777" w:rsidR="00A04414" w:rsidRDefault="002C10B9" w:rsidP="00A04414">
      <w:pPr>
        <w:pStyle w:val="Heading5"/>
      </w:pPr>
      <w:proofErr w:type="spellStart"/>
      <w:r>
        <w:t>ConceptIdentifier</w:t>
      </w:r>
      <w:proofErr w:type="spellEnd"/>
    </w:p>
    <w:p w14:paraId="322BD11F" w14:textId="32C0FC3A" w:rsidR="00A04414" w:rsidRPr="00A04414" w:rsidRDefault="002C10B9" w:rsidP="00A04414">
      <w:pPr>
        <w:pStyle w:val="Textbody"/>
      </w:pPr>
      <w:r w:rsidRPr="00A04414">
        <w:t>The canonical implementation of a Term</w:t>
      </w:r>
      <w:r w:rsidR="00A04414" w:rsidRPr="00A04414">
        <w:t>.</w:t>
      </w:r>
    </w:p>
    <w:p w14:paraId="685C5387" w14:textId="362485BF" w:rsidR="00997032" w:rsidRPr="00A04414" w:rsidRDefault="002C10B9" w:rsidP="00A04414">
      <w:pPr>
        <w:pStyle w:val="Textbody"/>
        <w:numPr>
          <w:ilvl w:val="0"/>
          <w:numId w:val="67"/>
        </w:numPr>
        <w:spacing w:before="60"/>
        <w:rPr>
          <w:iCs/>
        </w:rPr>
      </w:pPr>
      <w:proofErr w:type="spellStart"/>
      <w:r w:rsidRPr="00A04414">
        <w:rPr>
          <w:i/>
        </w:rPr>
        <w:t>referentId</w:t>
      </w:r>
      <w:proofErr w:type="spellEnd"/>
      <w:r w:rsidRPr="00A04414">
        <w:rPr>
          <w:i/>
        </w:rPr>
        <w:t xml:space="preserve">: </w:t>
      </w:r>
      <w:r w:rsidRPr="00A04414">
        <w:rPr>
          <w:iCs/>
        </w:rPr>
        <w:t xml:space="preserve">the URI of </w:t>
      </w:r>
      <w:r w:rsidR="00997032" w:rsidRPr="00A04414">
        <w:rPr>
          <w:iCs/>
        </w:rPr>
        <w:t>the referent of the Concept identified by this object, as defined in some domain Ontology.</w:t>
      </w:r>
    </w:p>
    <w:p w14:paraId="23454050" w14:textId="77777777" w:rsidR="00A04414" w:rsidRDefault="00997032" w:rsidP="00A04414">
      <w:pPr>
        <w:pStyle w:val="Heading5"/>
      </w:pPr>
      <w:r>
        <w:t>Pointer</w:t>
      </w:r>
    </w:p>
    <w:p w14:paraId="2B208C8B" w14:textId="77777777" w:rsidR="00A04414" w:rsidRPr="00A04414" w:rsidRDefault="00997032" w:rsidP="00A04414">
      <w:pPr>
        <w:pStyle w:val="Textbody"/>
        <w:spacing w:before="60"/>
        <w:rPr>
          <w:i/>
        </w:rPr>
      </w:pPr>
      <w:r w:rsidRPr="00A04414">
        <w:t xml:space="preserve">A </w:t>
      </w:r>
      <w:proofErr w:type="spellStart"/>
      <w:r w:rsidRPr="00A04414">
        <w:t>ResourceIdentifier</w:t>
      </w:r>
      <w:proofErr w:type="spellEnd"/>
      <w:r w:rsidRPr="00A04414">
        <w:t xml:space="preserve"> that provides information about a location where (a Representation of) the identified entity can be retrieved.</w:t>
      </w:r>
      <w:r w:rsidR="00CA29D4" w:rsidRPr="00A04414">
        <w:t xml:space="preserve"> Optionally, </w:t>
      </w:r>
      <w:r w:rsidR="00A04414">
        <w:t>p</w:t>
      </w:r>
      <w:r w:rsidR="00CA29D4" w:rsidRPr="00A04414">
        <w:t xml:space="preserve">ointers can also provide minimal information – name/label, </w:t>
      </w:r>
      <w:proofErr w:type="gramStart"/>
      <w:r w:rsidR="00CA29D4" w:rsidRPr="00A04414">
        <w:t>type</w:t>
      </w:r>
      <w:proofErr w:type="gramEnd"/>
      <w:r w:rsidR="00CA29D4" w:rsidRPr="00A04414">
        <w:t xml:space="preserve"> and description - that a client can use to preview the information that would result from dereferencing the URL.</w:t>
      </w:r>
    </w:p>
    <w:p w14:paraId="230EC2B8" w14:textId="38763D75" w:rsidR="00A04414" w:rsidRPr="00A04414" w:rsidRDefault="00997032" w:rsidP="00A04414">
      <w:pPr>
        <w:pStyle w:val="Textbody"/>
        <w:numPr>
          <w:ilvl w:val="0"/>
          <w:numId w:val="67"/>
        </w:numPr>
        <w:spacing w:before="60"/>
        <w:rPr>
          <w:i/>
        </w:rPr>
      </w:pPr>
      <w:r w:rsidRPr="00A04414">
        <w:rPr>
          <w:i/>
        </w:rPr>
        <w:t xml:space="preserve">description: </w:t>
      </w:r>
      <w:r w:rsidRPr="00A04414">
        <w:rPr>
          <w:iCs/>
        </w:rPr>
        <w:t>an optional, informative summary about the referenced entity</w:t>
      </w:r>
    </w:p>
    <w:p w14:paraId="1DE33078" w14:textId="1ABC7E93" w:rsidR="00A04414" w:rsidRPr="00A04414" w:rsidRDefault="00997032" w:rsidP="00A04414">
      <w:pPr>
        <w:pStyle w:val="Textbody"/>
        <w:numPr>
          <w:ilvl w:val="0"/>
          <w:numId w:val="67"/>
        </w:numPr>
        <w:spacing w:before="60"/>
        <w:rPr>
          <w:i/>
        </w:rPr>
      </w:pPr>
      <w:proofErr w:type="spellStart"/>
      <w:r w:rsidRPr="00A04414">
        <w:rPr>
          <w:i/>
        </w:rPr>
        <w:t>href</w:t>
      </w:r>
      <w:proofErr w:type="spellEnd"/>
      <w:r w:rsidRPr="00A04414">
        <w:rPr>
          <w:i/>
        </w:rPr>
        <w:t xml:space="preserve">: </w:t>
      </w:r>
      <w:r w:rsidRPr="00A04414">
        <w:rPr>
          <w:iCs/>
        </w:rPr>
        <w:t>the URL where a Representation of the identified entity can be retrieved</w:t>
      </w:r>
    </w:p>
    <w:p w14:paraId="1F19B3DD" w14:textId="4C508B38" w:rsidR="00971187" w:rsidRPr="00A04414" w:rsidRDefault="00997032" w:rsidP="00A04414">
      <w:pPr>
        <w:pStyle w:val="Textbody"/>
        <w:numPr>
          <w:ilvl w:val="0"/>
          <w:numId w:val="67"/>
        </w:numPr>
        <w:spacing w:before="60"/>
        <w:rPr>
          <w:i/>
        </w:rPr>
      </w:pPr>
      <w:r w:rsidRPr="00A04414">
        <w:rPr>
          <w:i/>
        </w:rPr>
        <w:t xml:space="preserve">type: </w:t>
      </w:r>
      <w:r w:rsidRPr="00A04414">
        <w:rPr>
          <w:iCs/>
        </w:rPr>
        <w:t>a</w:t>
      </w:r>
      <w:r w:rsidR="00CA29D4" w:rsidRPr="00A04414">
        <w:rPr>
          <w:iCs/>
        </w:rPr>
        <w:t xml:space="preserve"> URI that resolves to an optional class, as defined in some Ontology, that the referenced entity is an instance of</w:t>
      </w:r>
      <w:r w:rsidR="00CA29D4" w:rsidRPr="00A04414">
        <w:rPr>
          <w:i/>
        </w:rPr>
        <w:t>.</w:t>
      </w:r>
    </w:p>
    <w:p w14:paraId="0F0EACA0" w14:textId="3A35DAD8" w:rsidR="00971187" w:rsidRDefault="00971187" w:rsidP="00760EDC">
      <w:pPr>
        <w:pStyle w:val="Heading4"/>
        <w:numPr>
          <w:ilvl w:val="3"/>
          <w:numId w:val="5"/>
        </w:numPr>
        <w:tabs>
          <w:tab w:val="left" w:pos="0"/>
        </w:tabs>
      </w:pPr>
      <w:r>
        <w:t xml:space="preserve">Correlation </w:t>
      </w:r>
      <w:r w:rsidR="00E735E2">
        <w:t>B</w:t>
      </w:r>
      <w:r>
        <w:t>etween Identifiers</w:t>
      </w:r>
    </w:p>
    <w:p w14:paraId="15AA139B" w14:textId="1EF65A60" w:rsidR="00971187" w:rsidRDefault="00971187" w:rsidP="00971187">
      <w:r>
        <w:t xml:space="preserve">Implementations should, where possible, correlate the elements of a </w:t>
      </w:r>
      <w:proofErr w:type="spellStart"/>
      <w:r>
        <w:t>ResourceIdentifier</w:t>
      </w:r>
      <w:proofErr w:type="spellEnd"/>
      <w:r>
        <w:t xml:space="preserve">. An entity should have a primary, universal URI, and optionally a version URI. These URIs should be decomposable into their namespace, tag </w:t>
      </w:r>
      <w:r>
        <w:lastRenderedPageBreak/>
        <w:t>and versionTag components. UUIDs should be derived functionally from the primary and/or version URIs, according to the UUIDs v5 methodology.</w:t>
      </w:r>
      <w:r>
        <w:br/>
      </w:r>
      <w:r>
        <w:br/>
        <w:t>E</w:t>
      </w:r>
      <w:r w:rsidR="00E74DB1">
        <w:t>xampl</w:t>
      </w:r>
      <w:r w:rsidR="00607E0E">
        <w:t>e</w:t>
      </w:r>
      <w:r>
        <w:t>:</w:t>
      </w:r>
      <w:r w:rsidR="00E74DB1">
        <w:br/>
        <w:t>A decomposable URI and a versionTag:</w:t>
      </w:r>
      <w:r w:rsidR="00E74DB1">
        <w:br/>
      </w:r>
    </w:p>
    <w:p w14:paraId="0F1510BE" w14:textId="0DFBF79D" w:rsidR="00971187" w:rsidRPr="00971187" w:rsidRDefault="00971187" w:rsidP="00971187">
      <w:pPr>
        <w:ind w:left="720"/>
        <w:rPr>
          <w:rFonts w:ascii="Courier New" w:hAnsi="Courier New" w:cs="Courier New"/>
        </w:rPr>
      </w:pPr>
      <w:proofErr w:type="spellStart"/>
      <w:r w:rsidRPr="00971187">
        <w:rPr>
          <w:rFonts w:ascii="Courier New" w:hAnsi="Courier New" w:cs="Courier New"/>
          <w:b/>
        </w:rPr>
        <w:t>resourceId</w:t>
      </w:r>
      <w:proofErr w:type="spellEnd"/>
      <w:r w:rsidRPr="00971187">
        <w:rPr>
          <w:rFonts w:ascii="Courier New" w:hAnsi="Courier New" w:cs="Courier New"/>
        </w:rPr>
        <w:t>: https://ckm.m.e/a/{tag}</w:t>
      </w:r>
      <w:r w:rsidRPr="00971187">
        <w:rPr>
          <w:rFonts w:ascii="Courier New" w:hAnsi="Courier New" w:cs="Courier New"/>
        </w:rPr>
        <w:br/>
      </w:r>
      <w:r w:rsidR="00E74DB1" w:rsidRPr="00971187">
        <w:rPr>
          <w:rFonts w:ascii="Courier New" w:hAnsi="Courier New" w:cs="Courier New"/>
          <w:b/>
        </w:rPr>
        <w:t>versionTag</w:t>
      </w:r>
      <w:r w:rsidR="00E74DB1" w:rsidRPr="00971187">
        <w:rPr>
          <w:rFonts w:ascii="Courier New" w:hAnsi="Courier New" w:cs="Courier New"/>
        </w:rPr>
        <w:t>: {versionTag}</w:t>
      </w:r>
      <w:r w:rsidR="00E74DB1">
        <w:rPr>
          <w:rFonts w:ascii="Courier New" w:hAnsi="Courier New" w:cs="Courier New"/>
        </w:rPr>
        <w:br/>
      </w:r>
      <w:r w:rsidR="002D27F9">
        <w:rPr>
          <w:rFonts w:ascii="Courier New" w:hAnsi="Courier New" w:cs="Courier New"/>
          <w:i/>
        </w:rPr>
        <w:br/>
        <w:t>// derived</w:t>
      </w:r>
      <w:r w:rsidR="00E74DB1" w:rsidRPr="00971187">
        <w:rPr>
          <w:rFonts w:ascii="Courier New" w:hAnsi="Courier New" w:cs="Courier New"/>
        </w:rPr>
        <w:br/>
      </w:r>
      <w:proofErr w:type="spellStart"/>
      <w:r w:rsidR="002D27F9">
        <w:rPr>
          <w:rFonts w:ascii="Courier New" w:hAnsi="Courier New" w:cs="Courier New"/>
          <w:b/>
        </w:rPr>
        <w:t>versionId</w:t>
      </w:r>
      <w:proofErr w:type="spellEnd"/>
      <w:r w:rsidRPr="00971187">
        <w:rPr>
          <w:rFonts w:ascii="Courier New" w:hAnsi="Courier New" w:cs="Courier New"/>
        </w:rPr>
        <w:t xml:space="preserve">: </w:t>
      </w:r>
      <w:r w:rsidRPr="00E74DB1">
        <w:rPr>
          <w:rFonts w:ascii="Courier New" w:hAnsi="Courier New" w:cs="Courier New"/>
        </w:rPr>
        <w:t>https://ckm.m.e/a/{tag}/versions/{versionTag}</w:t>
      </w:r>
      <w:r w:rsidRPr="00971187">
        <w:rPr>
          <w:rFonts w:ascii="Courier New" w:hAnsi="Courier New" w:cs="Courier New"/>
        </w:rPr>
        <w:br/>
      </w:r>
      <w:r w:rsidRPr="00971187">
        <w:rPr>
          <w:rFonts w:ascii="Courier New" w:hAnsi="Courier New" w:cs="Courier New"/>
          <w:b/>
        </w:rPr>
        <w:t>tag</w:t>
      </w:r>
      <w:r w:rsidRPr="00971187">
        <w:rPr>
          <w:rFonts w:ascii="Courier New" w:hAnsi="Courier New" w:cs="Courier New"/>
        </w:rPr>
        <w:t>: {tag}</w:t>
      </w:r>
      <w:r w:rsidRPr="00971187">
        <w:rPr>
          <w:rFonts w:ascii="Courier New" w:hAnsi="Courier New" w:cs="Courier New"/>
        </w:rPr>
        <w:br/>
      </w:r>
      <w:proofErr w:type="spellStart"/>
      <w:r w:rsidRPr="00971187">
        <w:rPr>
          <w:rFonts w:ascii="Courier New" w:hAnsi="Courier New" w:cs="Courier New"/>
          <w:b/>
        </w:rPr>
        <w:t>uuid</w:t>
      </w:r>
      <w:proofErr w:type="spellEnd"/>
      <w:r w:rsidRPr="00971187">
        <w:rPr>
          <w:rFonts w:ascii="Courier New" w:hAnsi="Courier New" w:cs="Courier New"/>
        </w:rPr>
        <w:t xml:space="preserve">: </w:t>
      </w:r>
      <w:proofErr w:type="spellStart"/>
      <w:r w:rsidRPr="00971187">
        <w:rPr>
          <w:rFonts w:ascii="Courier New" w:hAnsi="Courier New" w:cs="Courier New"/>
        </w:rPr>
        <w:t>isUUID</w:t>
      </w:r>
      <w:proofErr w:type="spellEnd"/>
      <w:r w:rsidRPr="00971187">
        <w:rPr>
          <w:rFonts w:ascii="Courier New" w:hAnsi="Courier New" w:cs="Courier New"/>
        </w:rPr>
        <w:t>(tag</w:t>
      </w:r>
      <w:proofErr w:type="gramStart"/>
      <w:r w:rsidRPr="00971187">
        <w:rPr>
          <w:rFonts w:ascii="Courier New" w:hAnsi="Courier New" w:cs="Courier New"/>
        </w:rPr>
        <w:t>) ?</w:t>
      </w:r>
      <w:proofErr w:type="gramEnd"/>
      <w:r w:rsidRPr="00971187">
        <w:rPr>
          <w:rFonts w:ascii="Courier New" w:hAnsi="Courier New" w:cs="Courier New"/>
        </w:rPr>
        <w:t xml:space="preserve"> </w:t>
      </w:r>
      <w:proofErr w:type="gramStart"/>
      <w:r w:rsidRPr="00971187">
        <w:rPr>
          <w:rFonts w:ascii="Courier New" w:hAnsi="Courier New" w:cs="Courier New"/>
        </w:rPr>
        <w:t>{ tag</w:t>
      </w:r>
      <w:proofErr w:type="gramEnd"/>
      <w:r w:rsidRPr="00971187">
        <w:rPr>
          <w:rFonts w:ascii="Courier New" w:hAnsi="Courier New" w:cs="Courier New"/>
        </w:rPr>
        <w:t xml:space="preserve"> } : UUID.</w:t>
      </w:r>
      <w:r w:rsidR="00E74DB1">
        <w:rPr>
          <w:rFonts w:ascii="Courier New" w:hAnsi="Courier New" w:cs="Courier New"/>
        </w:rPr>
        <w:t>v5</w:t>
      </w:r>
      <w:r w:rsidRPr="00971187">
        <w:rPr>
          <w:rFonts w:ascii="Courier New" w:hAnsi="Courier New" w:cs="Courier New"/>
        </w:rPr>
        <w:t>from( {</w:t>
      </w:r>
      <w:proofErr w:type="spellStart"/>
      <w:r w:rsidRPr="00971187">
        <w:rPr>
          <w:rFonts w:ascii="Courier New" w:hAnsi="Courier New" w:cs="Courier New"/>
        </w:rPr>
        <w:t>resourceId</w:t>
      </w:r>
      <w:proofErr w:type="spellEnd"/>
      <w:r w:rsidRPr="00971187">
        <w:rPr>
          <w:rFonts w:ascii="Courier New" w:hAnsi="Courier New" w:cs="Courier New"/>
        </w:rPr>
        <w:t xml:space="preserve">} ) </w:t>
      </w:r>
      <w:r w:rsidRPr="00971187">
        <w:rPr>
          <w:rFonts w:ascii="Courier New" w:hAnsi="Courier New" w:cs="Courier New"/>
        </w:rPr>
        <w:br/>
      </w:r>
      <w:r w:rsidRPr="00971187">
        <w:rPr>
          <w:rFonts w:ascii="Courier New" w:hAnsi="Courier New" w:cs="Courier New"/>
          <w:b/>
        </w:rPr>
        <w:t>names</w:t>
      </w:r>
      <w:r w:rsidR="002D27F9">
        <w:rPr>
          <w:rFonts w:ascii="Courier New" w:hAnsi="Courier New" w:cs="Courier New"/>
          <w:b/>
        </w:rPr>
        <w:t>pace</w:t>
      </w:r>
      <w:r w:rsidRPr="00971187">
        <w:rPr>
          <w:rFonts w:ascii="Courier New" w:hAnsi="Courier New" w:cs="Courier New"/>
        </w:rPr>
        <w:t>: https://ckm.m.e/a/</w:t>
      </w:r>
      <w:r w:rsidRPr="00971187">
        <w:rPr>
          <w:rFonts w:ascii="Courier New" w:hAnsi="Courier New" w:cs="Courier New"/>
        </w:rPr>
        <w:br/>
      </w:r>
      <w:proofErr w:type="spellStart"/>
      <w:r w:rsidR="002D27F9">
        <w:rPr>
          <w:rFonts w:ascii="Courier New" w:hAnsi="Courier New" w:cs="Courier New"/>
          <w:b/>
        </w:rPr>
        <w:t>qName</w:t>
      </w:r>
      <w:proofErr w:type="spellEnd"/>
      <w:r w:rsidRPr="00971187">
        <w:rPr>
          <w:rFonts w:ascii="Courier New" w:hAnsi="Courier New" w:cs="Courier New"/>
        </w:rPr>
        <w:t xml:space="preserve">: </w:t>
      </w:r>
      <w:r w:rsidRPr="00E74DB1">
        <w:rPr>
          <w:rFonts w:ascii="Courier New" w:hAnsi="Courier New" w:cs="Courier New"/>
        </w:rPr>
        <w:t>https://ckm.m.e/a</w:t>
      </w:r>
      <w:r w:rsidRPr="00971187">
        <w:rPr>
          <w:rFonts w:ascii="Courier New" w:hAnsi="Courier New" w:cs="Courier New"/>
        </w:rPr>
        <w:t xml:space="preserve"> | {tag}</w:t>
      </w:r>
      <w:r w:rsidRPr="00971187">
        <w:rPr>
          <w:rFonts w:ascii="Courier New" w:hAnsi="Courier New" w:cs="Courier New"/>
        </w:rPr>
        <w:br/>
      </w:r>
    </w:p>
    <w:p w14:paraId="280768F3" w14:textId="6BF5CF18" w:rsidR="00E74DB1" w:rsidRDefault="00E74DB1" w:rsidP="00E74DB1">
      <w:r>
        <w:t>Example:</w:t>
      </w:r>
      <w:r>
        <w:br/>
        <w:t>A UUID (with an optional versionTag):</w:t>
      </w:r>
      <w:r>
        <w:br/>
      </w:r>
    </w:p>
    <w:p w14:paraId="1657065F" w14:textId="77777777" w:rsidR="002D27F9" w:rsidRDefault="00E74DB1" w:rsidP="00E74DB1">
      <w:pPr>
        <w:ind w:left="720"/>
        <w:rPr>
          <w:rFonts w:ascii="Courier New" w:hAnsi="Courier New" w:cs="Courier New"/>
        </w:rPr>
      </w:pPr>
      <w:proofErr w:type="spellStart"/>
      <w:proofErr w:type="gramStart"/>
      <w:r w:rsidRPr="00971187">
        <w:rPr>
          <w:rFonts w:ascii="Courier New" w:hAnsi="Courier New" w:cs="Courier New"/>
          <w:b/>
        </w:rPr>
        <w:t>uuid</w:t>
      </w:r>
      <w:proofErr w:type="spellEnd"/>
      <w:r w:rsidRPr="00971187">
        <w:rPr>
          <w:rFonts w:ascii="Courier New" w:hAnsi="Courier New" w:cs="Courier New"/>
        </w:rPr>
        <w:t xml:space="preserve"> :</w:t>
      </w:r>
      <w:proofErr w:type="gramEnd"/>
      <w:r w:rsidRPr="00971187">
        <w:rPr>
          <w:rFonts w:ascii="Courier New" w:hAnsi="Courier New" w:cs="Courier New"/>
        </w:rPr>
        <w:t xml:space="preserve"> </w:t>
      </w:r>
      <w:r>
        <w:rPr>
          <w:rFonts w:ascii="Courier New" w:hAnsi="Courier New" w:cs="Courier New"/>
        </w:rPr>
        <w:t>{</w:t>
      </w:r>
      <w:proofErr w:type="spellStart"/>
      <w:r>
        <w:rPr>
          <w:rFonts w:ascii="Courier New" w:hAnsi="Courier New" w:cs="Courier New"/>
        </w:rPr>
        <w:t>uuid</w:t>
      </w:r>
      <w:proofErr w:type="spellEnd"/>
      <w:r>
        <w:rPr>
          <w:rFonts w:ascii="Courier New" w:hAnsi="Courier New" w:cs="Courier New"/>
        </w:rPr>
        <w:t xml:space="preserve">} </w:t>
      </w:r>
      <w:r w:rsidRPr="00971187">
        <w:rPr>
          <w:rFonts w:ascii="Courier New" w:hAnsi="Courier New" w:cs="Courier New"/>
        </w:rPr>
        <w:br/>
      </w:r>
      <w:r w:rsidRPr="00971187">
        <w:rPr>
          <w:rFonts w:ascii="Courier New" w:hAnsi="Courier New" w:cs="Courier New"/>
          <w:b/>
        </w:rPr>
        <w:t>versionTag</w:t>
      </w:r>
      <w:r w:rsidRPr="00971187">
        <w:rPr>
          <w:rFonts w:ascii="Courier New" w:hAnsi="Courier New" w:cs="Courier New"/>
        </w:rPr>
        <w:t>: {versionTag}</w:t>
      </w:r>
      <w:r>
        <w:rPr>
          <w:rFonts w:ascii="Courier New" w:hAnsi="Courier New" w:cs="Courier New"/>
        </w:rPr>
        <w:br/>
      </w:r>
    </w:p>
    <w:p w14:paraId="4CE2E86A" w14:textId="239C372A" w:rsidR="00E74DB1" w:rsidRDefault="002D27F9" w:rsidP="00E74DB1">
      <w:pPr>
        <w:ind w:left="720"/>
        <w:rPr>
          <w:rFonts w:ascii="Courier New" w:hAnsi="Courier New" w:cs="Courier New"/>
        </w:rPr>
      </w:pPr>
      <w:r>
        <w:rPr>
          <w:rFonts w:ascii="Courier New" w:hAnsi="Courier New" w:cs="Courier New"/>
        </w:rPr>
        <w:t>// derived</w:t>
      </w:r>
      <w:r w:rsidR="00E74DB1" w:rsidRPr="00971187">
        <w:rPr>
          <w:rFonts w:ascii="Courier New" w:hAnsi="Courier New" w:cs="Courier New"/>
        </w:rPr>
        <w:br/>
      </w:r>
      <w:proofErr w:type="spellStart"/>
      <w:r w:rsidR="00E74DB1" w:rsidRPr="00971187">
        <w:rPr>
          <w:rFonts w:ascii="Courier New" w:hAnsi="Courier New" w:cs="Courier New"/>
          <w:b/>
        </w:rPr>
        <w:t>resourceId</w:t>
      </w:r>
      <w:proofErr w:type="spellEnd"/>
      <w:r w:rsidR="00E74DB1" w:rsidRPr="00971187">
        <w:rPr>
          <w:rFonts w:ascii="Courier New" w:hAnsi="Courier New" w:cs="Courier New"/>
        </w:rPr>
        <w:t xml:space="preserve">: </w:t>
      </w:r>
      <w:proofErr w:type="spellStart"/>
      <w:proofErr w:type="gramStart"/>
      <w:r w:rsidR="00E74DB1">
        <w:rPr>
          <w:rFonts w:ascii="Courier New" w:hAnsi="Courier New" w:cs="Courier New"/>
        </w:rPr>
        <w:t>urn:uuid</w:t>
      </w:r>
      <w:proofErr w:type="spellEnd"/>
      <w:proofErr w:type="gramEnd"/>
      <w:r w:rsidR="00E74DB1">
        <w:rPr>
          <w:rFonts w:ascii="Courier New" w:hAnsi="Courier New" w:cs="Courier New"/>
        </w:rPr>
        <w:t>:{</w:t>
      </w:r>
      <w:proofErr w:type="spellStart"/>
      <w:r w:rsidR="00E74DB1">
        <w:rPr>
          <w:rFonts w:ascii="Courier New" w:hAnsi="Courier New" w:cs="Courier New"/>
        </w:rPr>
        <w:t>uuid</w:t>
      </w:r>
      <w:proofErr w:type="spellEnd"/>
      <w:r w:rsidR="00E74DB1" w:rsidRPr="00971187">
        <w:rPr>
          <w:rFonts w:ascii="Courier New" w:hAnsi="Courier New" w:cs="Courier New"/>
        </w:rPr>
        <w:t>}</w:t>
      </w:r>
      <w:r w:rsidR="00E74DB1" w:rsidRPr="00971187">
        <w:rPr>
          <w:rFonts w:ascii="Courier New" w:hAnsi="Courier New" w:cs="Courier New"/>
        </w:rPr>
        <w:br/>
      </w:r>
      <w:proofErr w:type="spellStart"/>
      <w:r>
        <w:rPr>
          <w:rFonts w:ascii="Courier New" w:hAnsi="Courier New" w:cs="Courier New"/>
          <w:b/>
        </w:rPr>
        <w:t>versionId</w:t>
      </w:r>
      <w:proofErr w:type="spellEnd"/>
      <w:r w:rsidR="00E74DB1" w:rsidRPr="00971187">
        <w:rPr>
          <w:rFonts w:ascii="Courier New" w:hAnsi="Courier New" w:cs="Courier New"/>
        </w:rPr>
        <w:t xml:space="preserve">: </w:t>
      </w:r>
      <w:r w:rsidR="00E74DB1" w:rsidRPr="00E74DB1">
        <w:rPr>
          <w:rFonts w:ascii="Courier New" w:hAnsi="Courier New" w:cs="Courier New"/>
        </w:rPr>
        <w:t xml:space="preserve"> </w:t>
      </w:r>
      <w:proofErr w:type="spellStart"/>
      <w:r w:rsidR="00E74DB1">
        <w:rPr>
          <w:rFonts w:ascii="Courier New" w:hAnsi="Courier New" w:cs="Courier New"/>
        </w:rPr>
        <w:t>urn:uuid</w:t>
      </w:r>
      <w:proofErr w:type="spellEnd"/>
      <w:r w:rsidR="00E74DB1">
        <w:rPr>
          <w:rFonts w:ascii="Courier New" w:hAnsi="Courier New" w:cs="Courier New"/>
        </w:rPr>
        <w:t>:{</w:t>
      </w:r>
      <w:proofErr w:type="spellStart"/>
      <w:r w:rsidR="00E74DB1">
        <w:rPr>
          <w:rFonts w:ascii="Courier New" w:hAnsi="Courier New" w:cs="Courier New"/>
        </w:rPr>
        <w:t>uuid</w:t>
      </w:r>
      <w:proofErr w:type="spellEnd"/>
      <w:r w:rsidR="00E74DB1" w:rsidRPr="00971187">
        <w:rPr>
          <w:rFonts w:ascii="Courier New" w:hAnsi="Courier New" w:cs="Courier New"/>
        </w:rPr>
        <w:t>}</w:t>
      </w:r>
      <w:r w:rsidR="00E74DB1" w:rsidRPr="00E74DB1">
        <w:rPr>
          <w:rFonts w:ascii="Courier New" w:hAnsi="Courier New" w:cs="Courier New"/>
        </w:rPr>
        <w:t>{versionTag}</w:t>
      </w:r>
      <w:r w:rsidR="00E74DB1" w:rsidRPr="00971187">
        <w:rPr>
          <w:rFonts w:ascii="Courier New" w:hAnsi="Courier New" w:cs="Courier New"/>
        </w:rPr>
        <w:br/>
      </w:r>
      <w:r w:rsidR="00E74DB1" w:rsidRPr="00971187">
        <w:rPr>
          <w:rFonts w:ascii="Courier New" w:hAnsi="Courier New" w:cs="Courier New"/>
          <w:b/>
        </w:rPr>
        <w:t>tag</w:t>
      </w:r>
      <w:r w:rsidR="00E74DB1" w:rsidRPr="00971187">
        <w:rPr>
          <w:rFonts w:ascii="Courier New" w:hAnsi="Courier New" w:cs="Courier New"/>
        </w:rPr>
        <w:t>: {</w:t>
      </w:r>
      <w:proofErr w:type="spellStart"/>
      <w:r w:rsidR="00E74DB1">
        <w:rPr>
          <w:rFonts w:ascii="Courier New" w:hAnsi="Courier New" w:cs="Courier New"/>
        </w:rPr>
        <w:t>uuid</w:t>
      </w:r>
      <w:proofErr w:type="spellEnd"/>
      <w:r w:rsidR="00E74DB1" w:rsidRPr="00971187">
        <w:rPr>
          <w:rFonts w:ascii="Courier New" w:hAnsi="Courier New" w:cs="Courier New"/>
        </w:rPr>
        <w:t>}</w:t>
      </w:r>
      <w:r w:rsidR="00E74DB1" w:rsidRPr="00971187">
        <w:rPr>
          <w:rFonts w:ascii="Courier New" w:hAnsi="Courier New" w:cs="Courier New"/>
        </w:rPr>
        <w:br/>
      </w:r>
      <w:r>
        <w:rPr>
          <w:rFonts w:ascii="Courier New" w:hAnsi="Courier New" w:cs="Courier New"/>
          <w:b/>
        </w:rPr>
        <w:t>namespace</w:t>
      </w:r>
      <w:r w:rsidR="00E74DB1" w:rsidRPr="00971187">
        <w:rPr>
          <w:rFonts w:ascii="Courier New" w:hAnsi="Courier New" w:cs="Courier New"/>
        </w:rPr>
        <w:t xml:space="preserve">: </w:t>
      </w:r>
      <w:proofErr w:type="spellStart"/>
      <w:r w:rsidR="00E74DB1">
        <w:rPr>
          <w:rFonts w:ascii="Courier New" w:hAnsi="Courier New" w:cs="Courier New"/>
        </w:rPr>
        <w:t>urn:uuid</w:t>
      </w:r>
      <w:proofErr w:type="spellEnd"/>
      <w:r w:rsidR="00E74DB1" w:rsidRPr="00971187">
        <w:rPr>
          <w:rFonts w:ascii="Courier New" w:hAnsi="Courier New" w:cs="Courier New"/>
        </w:rPr>
        <w:br/>
      </w:r>
    </w:p>
    <w:p w14:paraId="363E40D9" w14:textId="2464CD63" w:rsidR="00E74DB1" w:rsidRDefault="00E74DB1" w:rsidP="00E74DB1">
      <w:r>
        <w:t>E</w:t>
      </w:r>
      <w:r w:rsidR="00607E0E">
        <w:t>xample</w:t>
      </w:r>
      <w:r>
        <w:t>:</w:t>
      </w:r>
      <w:r>
        <w:br/>
        <w:t>A coding system that differentiates between the system namespace and the entity namespace:</w:t>
      </w:r>
      <w:r>
        <w:br/>
      </w:r>
    </w:p>
    <w:p w14:paraId="3AFD1921" w14:textId="77777777" w:rsidR="002D27F9" w:rsidRDefault="00E74DB1" w:rsidP="00607E0E">
      <w:pPr>
        <w:ind w:left="720"/>
        <w:rPr>
          <w:rFonts w:ascii="Courier New" w:hAnsi="Courier New" w:cs="Courier New"/>
        </w:rPr>
      </w:pPr>
      <w:proofErr w:type="spellStart"/>
      <w:r w:rsidRPr="00971187">
        <w:rPr>
          <w:rFonts w:ascii="Courier New" w:hAnsi="Courier New" w:cs="Courier New"/>
          <w:b/>
        </w:rPr>
        <w:t>resourceId</w:t>
      </w:r>
      <w:proofErr w:type="spellEnd"/>
      <w:r w:rsidRPr="00971187">
        <w:rPr>
          <w:rFonts w:ascii="Courier New" w:hAnsi="Courier New" w:cs="Courier New"/>
        </w:rPr>
        <w:t xml:space="preserve">: </w:t>
      </w:r>
      <w:r>
        <w:rPr>
          <w:rFonts w:ascii="Courier New" w:hAnsi="Courier New" w:cs="Courier New"/>
        </w:rPr>
        <w:t>{</w:t>
      </w:r>
      <w:proofErr w:type="spellStart"/>
      <w:r>
        <w:rPr>
          <w:rFonts w:ascii="Courier New" w:hAnsi="Courier New" w:cs="Courier New"/>
        </w:rPr>
        <w:t>entityNs</w:t>
      </w:r>
      <w:proofErr w:type="spellEnd"/>
      <w:r>
        <w:rPr>
          <w:rFonts w:ascii="Courier New" w:hAnsi="Courier New" w:cs="Courier New"/>
        </w:rPr>
        <w:t>}/{</w:t>
      </w:r>
      <w:r w:rsidRPr="00971187">
        <w:rPr>
          <w:rFonts w:ascii="Courier New" w:hAnsi="Courier New" w:cs="Courier New"/>
        </w:rPr>
        <w:t>tag}</w:t>
      </w:r>
      <w:r>
        <w:rPr>
          <w:rFonts w:ascii="Courier New" w:hAnsi="Courier New" w:cs="Courier New"/>
        </w:rPr>
        <w:br/>
      </w:r>
      <w:r w:rsidRPr="00971187">
        <w:rPr>
          <w:rFonts w:ascii="Courier New" w:hAnsi="Courier New" w:cs="Courier New"/>
          <w:b/>
        </w:rPr>
        <w:t>namespace</w:t>
      </w:r>
      <w:r w:rsidRPr="00971187">
        <w:rPr>
          <w:rFonts w:ascii="Courier New" w:hAnsi="Courier New" w:cs="Courier New"/>
        </w:rPr>
        <w:t xml:space="preserve">: </w:t>
      </w:r>
      <w:r>
        <w:rPr>
          <w:rFonts w:ascii="Courier New" w:hAnsi="Courier New" w:cs="Courier New"/>
        </w:rPr>
        <w:t>{</w:t>
      </w:r>
      <w:proofErr w:type="spellStart"/>
      <w:r>
        <w:rPr>
          <w:rFonts w:ascii="Courier New" w:hAnsi="Courier New" w:cs="Courier New"/>
        </w:rPr>
        <w:t>systemNs</w:t>
      </w:r>
      <w:proofErr w:type="spellEnd"/>
      <w:r>
        <w:rPr>
          <w:rFonts w:ascii="Courier New" w:hAnsi="Courier New" w:cs="Courier New"/>
        </w:rPr>
        <w:t>}</w:t>
      </w:r>
      <w:r w:rsidRPr="00971187">
        <w:rPr>
          <w:rFonts w:ascii="Courier New" w:hAnsi="Courier New" w:cs="Courier New"/>
        </w:rPr>
        <w:br/>
      </w:r>
      <w:r w:rsidRPr="00971187">
        <w:rPr>
          <w:rFonts w:ascii="Courier New" w:hAnsi="Courier New" w:cs="Courier New"/>
          <w:b/>
        </w:rPr>
        <w:t>tag</w:t>
      </w:r>
      <w:r w:rsidRPr="00971187">
        <w:rPr>
          <w:rFonts w:ascii="Courier New" w:hAnsi="Courier New" w:cs="Courier New"/>
        </w:rPr>
        <w:t>: {tag}</w:t>
      </w:r>
      <w:r>
        <w:rPr>
          <w:rFonts w:ascii="Courier New" w:hAnsi="Courier New" w:cs="Courier New"/>
        </w:rPr>
        <w:br/>
      </w:r>
      <w:r w:rsidRPr="00E74DB1">
        <w:rPr>
          <w:rFonts w:ascii="Courier New" w:hAnsi="Courier New" w:cs="Courier New"/>
          <w:b/>
        </w:rPr>
        <w:t>versionTag (system scope):</w:t>
      </w:r>
      <w:r>
        <w:rPr>
          <w:rFonts w:ascii="Courier New" w:hAnsi="Courier New" w:cs="Courier New"/>
        </w:rPr>
        <w:t xml:space="preserve"> {versionTag}</w:t>
      </w:r>
      <w:r w:rsidR="002D27F9">
        <w:rPr>
          <w:rFonts w:ascii="Courier New" w:hAnsi="Courier New" w:cs="Courier New"/>
        </w:rPr>
        <w:br/>
      </w:r>
    </w:p>
    <w:p w14:paraId="13CEDEE1" w14:textId="1AB9DCC9" w:rsidR="00971187" w:rsidRPr="00971187" w:rsidRDefault="002D27F9" w:rsidP="00607E0E">
      <w:pPr>
        <w:ind w:left="720"/>
      </w:pPr>
      <w:r>
        <w:rPr>
          <w:rFonts w:ascii="Courier New" w:hAnsi="Courier New" w:cs="Courier New"/>
        </w:rPr>
        <w:t>// derived</w:t>
      </w:r>
      <w:r w:rsidR="00E74DB1" w:rsidRPr="00971187">
        <w:rPr>
          <w:rFonts w:ascii="Courier New" w:hAnsi="Courier New" w:cs="Courier New"/>
        </w:rPr>
        <w:br/>
      </w:r>
      <w:proofErr w:type="spellStart"/>
      <w:r>
        <w:rPr>
          <w:rFonts w:ascii="Courier New" w:hAnsi="Courier New" w:cs="Courier New"/>
          <w:b/>
        </w:rPr>
        <w:t>versionId</w:t>
      </w:r>
      <w:proofErr w:type="spellEnd"/>
      <w:r w:rsidR="00E74DB1" w:rsidRPr="00971187">
        <w:rPr>
          <w:rFonts w:ascii="Courier New" w:hAnsi="Courier New" w:cs="Courier New"/>
        </w:rPr>
        <w:t xml:space="preserve">: </w:t>
      </w:r>
      <w:r w:rsidR="00E74DB1">
        <w:rPr>
          <w:rFonts w:ascii="Courier New" w:hAnsi="Courier New" w:cs="Courier New"/>
        </w:rPr>
        <w:t>{</w:t>
      </w:r>
      <w:proofErr w:type="spellStart"/>
      <w:r w:rsidR="00E74DB1">
        <w:rPr>
          <w:rFonts w:ascii="Courier New" w:hAnsi="Courier New" w:cs="Courier New"/>
        </w:rPr>
        <w:t>systemNs</w:t>
      </w:r>
      <w:proofErr w:type="spellEnd"/>
      <w:r w:rsidR="00E74DB1">
        <w:rPr>
          <w:rFonts w:ascii="Courier New" w:hAnsi="Courier New" w:cs="Courier New"/>
        </w:rPr>
        <w:t>}</w:t>
      </w:r>
      <w:r w:rsidR="00E74DB1" w:rsidRPr="00E74DB1">
        <w:rPr>
          <w:rFonts w:ascii="Courier New" w:hAnsi="Courier New" w:cs="Courier New"/>
        </w:rPr>
        <w:t>/versions/{versionTag}</w:t>
      </w:r>
      <w:r w:rsidR="00E74DB1">
        <w:rPr>
          <w:rFonts w:ascii="Courier New" w:hAnsi="Courier New" w:cs="Courier New"/>
        </w:rPr>
        <w:t>/id/{tag}</w:t>
      </w:r>
      <w:r w:rsidR="00E74DB1" w:rsidRPr="00971187">
        <w:rPr>
          <w:rFonts w:ascii="Courier New" w:hAnsi="Courier New" w:cs="Courier New"/>
        </w:rPr>
        <w:t xml:space="preserve"> </w:t>
      </w:r>
      <w:r w:rsidR="00E74DB1" w:rsidRPr="00971187">
        <w:rPr>
          <w:rFonts w:ascii="Courier New" w:hAnsi="Courier New" w:cs="Courier New"/>
        </w:rPr>
        <w:br/>
      </w:r>
      <w:proofErr w:type="spellStart"/>
      <w:r w:rsidR="00E74DB1" w:rsidRPr="00971187">
        <w:rPr>
          <w:rFonts w:ascii="Courier New" w:hAnsi="Courier New" w:cs="Courier New"/>
          <w:b/>
        </w:rPr>
        <w:t>uuid</w:t>
      </w:r>
      <w:proofErr w:type="spellEnd"/>
      <w:r w:rsidR="00E74DB1" w:rsidRPr="00971187">
        <w:rPr>
          <w:rFonts w:ascii="Courier New" w:hAnsi="Courier New" w:cs="Courier New"/>
        </w:rPr>
        <w:t xml:space="preserve">: </w:t>
      </w:r>
      <w:proofErr w:type="spellStart"/>
      <w:r w:rsidR="00E74DB1" w:rsidRPr="00971187">
        <w:rPr>
          <w:rFonts w:ascii="Courier New" w:hAnsi="Courier New" w:cs="Courier New"/>
        </w:rPr>
        <w:t>isUUID</w:t>
      </w:r>
      <w:proofErr w:type="spellEnd"/>
      <w:r w:rsidR="00E74DB1" w:rsidRPr="00971187">
        <w:rPr>
          <w:rFonts w:ascii="Courier New" w:hAnsi="Courier New" w:cs="Courier New"/>
        </w:rPr>
        <w:t>(tag</w:t>
      </w:r>
      <w:proofErr w:type="gramStart"/>
      <w:r w:rsidR="00E74DB1" w:rsidRPr="00971187">
        <w:rPr>
          <w:rFonts w:ascii="Courier New" w:hAnsi="Courier New" w:cs="Courier New"/>
        </w:rPr>
        <w:t>) ?</w:t>
      </w:r>
      <w:proofErr w:type="gramEnd"/>
      <w:r w:rsidR="00E74DB1" w:rsidRPr="00971187">
        <w:rPr>
          <w:rFonts w:ascii="Courier New" w:hAnsi="Courier New" w:cs="Courier New"/>
        </w:rPr>
        <w:t xml:space="preserve"> </w:t>
      </w:r>
      <w:proofErr w:type="gramStart"/>
      <w:r w:rsidR="00E74DB1" w:rsidRPr="00971187">
        <w:rPr>
          <w:rFonts w:ascii="Courier New" w:hAnsi="Courier New" w:cs="Courier New"/>
        </w:rPr>
        <w:t>{ tag</w:t>
      </w:r>
      <w:proofErr w:type="gramEnd"/>
      <w:r w:rsidR="00E74DB1" w:rsidRPr="00971187">
        <w:rPr>
          <w:rFonts w:ascii="Courier New" w:hAnsi="Courier New" w:cs="Courier New"/>
        </w:rPr>
        <w:t xml:space="preserve"> } : UUID.</w:t>
      </w:r>
      <w:r w:rsidR="00E74DB1">
        <w:rPr>
          <w:rFonts w:ascii="Courier New" w:hAnsi="Courier New" w:cs="Courier New"/>
        </w:rPr>
        <w:t>v5</w:t>
      </w:r>
      <w:r w:rsidR="00E74DB1" w:rsidRPr="00971187">
        <w:rPr>
          <w:rFonts w:ascii="Courier New" w:hAnsi="Courier New" w:cs="Courier New"/>
        </w:rPr>
        <w:t>from( {</w:t>
      </w:r>
      <w:proofErr w:type="spellStart"/>
      <w:r w:rsidR="00E74DB1" w:rsidRPr="00971187">
        <w:rPr>
          <w:rFonts w:ascii="Courier New" w:hAnsi="Courier New" w:cs="Courier New"/>
        </w:rPr>
        <w:t>resourceId</w:t>
      </w:r>
      <w:proofErr w:type="spellEnd"/>
      <w:r w:rsidR="00E74DB1" w:rsidRPr="00971187">
        <w:rPr>
          <w:rFonts w:ascii="Courier New" w:hAnsi="Courier New" w:cs="Courier New"/>
        </w:rPr>
        <w:t xml:space="preserve">} ) </w:t>
      </w:r>
      <w:r w:rsidR="00E74DB1" w:rsidRPr="00971187">
        <w:rPr>
          <w:rFonts w:ascii="Courier New" w:hAnsi="Courier New" w:cs="Courier New"/>
        </w:rPr>
        <w:br/>
      </w:r>
      <w:proofErr w:type="spellStart"/>
      <w:r>
        <w:rPr>
          <w:rFonts w:ascii="Courier New" w:hAnsi="Courier New" w:cs="Courier New"/>
          <w:b/>
        </w:rPr>
        <w:t>qName</w:t>
      </w:r>
      <w:proofErr w:type="spellEnd"/>
      <w:r w:rsidR="00E74DB1" w:rsidRPr="00971187">
        <w:rPr>
          <w:rFonts w:ascii="Courier New" w:hAnsi="Courier New" w:cs="Courier New"/>
        </w:rPr>
        <w:t xml:space="preserve">: </w:t>
      </w:r>
      <w:r w:rsidR="00E74DB1">
        <w:rPr>
          <w:rFonts w:ascii="Courier New" w:hAnsi="Courier New" w:cs="Courier New"/>
        </w:rPr>
        <w:t>{</w:t>
      </w:r>
      <w:proofErr w:type="spellStart"/>
      <w:r w:rsidR="00E74DB1">
        <w:rPr>
          <w:rFonts w:ascii="Courier New" w:hAnsi="Courier New" w:cs="Courier New"/>
        </w:rPr>
        <w:t>entityNs</w:t>
      </w:r>
      <w:proofErr w:type="spellEnd"/>
      <w:r w:rsidR="00E74DB1">
        <w:rPr>
          <w:rFonts w:ascii="Courier New" w:hAnsi="Courier New" w:cs="Courier New"/>
        </w:rPr>
        <w:t>}</w:t>
      </w:r>
      <w:r w:rsidR="00E74DB1" w:rsidRPr="00971187">
        <w:rPr>
          <w:rFonts w:ascii="Courier New" w:hAnsi="Courier New" w:cs="Courier New"/>
        </w:rPr>
        <w:t xml:space="preserve"> | {tag}</w:t>
      </w:r>
      <w:r w:rsidR="00E74DB1" w:rsidRPr="00971187">
        <w:rPr>
          <w:rFonts w:ascii="Courier New" w:hAnsi="Courier New" w:cs="Courier New"/>
        </w:rPr>
        <w:br/>
      </w:r>
      <w:r w:rsidR="00971187">
        <w:t xml:space="preserve"> </w:t>
      </w:r>
    </w:p>
    <w:p w14:paraId="56AB358C" w14:textId="65EFBC00" w:rsidR="00172779" w:rsidRDefault="0022220B" w:rsidP="00346EA4">
      <w:pPr>
        <w:pStyle w:val="Heading4"/>
        <w:numPr>
          <w:ilvl w:val="3"/>
          <w:numId w:val="5"/>
        </w:numPr>
        <w:tabs>
          <w:tab w:val="left" w:pos="0"/>
        </w:tabs>
      </w:pPr>
      <w:r>
        <w:lastRenderedPageBreak/>
        <w:t>Representation Information</w:t>
      </w:r>
    </w:p>
    <w:p w14:paraId="04CB74EA" w14:textId="77777777" w:rsidR="002A5B19" w:rsidRDefault="00CA29D4" w:rsidP="002A5B19">
      <w:pPr>
        <w:keepNext/>
        <w:jc w:val="center"/>
      </w:pPr>
      <w:r>
        <w:rPr>
          <w:noProof/>
        </w:rPr>
        <w:drawing>
          <wp:inline distT="0" distB="0" distL="0" distR="0" wp14:anchorId="7F76BA16" wp14:editId="3E5CE777">
            <wp:extent cx="4209691" cy="285565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tion Class Diagram.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13337" cy="2858129"/>
                    </a:xfrm>
                    <a:prstGeom prst="rect">
                      <a:avLst/>
                    </a:prstGeom>
                  </pic:spPr>
                </pic:pic>
              </a:graphicData>
            </a:graphic>
          </wp:inline>
        </w:drawing>
      </w:r>
    </w:p>
    <w:p w14:paraId="71BF61C4" w14:textId="305C2884" w:rsidR="00A8181F" w:rsidRPr="002A5B19" w:rsidRDefault="002A5B19" w:rsidP="002A5B19">
      <w:pPr>
        <w:pStyle w:val="Caption"/>
        <w:rPr>
          <w:sz w:val="20"/>
          <w:szCs w:val="20"/>
        </w:rPr>
      </w:pPr>
      <w:bookmarkStart w:id="208" w:name="_Ref67148260"/>
      <w:r w:rsidRPr="002A5B19">
        <w:rPr>
          <w:sz w:val="20"/>
          <w:szCs w:val="20"/>
        </w:rPr>
        <w:t xml:space="preserve">Figure </w:t>
      </w:r>
      <w:r w:rsidRPr="002A5B19">
        <w:rPr>
          <w:sz w:val="20"/>
          <w:szCs w:val="20"/>
        </w:rPr>
        <w:fldChar w:fldCharType="begin"/>
      </w:r>
      <w:r w:rsidRPr="002A5B19">
        <w:rPr>
          <w:sz w:val="20"/>
          <w:szCs w:val="20"/>
        </w:rPr>
        <w:instrText xml:space="preserve"> SEQ Figure \* ARABIC </w:instrText>
      </w:r>
      <w:r w:rsidRPr="002A5B19">
        <w:rPr>
          <w:sz w:val="20"/>
          <w:szCs w:val="20"/>
        </w:rPr>
        <w:fldChar w:fldCharType="separate"/>
      </w:r>
      <w:ins w:id="209" w:author="Sottara, Davide" w:date="2021-03-20T16:44:00Z">
        <w:r w:rsidR="00E54B8C">
          <w:rPr>
            <w:noProof/>
            <w:sz w:val="20"/>
            <w:szCs w:val="20"/>
          </w:rPr>
          <w:t>5</w:t>
        </w:r>
      </w:ins>
      <w:r w:rsidRPr="002A5B19">
        <w:rPr>
          <w:sz w:val="20"/>
          <w:szCs w:val="20"/>
        </w:rPr>
        <w:fldChar w:fldCharType="end"/>
      </w:r>
      <w:bookmarkEnd w:id="208"/>
      <w:r w:rsidRPr="002A5B19">
        <w:rPr>
          <w:sz w:val="20"/>
          <w:szCs w:val="20"/>
        </w:rPr>
        <w:t>. Syntactic Representation Data Structure</w:t>
      </w:r>
    </w:p>
    <w:p w14:paraId="03C26A29" w14:textId="153139DE" w:rsidR="00172779" w:rsidRPr="0060051C" w:rsidRDefault="00CA29D4" w:rsidP="00D74BC1">
      <w:r>
        <w:t xml:space="preserve">The SyntacticRepresentation data structure contains </w:t>
      </w:r>
      <w:r w:rsidR="0002595A">
        <w:t xml:space="preserve">metadata </w:t>
      </w:r>
      <w:r>
        <w:t>about a Knowledge Expression</w:t>
      </w:r>
      <w:r w:rsidR="0002595A">
        <w:t xml:space="preserve"> that focuses on the formal, syntactic and semantic characteristics of the Knowledge </w:t>
      </w:r>
      <w:r w:rsidR="0082374B">
        <w:t>Expression</w:t>
      </w:r>
      <w:r w:rsidR="00816E60">
        <w:t xml:space="preserve">, as shown in </w:t>
      </w:r>
      <w:ins w:id="210" w:author="Sottara, Davide" w:date="2021-03-20T15:57:00Z">
        <w:r w:rsidR="009753C7">
          <w:fldChar w:fldCharType="begin"/>
        </w:r>
        <w:r w:rsidR="009753C7">
          <w:instrText xml:space="preserve"> REF _Ref67148260 \h </w:instrText>
        </w:r>
      </w:ins>
      <w:r w:rsidR="009753C7">
        <w:fldChar w:fldCharType="separate"/>
      </w:r>
      <w:ins w:id="211" w:author="Sottara, Davide" w:date="2021-03-20T15:57:00Z">
        <w:r w:rsidR="009753C7" w:rsidRPr="002A5B19">
          <w:t xml:space="preserve">Figure </w:t>
        </w:r>
        <w:r w:rsidR="009753C7">
          <w:rPr>
            <w:noProof/>
          </w:rPr>
          <w:t>5</w:t>
        </w:r>
        <w:r w:rsidR="009753C7">
          <w:fldChar w:fldCharType="end"/>
        </w:r>
      </w:ins>
      <w:del w:id="212" w:author="Sottara, Davide" w:date="2021-03-20T15:57:00Z">
        <w:r w:rsidR="00816E60" w:rsidDel="009753C7">
          <w:delText>Figure 4</w:delText>
        </w:r>
      </w:del>
      <w:r w:rsidR="0002595A">
        <w:t>. This metadata, asserted or extracted from the Knowledge Resource, provides quick and uniform access to information that is used by the APIs for processing, in a form that does not depend on any specific Knowledge Resource.</w:t>
      </w:r>
      <w:r w:rsidR="00C61369">
        <w:t xml:space="preserve"> </w:t>
      </w:r>
    </w:p>
    <w:p w14:paraId="4CCE587F" w14:textId="20DA6B22" w:rsidR="00172779" w:rsidRPr="000A1940" w:rsidRDefault="00F57280" w:rsidP="00D74BC1">
      <w:pPr>
        <w:numPr>
          <w:ilvl w:val="0"/>
          <w:numId w:val="30"/>
        </w:numPr>
        <w:tabs>
          <w:tab w:val="left" w:pos="0"/>
        </w:tabs>
        <w:spacing w:before="120"/>
      </w:pPr>
      <w:r>
        <w:rPr>
          <w:bCs/>
          <w:i/>
          <w:iCs/>
        </w:rPr>
        <w:t>l</w:t>
      </w:r>
      <w:r w:rsidR="00533328" w:rsidRPr="00F57280">
        <w:rPr>
          <w:bCs/>
          <w:i/>
          <w:iCs/>
        </w:rPr>
        <w:t>anguage</w:t>
      </w:r>
      <w:r>
        <w:t xml:space="preserve"> - a</w:t>
      </w:r>
      <w:r w:rsidR="000D7EA1" w:rsidRPr="00F1614B">
        <w:t xml:space="preserve"> controlled term that deno</w:t>
      </w:r>
      <w:r w:rsidR="000D7EA1" w:rsidRPr="002E0E4F">
        <w:t xml:space="preserve">tes the </w:t>
      </w:r>
      <w:r w:rsidR="00533328">
        <w:t xml:space="preserve">(version of) the </w:t>
      </w:r>
      <w:r w:rsidR="000A1940">
        <w:t>machine</w:t>
      </w:r>
      <w:r w:rsidR="00EE7B90">
        <w:t>-</w:t>
      </w:r>
      <w:r w:rsidR="000A1940">
        <w:t xml:space="preserve">readable </w:t>
      </w:r>
      <w:r w:rsidR="000D7EA1" w:rsidRPr="0060051C">
        <w:t xml:space="preserve">language used </w:t>
      </w:r>
      <w:r w:rsidR="00533328">
        <w:t>in the E</w:t>
      </w:r>
      <w:r w:rsidR="000D7EA1" w:rsidRPr="0060051C">
        <w:t xml:space="preserve">xpression </w:t>
      </w:r>
      <w:r w:rsidR="000A1940">
        <w:br/>
        <w:t>Example: OWL2, DMN 1.2, but also HTML5</w:t>
      </w:r>
    </w:p>
    <w:p w14:paraId="2325E105" w14:textId="24E8D333" w:rsidR="00172779" w:rsidRPr="0060051C" w:rsidRDefault="000D7EA1" w:rsidP="00D74BC1">
      <w:pPr>
        <w:numPr>
          <w:ilvl w:val="0"/>
          <w:numId w:val="30"/>
        </w:numPr>
        <w:tabs>
          <w:tab w:val="left" w:pos="0"/>
        </w:tabs>
        <w:spacing w:before="120"/>
      </w:pPr>
      <w:r w:rsidRPr="00F57280">
        <w:rPr>
          <w:bCs/>
          <w:i/>
          <w:iCs/>
        </w:rPr>
        <w:t>profile</w:t>
      </w:r>
      <w:r w:rsidR="00F57280">
        <w:t xml:space="preserve"> - a</w:t>
      </w:r>
      <w:r w:rsidRPr="0060051C">
        <w:t xml:space="preserve"> controlled term that denotes a profile </w:t>
      </w:r>
      <w:r w:rsidR="000A1940">
        <w:t xml:space="preserve">the </w:t>
      </w:r>
      <w:r w:rsidRPr="0060051C">
        <w:t xml:space="preserve">language </w:t>
      </w:r>
      <w:r w:rsidR="000A1940">
        <w:t>that the Expression conforms to</w:t>
      </w:r>
      <w:r w:rsidR="000A1940">
        <w:br/>
        <w:t>Example: OWL2-DL</w:t>
      </w:r>
    </w:p>
    <w:p w14:paraId="7F365155" w14:textId="11A37F22" w:rsidR="00172779" w:rsidRPr="0060051C" w:rsidRDefault="000A1940" w:rsidP="00D74BC1">
      <w:pPr>
        <w:numPr>
          <w:ilvl w:val="0"/>
          <w:numId w:val="30"/>
        </w:numPr>
        <w:tabs>
          <w:tab w:val="left" w:pos="0"/>
        </w:tabs>
        <w:spacing w:before="120"/>
      </w:pPr>
      <w:r w:rsidRPr="00F57280">
        <w:rPr>
          <w:bCs/>
          <w:i/>
          <w:iCs/>
        </w:rPr>
        <w:t>serialization</w:t>
      </w:r>
      <w:r w:rsidR="00F57280">
        <w:rPr>
          <w:b/>
        </w:rPr>
        <w:t xml:space="preserve"> - </w:t>
      </w:r>
      <w:r w:rsidR="00F57280">
        <w:t>a</w:t>
      </w:r>
      <w:r w:rsidR="000D7EA1" w:rsidRPr="0060051C">
        <w:t xml:space="preserve"> controlled term that denotes the concrete syntax of the</w:t>
      </w:r>
      <w:r>
        <w:t xml:space="preserve"> language used in the Expression</w:t>
      </w:r>
      <w:r w:rsidR="00F57280">
        <w:t xml:space="preserve"> (o</w:t>
      </w:r>
      <w:r>
        <w:t xml:space="preserve">nly applies to Concrete Knowledge Expressions or </w:t>
      </w:r>
      <w:r w:rsidR="00F57280">
        <w:t>its subclasses)</w:t>
      </w:r>
      <w:r>
        <w:t xml:space="preserve"> </w:t>
      </w:r>
      <w:r>
        <w:br/>
        <w:t>Example: OWL2 Turtle Syntax, DMN XML (as per the standard OMG schemas)</w:t>
      </w:r>
    </w:p>
    <w:p w14:paraId="28E612BB" w14:textId="36C62C85" w:rsidR="000A1940" w:rsidRDefault="000A1940" w:rsidP="00D74BC1">
      <w:pPr>
        <w:numPr>
          <w:ilvl w:val="0"/>
          <w:numId w:val="30"/>
        </w:numPr>
        <w:tabs>
          <w:tab w:val="left" w:pos="0"/>
        </w:tabs>
        <w:spacing w:before="120"/>
      </w:pPr>
      <w:r w:rsidRPr="00F57280">
        <w:rPr>
          <w:bCs/>
          <w:i/>
          <w:iCs/>
        </w:rPr>
        <w:t>format</w:t>
      </w:r>
      <w:r w:rsidR="00F57280">
        <w:rPr>
          <w:b/>
        </w:rPr>
        <w:t xml:space="preserve"> - </w:t>
      </w:r>
      <w:r w:rsidR="00F57280">
        <w:t>a</w:t>
      </w:r>
      <w:r w:rsidR="000D7EA1" w:rsidRPr="0060051C">
        <w:t xml:space="preserve"> controlled term that denotes the </w:t>
      </w:r>
      <w:r>
        <w:t>meta-format used with the Expression’s concrete syntax</w:t>
      </w:r>
      <w:r w:rsidR="00F57280">
        <w:t xml:space="preserve"> (o</w:t>
      </w:r>
      <w:r>
        <w:t xml:space="preserve">nly applies to Concrete Knowledge Expressions or </w:t>
      </w:r>
      <w:r w:rsidR="00F57280">
        <w:t>its subclasses)</w:t>
      </w:r>
      <w:r>
        <w:br/>
        <w:t>Example: XML, JSON, Plain Text</w:t>
      </w:r>
    </w:p>
    <w:p w14:paraId="520A1FBC" w14:textId="0A13B554" w:rsidR="000A1940" w:rsidRDefault="000A1940" w:rsidP="00D74BC1">
      <w:pPr>
        <w:numPr>
          <w:ilvl w:val="0"/>
          <w:numId w:val="30"/>
        </w:numPr>
        <w:tabs>
          <w:tab w:val="left" w:pos="0"/>
        </w:tabs>
        <w:spacing w:before="120"/>
      </w:pPr>
      <w:r w:rsidRPr="00F57280">
        <w:rPr>
          <w:bCs/>
          <w:i/>
          <w:iCs/>
        </w:rPr>
        <w:t>lexicon</w:t>
      </w:r>
      <w:r w:rsidR="00F57280">
        <w:rPr>
          <w:b/>
        </w:rPr>
        <w:t xml:space="preserve"> - </w:t>
      </w:r>
      <w:r w:rsidR="00F57280">
        <w:t>a</w:t>
      </w:r>
      <w:r>
        <w:t xml:space="preserve"> list of controlled terms that denote external vocabularies used in the Expression</w:t>
      </w:r>
      <w:r>
        <w:br/>
        <w:t>Example: FIBO, SNOMED-CT</w:t>
      </w:r>
    </w:p>
    <w:p w14:paraId="7B629E56" w14:textId="410DEB54" w:rsidR="000A1940" w:rsidRDefault="000A1940" w:rsidP="00D74BC1">
      <w:pPr>
        <w:numPr>
          <w:ilvl w:val="0"/>
          <w:numId w:val="30"/>
        </w:numPr>
        <w:tabs>
          <w:tab w:val="left" w:pos="0"/>
        </w:tabs>
        <w:spacing w:before="120"/>
      </w:pPr>
      <w:r w:rsidRPr="00F57280">
        <w:rPr>
          <w:bCs/>
          <w:i/>
          <w:iCs/>
        </w:rPr>
        <w:t>charset</w:t>
      </w:r>
      <w:r w:rsidR="00F57280" w:rsidRPr="00F57280">
        <w:rPr>
          <w:bCs/>
          <w:i/>
          <w:iCs/>
        </w:rPr>
        <w:t xml:space="preserve"> -</w:t>
      </w:r>
      <w:r w:rsidR="00F57280">
        <w:rPr>
          <w:b/>
        </w:rPr>
        <w:t xml:space="preserve"> </w:t>
      </w:r>
      <w:r w:rsidR="00F57280">
        <w:t>t</w:t>
      </w:r>
      <w:r>
        <w:t>he character encoding using in the Knowledge Expression. Only applies to Serialized Knowledge Expressions or lower.</w:t>
      </w:r>
      <w:r>
        <w:br/>
        <w:t>Example: UTF-8</w:t>
      </w:r>
    </w:p>
    <w:p w14:paraId="18815B9C" w14:textId="746697C0" w:rsidR="000E7278" w:rsidRDefault="000A1940" w:rsidP="00D74BC1">
      <w:pPr>
        <w:numPr>
          <w:ilvl w:val="0"/>
          <w:numId w:val="30"/>
        </w:numPr>
        <w:tabs>
          <w:tab w:val="left" w:pos="0"/>
        </w:tabs>
        <w:spacing w:before="120"/>
      </w:pPr>
      <w:r w:rsidRPr="00F57280">
        <w:rPr>
          <w:bCs/>
          <w:i/>
          <w:iCs/>
        </w:rPr>
        <w:t>encoding</w:t>
      </w:r>
      <w:r w:rsidR="00F57280">
        <w:t xml:space="preserve"> - t</w:t>
      </w:r>
      <w:r>
        <w:t>he binary encoding of the Knowledge Expression. Only applies to Encoded Knowledge Expressions or lower.</w:t>
      </w:r>
      <w:r>
        <w:br/>
        <w:t>Example: ZIP</w:t>
      </w:r>
      <w:r w:rsidR="000E7278">
        <w:t>, Base64</w:t>
      </w:r>
    </w:p>
    <w:p w14:paraId="0F7AFC21" w14:textId="2108840A" w:rsidR="000E7278" w:rsidRPr="000E7278" w:rsidRDefault="000E7278" w:rsidP="00D74BC1">
      <w:pPr>
        <w:numPr>
          <w:ilvl w:val="0"/>
          <w:numId w:val="30"/>
        </w:numPr>
        <w:tabs>
          <w:tab w:val="left" w:pos="0"/>
        </w:tabs>
        <w:spacing w:before="120"/>
        <w:rPr>
          <w:b/>
        </w:rPr>
      </w:pPr>
      <w:r w:rsidRPr="00F57280">
        <w:rPr>
          <w:bCs/>
          <w:i/>
          <w:iCs/>
        </w:rPr>
        <w:t>logic</w:t>
      </w:r>
      <w:r w:rsidR="00F57280">
        <w:rPr>
          <w:b/>
        </w:rPr>
        <w:t xml:space="preserve"> - </w:t>
      </w:r>
      <w:r w:rsidR="00F57280">
        <w:t>t</w:t>
      </w:r>
      <w:r w:rsidRPr="000E7278">
        <w:t xml:space="preserve">he </w:t>
      </w:r>
      <w:r>
        <w:t>formal logic that can be used to capture the formal semantics of the Knowledge Asset manifested by the Expression, if applicable</w:t>
      </w:r>
      <w:r>
        <w:br/>
        <w:t>Example: SROIQ, Horn logic</w:t>
      </w:r>
    </w:p>
    <w:p w14:paraId="07E6CB7F" w14:textId="1E36F342" w:rsidR="00DB4115" w:rsidRPr="00DB4115" w:rsidRDefault="000E7278" w:rsidP="00D74BC1">
      <w:pPr>
        <w:numPr>
          <w:ilvl w:val="0"/>
          <w:numId w:val="30"/>
        </w:numPr>
        <w:tabs>
          <w:tab w:val="left" w:pos="0"/>
        </w:tabs>
        <w:spacing w:before="120"/>
        <w:rPr>
          <w:b/>
        </w:rPr>
      </w:pPr>
      <w:r w:rsidRPr="00F57280">
        <w:rPr>
          <w:bCs/>
          <w:i/>
          <w:iCs/>
        </w:rPr>
        <w:lastRenderedPageBreak/>
        <w:t>complexity</w:t>
      </w:r>
      <w:r w:rsidR="00F57280">
        <w:rPr>
          <w:b/>
        </w:rPr>
        <w:t xml:space="preserve"> - </w:t>
      </w:r>
      <w:r w:rsidR="00F57280">
        <w:t>t</w:t>
      </w:r>
      <w:r>
        <w:t>he complexity class associated to the computation of the Knowledge Expression, based on the nature and content of the Expression, if applicable.</w:t>
      </w:r>
      <w:r>
        <w:br/>
        <w:t>Example: P, PSPACE</w:t>
      </w:r>
    </w:p>
    <w:p w14:paraId="726B6223" w14:textId="2EDAB8EE" w:rsidR="00107DC2" w:rsidRPr="00107DC2" w:rsidRDefault="00F57280" w:rsidP="00065456">
      <w:pPr>
        <w:numPr>
          <w:ilvl w:val="0"/>
          <w:numId w:val="30"/>
        </w:numPr>
        <w:tabs>
          <w:tab w:val="left" w:pos="0"/>
        </w:tabs>
        <w:spacing w:before="120"/>
        <w:rPr>
          <w:b/>
        </w:rPr>
      </w:pPr>
      <w:r>
        <w:rPr>
          <w:bCs/>
          <w:i/>
          <w:iCs/>
        </w:rPr>
        <w:t>sublanguage</w:t>
      </w:r>
      <w:r>
        <w:rPr>
          <w:b/>
        </w:rPr>
        <w:t xml:space="preserve"> - </w:t>
      </w:r>
      <w:r>
        <w:t>s</w:t>
      </w:r>
      <w:r w:rsidR="00107DC2">
        <w:t>upports Complex/Composite Expressions that have structural components expressed in different languages.</w:t>
      </w:r>
    </w:p>
    <w:p w14:paraId="34A039C6" w14:textId="7F4A339A" w:rsidR="00107DC2" w:rsidRPr="0060051C" w:rsidRDefault="00F57280" w:rsidP="00107DC2">
      <w:pPr>
        <w:numPr>
          <w:ilvl w:val="0"/>
          <w:numId w:val="30"/>
        </w:numPr>
        <w:tabs>
          <w:tab w:val="left" w:pos="0"/>
        </w:tabs>
        <w:spacing w:before="120"/>
      </w:pPr>
      <w:r>
        <w:rPr>
          <w:bCs/>
          <w:i/>
          <w:iCs/>
        </w:rPr>
        <w:t>r</w:t>
      </w:r>
      <w:r w:rsidR="00107DC2" w:rsidRPr="00F57280">
        <w:rPr>
          <w:bCs/>
          <w:i/>
          <w:iCs/>
        </w:rPr>
        <w:t>ole</w:t>
      </w:r>
      <w:r>
        <w:rPr>
          <w:b/>
        </w:rPr>
        <w:t xml:space="preserve"> - </w:t>
      </w:r>
      <w:r>
        <w:t>a</w:t>
      </w:r>
      <w:r w:rsidR="00107DC2">
        <w:t xml:space="preserve"> controlled term that provides a classification of the (sub)language with respect to what kind of Knowledge (sub)Asset it has been used to represent.</w:t>
      </w:r>
      <w:r w:rsidR="00107DC2">
        <w:br/>
        <w:t>Example: Ontology Language, Annotation Language</w:t>
      </w:r>
    </w:p>
    <w:p w14:paraId="01D541AB" w14:textId="32583F84" w:rsidR="00107DC2" w:rsidRDefault="00E85E79" w:rsidP="00346EA4">
      <w:pPr>
        <w:pStyle w:val="Heading3"/>
        <w:numPr>
          <w:ilvl w:val="2"/>
          <w:numId w:val="5"/>
        </w:numPr>
        <w:tabs>
          <w:tab w:val="left" w:pos="0"/>
        </w:tabs>
      </w:pPr>
      <w:bookmarkStart w:id="213" w:name="_8msx0c14x1zp" w:colFirst="0" w:colLast="0"/>
      <w:bookmarkStart w:id="214" w:name="_38u7jm607src" w:colFirst="0" w:colLast="0"/>
      <w:bookmarkStart w:id="215" w:name="_Toc65413912"/>
      <w:bookmarkEnd w:id="213"/>
      <w:bookmarkEnd w:id="214"/>
      <w:r>
        <w:t xml:space="preserve">(Canonical) </w:t>
      </w:r>
      <w:r w:rsidR="00107DC2">
        <w:t>Knowledge Surrogates</w:t>
      </w:r>
      <w:bookmarkEnd w:id="215"/>
    </w:p>
    <w:p w14:paraId="75A3DD06" w14:textId="431D3336" w:rsidR="00CB73C7" w:rsidRDefault="00107DC2" w:rsidP="00107DC2">
      <w:r>
        <w:t xml:space="preserve">A Knowledge Surrogate is a ‘metadata’ Knowledge Artifact </w:t>
      </w:r>
      <w:r w:rsidR="00E85E79">
        <w:t xml:space="preserve">about other Knowledge Resource(s) </w:t>
      </w:r>
      <w:r>
        <w:t xml:space="preserve">that </w:t>
      </w:r>
      <w:r w:rsidR="00E85E79">
        <w:t xml:space="preserve">carries a relevant subset of syntactic, </w:t>
      </w:r>
      <w:proofErr w:type="gramStart"/>
      <w:r w:rsidR="00E85E79">
        <w:t>structural</w:t>
      </w:r>
      <w:proofErr w:type="gramEnd"/>
      <w:r w:rsidR="00E85E79">
        <w:t xml:space="preserve"> and semantic information that is relevant to some API4KP operation.</w:t>
      </w:r>
      <w:r w:rsidR="00222FFD">
        <w:t xml:space="preserve"> </w:t>
      </w:r>
      <w:r w:rsidR="00E85E79">
        <w:t xml:space="preserve">There </w:t>
      </w:r>
      <w:r w:rsidR="00222FFD">
        <w:t>are numerous</w:t>
      </w:r>
      <w:r w:rsidR="00E85E79">
        <w:t xml:space="preserve"> approaches to ‘Metadata’ models in and for Knowledge Management. The APIs formalize the notion of metadata record as ‘Knowledge Surrogate’, which is, and thus is processed as, a kind of Knowledge Artifact.</w:t>
      </w:r>
      <w:r w:rsidR="00222FFD">
        <w:t xml:space="preserve"> </w:t>
      </w:r>
      <w:r w:rsidR="00E85E79">
        <w:t xml:space="preserve">The ‘canonical’ </w:t>
      </w:r>
      <w:r w:rsidR="00B25F4C">
        <w:t xml:space="preserve">API4KP </w:t>
      </w:r>
      <w:r w:rsidR="00E85E79">
        <w:t xml:space="preserve">Surrogate </w:t>
      </w:r>
      <w:r w:rsidR="00B25F4C">
        <w:t xml:space="preserve">model </w:t>
      </w:r>
      <w:r w:rsidR="00E85E79">
        <w:t xml:space="preserve">is </w:t>
      </w:r>
      <w:r w:rsidR="00B25F4C">
        <w:t xml:space="preserve">a Schema (thus a kind of Knowledge Representation Language) which is mappable to other metadata models, and </w:t>
      </w:r>
      <w:proofErr w:type="spellStart"/>
      <w:r w:rsidR="00B25F4C">
        <w:t>transrepresentable</w:t>
      </w:r>
      <w:proofErr w:type="spellEnd"/>
      <w:r w:rsidR="00B25F4C">
        <w:t xml:space="preserve"> to/from those models by means of API4KP operations. The canonical model ensures that, whatever metadata model is natively adopted by a particular organization, the metadata that supports different API4KP operations is isolated and can be exchanged/exposed in a predictable way.</w:t>
      </w:r>
      <w:r w:rsidR="00CB73C7">
        <w:t xml:space="preserve">  </w:t>
      </w:r>
    </w:p>
    <w:p w14:paraId="13A15361" w14:textId="77777777" w:rsidR="00107DC2" w:rsidRDefault="00107DC2" w:rsidP="00107DC2"/>
    <w:p w14:paraId="3B08D202" w14:textId="77777777" w:rsidR="00CB73C7" w:rsidRDefault="00E85E79" w:rsidP="00CB73C7">
      <w:pPr>
        <w:keepNext/>
      </w:pPr>
      <w:r>
        <w:rPr>
          <w:noProof/>
        </w:rPr>
        <w:lastRenderedPageBreak/>
        <w:drawing>
          <wp:inline distT="0" distB="0" distL="0" distR="0" wp14:anchorId="6DC45496" wp14:editId="0482502E">
            <wp:extent cx="6122035" cy="5850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 Class Diagram.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2035" cy="5850255"/>
                    </a:xfrm>
                    <a:prstGeom prst="rect">
                      <a:avLst/>
                    </a:prstGeom>
                  </pic:spPr>
                </pic:pic>
              </a:graphicData>
            </a:graphic>
          </wp:inline>
        </w:drawing>
      </w:r>
    </w:p>
    <w:p w14:paraId="72FF9175" w14:textId="1EFC91EE" w:rsidR="00107DC2" w:rsidRPr="00CB73C7" w:rsidRDefault="00CB73C7" w:rsidP="00CB73C7">
      <w:pPr>
        <w:pStyle w:val="Caption"/>
        <w:rPr>
          <w:sz w:val="20"/>
          <w:szCs w:val="20"/>
        </w:rPr>
      </w:pPr>
      <w:bookmarkStart w:id="216" w:name="_Ref67148385"/>
      <w:r w:rsidRPr="00CB73C7">
        <w:rPr>
          <w:sz w:val="20"/>
          <w:szCs w:val="20"/>
        </w:rPr>
        <w:t xml:space="preserve">Figure </w:t>
      </w:r>
      <w:r w:rsidRPr="00CB73C7">
        <w:rPr>
          <w:sz w:val="20"/>
          <w:szCs w:val="20"/>
        </w:rPr>
        <w:fldChar w:fldCharType="begin"/>
      </w:r>
      <w:r w:rsidRPr="00CB73C7">
        <w:rPr>
          <w:sz w:val="20"/>
          <w:szCs w:val="20"/>
        </w:rPr>
        <w:instrText xml:space="preserve"> SEQ Figure \* ARABIC </w:instrText>
      </w:r>
      <w:r w:rsidRPr="00CB73C7">
        <w:rPr>
          <w:sz w:val="20"/>
          <w:szCs w:val="20"/>
        </w:rPr>
        <w:fldChar w:fldCharType="separate"/>
      </w:r>
      <w:ins w:id="217" w:author="Sottara, Davide" w:date="2021-03-20T16:44:00Z">
        <w:r w:rsidR="00E54B8C">
          <w:rPr>
            <w:noProof/>
            <w:sz w:val="20"/>
            <w:szCs w:val="20"/>
          </w:rPr>
          <w:t>6</w:t>
        </w:r>
      </w:ins>
      <w:r w:rsidRPr="00CB73C7">
        <w:rPr>
          <w:sz w:val="20"/>
          <w:szCs w:val="20"/>
        </w:rPr>
        <w:fldChar w:fldCharType="end"/>
      </w:r>
      <w:bookmarkEnd w:id="216"/>
      <w:r w:rsidRPr="00CB73C7">
        <w:rPr>
          <w:sz w:val="20"/>
          <w:szCs w:val="20"/>
        </w:rPr>
        <w:t>. Knowledge Assets and Artifacts</w:t>
      </w:r>
    </w:p>
    <w:p w14:paraId="517C1C61" w14:textId="77777777" w:rsidR="00107DC2" w:rsidRDefault="00107DC2" w:rsidP="00107DC2"/>
    <w:p w14:paraId="61031135" w14:textId="2B3C8BA2" w:rsidR="00107DC2" w:rsidRPr="00107DC2" w:rsidRDefault="009753C7" w:rsidP="00107DC2">
      <w:ins w:id="218" w:author="Sottara, Davide" w:date="2021-03-20T15:59:00Z">
        <w:r>
          <w:fldChar w:fldCharType="begin"/>
        </w:r>
        <w:r>
          <w:instrText xml:space="preserve"> REF _Ref67148385 \h </w:instrText>
        </w:r>
      </w:ins>
      <w:r>
        <w:fldChar w:fldCharType="separate"/>
      </w:r>
      <w:ins w:id="219" w:author="Sottara, Davide" w:date="2021-03-20T15:59:00Z">
        <w:r w:rsidRPr="00CB73C7">
          <w:t xml:space="preserve">Figure </w:t>
        </w:r>
        <w:r>
          <w:rPr>
            <w:noProof/>
          </w:rPr>
          <w:t>6</w:t>
        </w:r>
        <w:r>
          <w:fldChar w:fldCharType="end"/>
        </w:r>
      </w:ins>
      <w:del w:id="220" w:author="Sottara, Davide" w:date="2021-03-20T15:59:00Z">
        <w:r w:rsidR="00CB73C7" w:rsidDel="009753C7">
          <w:delText>Figure 5</w:delText>
        </w:r>
      </w:del>
      <w:r w:rsidR="00CB73C7">
        <w:t xml:space="preserve"> provides a view of knowledge assets and associated artifacts as used in API4KP. </w:t>
      </w:r>
      <w:r w:rsidR="007F0EAD">
        <w:t>It is important to consider that, strictly speaking, the Surrogates are Representations of, but distinct from, the actual Knowledge Resources.</w:t>
      </w:r>
      <w:r w:rsidR="00CB73C7">
        <w:t xml:space="preserve"> </w:t>
      </w:r>
      <w:r w:rsidR="007F0EAD">
        <w:t xml:space="preserve">Knowledge Assets are immaterial until expressed in some Language: </w:t>
      </w:r>
      <w:proofErr w:type="gramStart"/>
      <w:r w:rsidR="007F0EAD">
        <w:t>a</w:t>
      </w:r>
      <w:proofErr w:type="gramEnd"/>
      <w:r w:rsidR="007F0EAD">
        <w:t xml:space="preserve"> Surrogate is the only way to acquire some information without access to a representation of that knowledge itself. Knowledge Artifacts are documents, files and (in a sense beyond the scope of API4KP) even physical objects such as books and diagrams</w:t>
      </w:r>
      <w:r w:rsidR="00631582">
        <w:t xml:space="preserve"> that</w:t>
      </w:r>
      <w:r w:rsidR="007F0EAD">
        <w:t xml:space="preserve"> the Knowledg</w:t>
      </w:r>
      <w:r w:rsidR="00972E02">
        <w:t xml:space="preserve">e Artifact Surrogate is a proxy </w:t>
      </w:r>
      <w:r w:rsidR="00631582">
        <w:t>for</w:t>
      </w:r>
      <w:r w:rsidR="00972E02">
        <w:t>.</w:t>
      </w:r>
    </w:p>
    <w:p w14:paraId="175C05A4" w14:textId="46BBB9B9" w:rsidR="00B25F4C" w:rsidRDefault="00B25F4C" w:rsidP="00346EA4">
      <w:pPr>
        <w:pStyle w:val="Heading3"/>
        <w:numPr>
          <w:ilvl w:val="3"/>
          <w:numId w:val="5"/>
        </w:numPr>
        <w:tabs>
          <w:tab w:val="left" w:pos="0"/>
        </w:tabs>
      </w:pPr>
      <w:bookmarkStart w:id="221" w:name="_Toc65413913"/>
      <w:r>
        <w:t>Knowledge Asset (Surrogate)</w:t>
      </w:r>
      <w:bookmarkEnd w:id="221"/>
    </w:p>
    <w:p w14:paraId="2AD0BCF5" w14:textId="5929EA1D" w:rsidR="00B25F4C" w:rsidRDefault="00B25F4C" w:rsidP="00B25F4C">
      <w:r>
        <w:t xml:space="preserve">A Surrogate that focuses on the Knowledge Asset, </w:t>
      </w:r>
      <w:r w:rsidRPr="008C56C0">
        <w:rPr>
          <w:i/>
          <w:iCs/>
        </w:rPr>
        <w:t>i.e</w:t>
      </w:r>
      <w:r>
        <w:t>.</w:t>
      </w:r>
      <w:r w:rsidR="008C56C0">
        <w:t>,</w:t>
      </w:r>
      <w:r>
        <w:t xml:space="preserve"> the knowledge content of a Knowledge Resource, regardless of the availability of any representation of that Knowledge.</w:t>
      </w:r>
      <w:r>
        <w:br/>
      </w:r>
    </w:p>
    <w:p w14:paraId="0F1D59C9" w14:textId="7B38419F" w:rsidR="007F0EAD" w:rsidRDefault="007F0EAD" w:rsidP="007F0EAD">
      <w:proofErr w:type="spellStart"/>
      <w:r w:rsidRPr="00972E02">
        <w:rPr>
          <w:b/>
        </w:rPr>
        <w:t>assetId</w:t>
      </w:r>
      <w:proofErr w:type="spellEnd"/>
      <w:r w:rsidRPr="00972E02">
        <w:rPr>
          <w:b/>
        </w:rPr>
        <w:br/>
      </w:r>
      <w:r>
        <w:t xml:space="preserve">The </w:t>
      </w:r>
      <w:proofErr w:type="spellStart"/>
      <w:r>
        <w:t>ResourceIdentifier</w:t>
      </w:r>
      <w:proofErr w:type="spellEnd"/>
      <w:r>
        <w:t xml:space="preserve"> of the Knowledge Asset that this Surrogate is </w:t>
      </w:r>
      <w:r w:rsidR="00972E02">
        <w:t xml:space="preserve">about. </w:t>
      </w:r>
    </w:p>
    <w:p w14:paraId="0BE6A976" w14:textId="77777777" w:rsidR="00C971A1" w:rsidRDefault="00C971A1" w:rsidP="007F0EAD">
      <w:pPr>
        <w:rPr>
          <w:b/>
        </w:rPr>
      </w:pPr>
    </w:p>
    <w:p w14:paraId="56941006" w14:textId="4BBC2510" w:rsidR="007F0EAD" w:rsidRDefault="007F0EAD" w:rsidP="007F0EAD">
      <w:proofErr w:type="spellStart"/>
      <w:r w:rsidRPr="00972E02">
        <w:rPr>
          <w:b/>
        </w:rPr>
        <w:t>secondaryId</w:t>
      </w:r>
      <w:proofErr w:type="spellEnd"/>
      <w:r w:rsidRPr="00972E02">
        <w:rPr>
          <w:b/>
        </w:rPr>
        <w:br/>
      </w:r>
      <w:r>
        <w:t>Additional Identifiers used to reference the Knowledge Asset that this Surrogate is</w:t>
      </w:r>
      <w:r w:rsidR="00972E02">
        <w:t xml:space="preserve"> about</w:t>
      </w:r>
      <w:r>
        <w:t>.</w:t>
      </w:r>
    </w:p>
    <w:p w14:paraId="4CED6EB0" w14:textId="77777777" w:rsidR="00C971A1" w:rsidRDefault="00C971A1" w:rsidP="007F0EAD">
      <w:pPr>
        <w:rPr>
          <w:b/>
        </w:rPr>
      </w:pPr>
    </w:p>
    <w:p w14:paraId="476D0956" w14:textId="1E94C8F0" w:rsidR="007F0EAD" w:rsidRDefault="007F0EAD" w:rsidP="007F0EAD">
      <w:r w:rsidRPr="00972E02">
        <w:rPr>
          <w:b/>
        </w:rPr>
        <w:t>name</w:t>
      </w:r>
      <w:r w:rsidR="00972E02" w:rsidRPr="00972E02">
        <w:rPr>
          <w:b/>
        </w:rPr>
        <w:br/>
      </w:r>
      <w:r w:rsidR="00972E02">
        <w:t>A human readable label used to designate the Asset that this Surrogate is about. Names are not, nor should be expected to be unique or unambiguous.</w:t>
      </w:r>
    </w:p>
    <w:p w14:paraId="3391D57E" w14:textId="77777777" w:rsidR="00C971A1" w:rsidRDefault="00C971A1" w:rsidP="007F0EAD">
      <w:pPr>
        <w:rPr>
          <w:b/>
        </w:rPr>
      </w:pPr>
    </w:p>
    <w:p w14:paraId="68DF7D1E" w14:textId="2AFFD4C2" w:rsidR="007F0EAD" w:rsidRDefault="007F0EAD" w:rsidP="007F0EAD">
      <w:r w:rsidRPr="00972E02">
        <w:rPr>
          <w:b/>
        </w:rPr>
        <w:t>description</w:t>
      </w:r>
      <w:r w:rsidR="00972E02" w:rsidRPr="00972E02">
        <w:rPr>
          <w:b/>
        </w:rPr>
        <w:br/>
      </w:r>
      <w:r w:rsidR="00972E02">
        <w:t>A textual summary of the salient characteristics of the Asset that this Surrogate is about. This information should, but is not expected to, be complete and/or consistent with the Asset.</w:t>
      </w:r>
    </w:p>
    <w:p w14:paraId="3CCCF49D" w14:textId="77777777" w:rsidR="00C971A1" w:rsidRDefault="00C971A1" w:rsidP="007F0EAD">
      <w:pPr>
        <w:rPr>
          <w:b/>
        </w:rPr>
      </w:pPr>
    </w:p>
    <w:p w14:paraId="38954DFB" w14:textId="4587B6CF" w:rsidR="007F0EAD" w:rsidRPr="00972E02" w:rsidRDefault="007F0EAD" w:rsidP="007F0EAD">
      <w:pPr>
        <w:rPr>
          <w:b/>
        </w:rPr>
      </w:pPr>
      <w:proofErr w:type="spellStart"/>
      <w:r w:rsidRPr="00972E02">
        <w:rPr>
          <w:b/>
        </w:rPr>
        <w:t>seoDescription</w:t>
      </w:r>
      <w:proofErr w:type="spellEnd"/>
      <w:r w:rsidR="00972E02">
        <w:rPr>
          <w:b/>
        </w:rPr>
        <w:br/>
      </w:r>
      <w:r w:rsidR="00972E02" w:rsidRPr="00972E02">
        <w:t>A</w:t>
      </w:r>
      <w:r w:rsidR="00972E02">
        <w:rPr>
          <w:b/>
        </w:rPr>
        <w:t xml:space="preserve"> </w:t>
      </w:r>
      <w:r w:rsidR="00972E02">
        <w:t>description that is expressed in a machine</w:t>
      </w:r>
      <w:r w:rsidR="00547B2A">
        <w:t>-</w:t>
      </w:r>
      <w:r w:rsidR="00972E02">
        <w:t xml:space="preserve">readable language, so to support </w:t>
      </w:r>
      <w:r w:rsidR="00972E02">
        <w:rPr>
          <w:i/>
        </w:rPr>
        <w:t>Query</w:t>
      </w:r>
      <w:r w:rsidR="00972E02">
        <w:t xml:space="preserve"> operations for search purpose. Like description, it should be considered informative. </w:t>
      </w:r>
      <w:r w:rsidR="00DB318B">
        <w:br/>
        <w:t xml:space="preserve">Note: this attribute derives from ‘search engine optimized’ descriptions, where a description is rewritten in a controlled natural language that can be more efficiently processed by search engines with capabilities ranging from keyword indexing to (semantic) NLP. </w:t>
      </w:r>
      <w:r w:rsidR="00972E02">
        <w:rPr>
          <w:b/>
        </w:rPr>
        <w:t xml:space="preserve"> </w:t>
      </w:r>
    </w:p>
    <w:p w14:paraId="77DFC998" w14:textId="77777777" w:rsidR="00C971A1" w:rsidRDefault="00C971A1" w:rsidP="007F0EAD">
      <w:pPr>
        <w:rPr>
          <w:b/>
        </w:rPr>
      </w:pPr>
    </w:p>
    <w:p w14:paraId="42548880" w14:textId="1DD10CAB" w:rsidR="007F0EAD" w:rsidRPr="00DB318B" w:rsidRDefault="007F0EAD" w:rsidP="007F0EAD">
      <w:proofErr w:type="spellStart"/>
      <w:r w:rsidRPr="00DB318B">
        <w:rPr>
          <w:b/>
        </w:rPr>
        <w:t>formalCategory</w:t>
      </w:r>
      <w:proofErr w:type="spellEnd"/>
      <w:r w:rsidR="00DB318B">
        <w:rPr>
          <w:b/>
        </w:rPr>
        <w:br/>
      </w:r>
      <w:r w:rsidR="00DB318B">
        <w:t>A categorization that is based on formal properties of the Knowledge A</w:t>
      </w:r>
      <w:r w:rsidR="0085455F">
        <w:t xml:space="preserve">sset, and specifically those properties that </w:t>
      </w:r>
      <w:r w:rsidR="00DB318B">
        <w:t xml:space="preserve">determine the minimum </w:t>
      </w:r>
      <w:r w:rsidR="00AF106D">
        <w:t>capabilities of a reasoner that intends to process (any expression of) the Asset.</w:t>
      </w:r>
      <w:r w:rsidR="00AF106D">
        <w:br/>
        <w:t>Example: Assets on the ‘Semantic Spectrum’ vs ‘Rule-based’ Assets</w:t>
      </w:r>
    </w:p>
    <w:p w14:paraId="12B1E924" w14:textId="77777777" w:rsidR="00C971A1" w:rsidRDefault="00C971A1" w:rsidP="00B25F4C">
      <w:pPr>
        <w:rPr>
          <w:b/>
        </w:rPr>
      </w:pPr>
    </w:p>
    <w:p w14:paraId="2A2A7203" w14:textId="25491B89" w:rsidR="007F0EAD" w:rsidRPr="00DB318B" w:rsidRDefault="007F0EAD" w:rsidP="00B25F4C">
      <w:pPr>
        <w:rPr>
          <w:b/>
        </w:rPr>
      </w:pPr>
      <w:proofErr w:type="spellStart"/>
      <w:r w:rsidRPr="00DB318B">
        <w:rPr>
          <w:b/>
        </w:rPr>
        <w:t>formalType</w:t>
      </w:r>
      <w:proofErr w:type="spellEnd"/>
      <w:r w:rsidR="00AF106D">
        <w:rPr>
          <w:b/>
        </w:rPr>
        <w:br/>
      </w:r>
      <w:r w:rsidR="00AF106D" w:rsidRPr="00AF106D">
        <w:t>A</w:t>
      </w:r>
      <w:r w:rsidR="00AF106D">
        <w:t xml:space="preserve"> finer categorization that is based on the formal properties of the Knowledge Asset,</w:t>
      </w:r>
      <w:r w:rsidR="00607E0E">
        <w:t xml:space="preserve"> and specifically those properties that determin</w:t>
      </w:r>
      <w:r w:rsidR="00AF106D">
        <w:t>e the kind of reasoning tasks that can be performed with (a suitable expression of) the Asset</w:t>
      </w:r>
      <w:r w:rsidR="00AF106D">
        <w:br/>
      </w:r>
      <w:r w:rsidR="008120E6">
        <w:t xml:space="preserve">Example: A </w:t>
      </w:r>
      <w:r w:rsidR="0085455F">
        <w:t>V</w:t>
      </w:r>
      <w:r w:rsidR="008120E6">
        <w:t xml:space="preserve">ocabulary and an </w:t>
      </w:r>
      <w:r w:rsidR="0085455F">
        <w:t>O</w:t>
      </w:r>
      <w:r w:rsidR="008120E6">
        <w:t>ntology can both be used to retrieve the definition of a concept (</w:t>
      </w:r>
      <w:r w:rsidR="008120E6" w:rsidRPr="008120E6">
        <w:rPr>
          <w:i/>
        </w:rPr>
        <w:t>Description</w:t>
      </w:r>
      <w:r w:rsidR="008120E6">
        <w:t xml:space="preserve"> Task), but a </w:t>
      </w:r>
      <w:r w:rsidR="0085455F">
        <w:t>V</w:t>
      </w:r>
      <w:r w:rsidR="008120E6">
        <w:t xml:space="preserve">ocabulary </w:t>
      </w:r>
      <w:r w:rsidR="0085455F">
        <w:t xml:space="preserve">does not usually have enough internal formalism to </w:t>
      </w:r>
      <w:r w:rsidR="008120E6">
        <w:t>be checked for logical consistency (</w:t>
      </w:r>
      <w:r w:rsidR="008120E6" w:rsidRPr="008120E6">
        <w:rPr>
          <w:i/>
        </w:rPr>
        <w:t>Consistency Check</w:t>
      </w:r>
      <w:r w:rsidR="008120E6">
        <w:t xml:space="preserve"> Task).</w:t>
      </w:r>
      <w:r w:rsidR="0085455F">
        <w:t xml:space="preserve"> </w:t>
      </w:r>
    </w:p>
    <w:p w14:paraId="7F839089" w14:textId="77777777" w:rsidR="00C971A1" w:rsidRDefault="00C971A1" w:rsidP="00B25F4C">
      <w:pPr>
        <w:rPr>
          <w:b/>
        </w:rPr>
      </w:pPr>
    </w:p>
    <w:p w14:paraId="40056074" w14:textId="4E49C7D2" w:rsidR="007F0EAD" w:rsidRPr="00DB318B" w:rsidRDefault="007F0EAD" w:rsidP="00B25F4C">
      <w:pPr>
        <w:rPr>
          <w:b/>
        </w:rPr>
      </w:pPr>
      <w:r w:rsidRPr="00DB318B">
        <w:rPr>
          <w:b/>
        </w:rPr>
        <w:t>role</w:t>
      </w:r>
      <w:r w:rsidR="00AF106D">
        <w:rPr>
          <w:b/>
        </w:rPr>
        <w:br/>
      </w:r>
      <w:r w:rsidR="00AF106D" w:rsidRPr="00AF106D">
        <w:t>A</w:t>
      </w:r>
      <w:r w:rsidR="00AF106D">
        <w:t xml:space="preserve"> categorization of the Asset that is based on its relationship to other Assets or semantic concepts, which impacts the applicability of the Asset to certain tasks, and/or in certain contexts of use by clients.</w:t>
      </w:r>
    </w:p>
    <w:p w14:paraId="2195CB4E" w14:textId="77777777" w:rsidR="00C971A1" w:rsidRDefault="00C971A1" w:rsidP="00B25F4C">
      <w:pPr>
        <w:rPr>
          <w:b/>
        </w:rPr>
      </w:pPr>
    </w:p>
    <w:p w14:paraId="7625AC7F" w14:textId="754CE262" w:rsidR="007F0EAD" w:rsidRDefault="007F0EAD" w:rsidP="00B25F4C">
      <w:proofErr w:type="spellStart"/>
      <w:r w:rsidRPr="00DB318B">
        <w:rPr>
          <w:b/>
        </w:rPr>
        <w:t>processingMethod</w:t>
      </w:r>
      <w:proofErr w:type="spellEnd"/>
      <w:r w:rsidR="00AF106D">
        <w:rPr>
          <w:b/>
        </w:rPr>
        <w:br/>
      </w:r>
      <w:r w:rsidR="00607E0E">
        <w:t>A categorization that is based on formal properties of the Knowledge Asset, and specifically those properties that constrain the kind of reasoner that is expected to consume (an Expression of) the Asset.</w:t>
      </w:r>
    </w:p>
    <w:p w14:paraId="46008AA3" w14:textId="77777777" w:rsidR="00A71633" w:rsidRDefault="00A71633" w:rsidP="00B25F4C"/>
    <w:p w14:paraId="1DD370A0" w14:textId="70A9E6B3" w:rsidR="00A71633" w:rsidRDefault="00A71633" w:rsidP="00B25F4C">
      <w:r>
        <w:rPr>
          <w:b/>
        </w:rPr>
        <w:t>carriers</w:t>
      </w:r>
      <w:r>
        <w:rPr>
          <w:b/>
        </w:rPr>
        <w:br/>
      </w:r>
      <w:r>
        <w:t xml:space="preserve">A collection of </w:t>
      </w:r>
      <w:r w:rsidR="00661445">
        <w:t>Knowledge Artifact Surrogates that provide a description of Knowledge Artifacts that carry some Expression of this Knowledge Asset.</w:t>
      </w:r>
    </w:p>
    <w:p w14:paraId="7EA23B4C" w14:textId="77777777" w:rsidR="00C971A1" w:rsidRDefault="00C971A1" w:rsidP="00B25F4C">
      <w:pPr>
        <w:rPr>
          <w:b/>
        </w:rPr>
      </w:pPr>
    </w:p>
    <w:p w14:paraId="1F66AD79" w14:textId="0AA53300" w:rsidR="00A71633" w:rsidRPr="00DB318B" w:rsidRDefault="00A71633" w:rsidP="00B25F4C">
      <w:pPr>
        <w:rPr>
          <w:b/>
        </w:rPr>
      </w:pPr>
      <w:r>
        <w:rPr>
          <w:b/>
        </w:rPr>
        <w:t>surrogates</w:t>
      </w:r>
      <w:r>
        <w:rPr>
          <w:b/>
        </w:rPr>
        <w:br/>
      </w:r>
      <w:r w:rsidR="00661445">
        <w:t>A collection of Knowledge Artifact Surrogates that provide a description of Knowledge Asset Surrogates that carry some Expression of a Description (metadata) of this Knowledge Asset.</w:t>
      </w:r>
      <w:r w:rsidR="00661445">
        <w:br/>
        <w:t xml:space="preserve">Note: each instance of canonical Knowledge Asset Surrogate MAY include a reference to </w:t>
      </w:r>
      <w:r w:rsidR="00661445">
        <w:rPr>
          <w:i/>
        </w:rPr>
        <w:t>self</w:t>
      </w:r>
      <w:r w:rsidR="00661445">
        <w:t xml:space="preserve"> through an element in this collection.</w:t>
      </w:r>
    </w:p>
    <w:p w14:paraId="591E5FE5" w14:textId="324133F3" w:rsidR="00350DD9" w:rsidRDefault="00350DD9" w:rsidP="00346EA4">
      <w:pPr>
        <w:pStyle w:val="Heading3"/>
        <w:numPr>
          <w:ilvl w:val="3"/>
          <w:numId w:val="5"/>
        </w:numPr>
        <w:tabs>
          <w:tab w:val="left" w:pos="0"/>
        </w:tabs>
      </w:pPr>
      <w:bookmarkStart w:id="222" w:name="_Toc65413914"/>
      <w:r>
        <w:t>Knowledge Artifact (Surrogate)</w:t>
      </w:r>
      <w:bookmarkEnd w:id="222"/>
    </w:p>
    <w:p w14:paraId="5B19F665" w14:textId="556F733D" w:rsidR="004F5897" w:rsidRDefault="00350DD9" w:rsidP="00350DD9">
      <w:r>
        <w:t xml:space="preserve">A Surrogate that focuses on a Knowledge Artifact, </w:t>
      </w:r>
      <w:r w:rsidRPr="0092602C">
        <w:rPr>
          <w:i/>
          <w:iCs/>
        </w:rPr>
        <w:t>i.e</w:t>
      </w:r>
      <w:r>
        <w:t>.</w:t>
      </w:r>
      <w:r w:rsidR="0092602C">
        <w:t>,</w:t>
      </w:r>
      <w:r>
        <w:t xml:space="preserve"> any one of the concrete manifestations of a Knowledge Asset</w:t>
      </w:r>
      <w:r w:rsidR="00661445">
        <w:t>, including Assets that are Descriptions of other Assets</w:t>
      </w:r>
      <w:r w:rsidR="004F5897">
        <w:t>.</w:t>
      </w:r>
      <w:r w:rsidR="00661445">
        <w:tab/>
      </w:r>
    </w:p>
    <w:p w14:paraId="486D1589" w14:textId="77777777" w:rsidR="00C971A1" w:rsidRDefault="00C971A1" w:rsidP="00350DD9">
      <w:pPr>
        <w:rPr>
          <w:b/>
        </w:rPr>
      </w:pPr>
    </w:p>
    <w:p w14:paraId="7BBCCD3F" w14:textId="77777777" w:rsidR="00C971A1" w:rsidRDefault="004F5897" w:rsidP="00350DD9">
      <w:pPr>
        <w:rPr>
          <w:b/>
        </w:rPr>
      </w:pPr>
      <w:r>
        <w:rPr>
          <w:b/>
        </w:rPr>
        <w:lastRenderedPageBreak/>
        <w:t>artifactid</w:t>
      </w:r>
      <w:r>
        <w:rPr>
          <w:b/>
        </w:rPr>
        <w:br/>
      </w:r>
      <w:r>
        <w:t xml:space="preserve">The </w:t>
      </w:r>
      <w:proofErr w:type="spellStart"/>
      <w:r>
        <w:t>ResourceIdentifier</w:t>
      </w:r>
      <w:proofErr w:type="spellEnd"/>
      <w:r>
        <w:t xml:space="preserve"> of the Knowledge Artifact that this Surrogate is about.</w:t>
      </w:r>
      <w:r w:rsidRPr="004F5897">
        <w:rPr>
          <w:b/>
        </w:rPr>
        <w:br/>
      </w:r>
    </w:p>
    <w:p w14:paraId="4314F761" w14:textId="77777777" w:rsidR="00C971A1" w:rsidRDefault="004F5897" w:rsidP="00350DD9">
      <w:pPr>
        <w:rPr>
          <w:b/>
        </w:rPr>
      </w:pPr>
      <w:proofErr w:type="spellStart"/>
      <w:r w:rsidRPr="004F5897">
        <w:rPr>
          <w:b/>
        </w:rPr>
        <w:t>secondaryId</w:t>
      </w:r>
      <w:proofErr w:type="spellEnd"/>
      <w:r>
        <w:rPr>
          <w:b/>
        </w:rPr>
        <w:br/>
      </w:r>
      <w:r>
        <w:t>Additional Identifiers used to reference the Knowledge Artifact that this Surrogate is about</w:t>
      </w:r>
      <w:r w:rsidRPr="004F5897">
        <w:rPr>
          <w:b/>
        </w:rPr>
        <w:br/>
      </w:r>
    </w:p>
    <w:p w14:paraId="7171EEDC" w14:textId="77777777" w:rsidR="00C971A1" w:rsidRDefault="004F5897" w:rsidP="00350DD9">
      <w:pPr>
        <w:rPr>
          <w:b/>
        </w:rPr>
      </w:pPr>
      <w:r w:rsidRPr="004F5897">
        <w:rPr>
          <w:b/>
        </w:rPr>
        <w:t>name</w:t>
      </w:r>
      <w:r>
        <w:rPr>
          <w:b/>
        </w:rPr>
        <w:br/>
      </w:r>
      <w:r>
        <w:t xml:space="preserve">A human readable label used to designate the Artifact that this Surrogate is about. </w:t>
      </w:r>
      <w:r>
        <w:br/>
        <w:t>Names are not, nor should be expected to be unique or unambiguous.</w:t>
      </w:r>
      <w:r w:rsidRPr="004F5897">
        <w:rPr>
          <w:b/>
        </w:rPr>
        <w:br/>
      </w:r>
    </w:p>
    <w:p w14:paraId="0DF27C7B" w14:textId="77777777" w:rsidR="00C971A1" w:rsidRDefault="004F5897" w:rsidP="00350DD9">
      <w:pPr>
        <w:rPr>
          <w:b/>
        </w:rPr>
      </w:pPr>
      <w:r w:rsidRPr="004F5897">
        <w:rPr>
          <w:b/>
        </w:rPr>
        <w:t>title</w:t>
      </w:r>
      <w:r w:rsidRPr="004F5897">
        <w:rPr>
          <w:b/>
        </w:rPr>
        <w:br/>
      </w:r>
      <w:r>
        <w:t xml:space="preserve">An official label used to designate the Artifact that this Surrogate is about, assigned when the Artifact is published. </w:t>
      </w:r>
      <w:r>
        <w:br/>
        <w:t>Titles are usually, but should not be expected to be, reflective of the Artifact content.</w:t>
      </w:r>
      <w:r w:rsidRPr="004F5897">
        <w:rPr>
          <w:b/>
        </w:rPr>
        <w:br/>
      </w:r>
    </w:p>
    <w:p w14:paraId="14E723D5" w14:textId="77777777" w:rsidR="00C971A1" w:rsidRDefault="004F5897" w:rsidP="00350DD9">
      <w:pPr>
        <w:rPr>
          <w:b/>
        </w:rPr>
      </w:pPr>
      <w:proofErr w:type="spellStart"/>
      <w:r w:rsidRPr="004F5897">
        <w:rPr>
          <w:b/>
        </w:rPr>
        <w:t>alternativeTitle</w:t>
      </w:r>
      <w:proofErr w:type="spellEnd"/>
      <w:r>
        <w:rPr>
          <w:b/>
        </w:rPr>
        <w:br/>
      </w:r>
      <w:r>
        <w:t>Additional Titles that can be used to refer to the Artifact</w:t>
      </w:r>
      <w:r w:rsidRPr="004F5897">
        <w:rPr>
          <w:b/>
        </w:rPr>
        <w:br/>
      </w:r>
    </w:p>
    <w:p w14:paraId="08757029" w14:textId="2A9E45C3" w:rsidR="00815E2F" w:rsidRDefault="004F5897" w:rsidP="00350DD9">
      <w:r w:rsidRPr="004F5897">
        <w:rPr>
          <w:b/>
        </w:rPr>
        <w:t>description</w:t>
      </w:r>
      <w:r>
        <w:rPr>
          <w:b/>
        </w:rPr>
        <w:br/>
      </w:r>
      <w:r>
        <w:t xml:space="preserve">A textual summary of the salient characteristics of the Artifact that this Surrogate is about. </w:t>
      </w:r>
      <w:r>
        <w:br/>
        <w:t>While this field can reflect some of the Artifact content, it is not meant to contain a Summarization.</w:t>
      </w:r>
    </w:p>
    <w:p w14:paraId="4605DA46" w14:textId="77777777" w:rsidR="00C971A1" w:rsidRDefault="00C971A1" w:rsidP="00350DD9">
      <w:pPr>
        <w:rPr>
          <w:b/>
        </w:rPr>
      </w:pPr>
    </w:p>
    <w:p w14:paraId="5A65377E" w14:textId="77777777" w:rsidR="00C971A1" w:rsidRDefault="00815E2F" w:rsidP="00350DD9">
      <w:pPr>
        <w:rPr>
          <w:b/>
        </w:rPr>
      </w:pPr>
      <w:r w:rsidRPr="00815E2F">
        <w:rPr>
          <w:b/>
        </w:rPr>
        <w:t>summary</w:t>
      </w:r>
      <w:r>
        <w:rPr>
          <w:b/>
        </w:rPr>
        <w:br/>
      </w:r>
      <w:r w:rsidRPr="00815E2F">
        <w:t>A</w:t>
      </w:r>
      <w:r>
        <w:rPr>
          <w:b/>
        </w:rPr>
        <w:t xml:space="preserve"> </w:t>
      </w:r>
      <w:r w:rsidRPr="00815E2F">
        <w:t>nested</w:t>
      </w:r>
      <w:r>
        <w:rPr>
          <w:b/>
        </w:rPr>
        <w:t xml:space="preserve"> </w:t>
      </w:r>
      <w:r w:rsidRPr="00815E2F">
        <w:t>structure</w:t>
      </w:r>
      <w:r>
        <w:rPr>
          <w:b/>
        </w:rPr>
        <w:t xml:space="preserve"> </w:t>
      </w:r>
      <w:r w:rsidRPr="00815E2F">
        <w:t xml:space="preserve">that </w:t>
      </w:r>
      <w:r>
        <w:t>embeds a Serialized Knowledge Expression that summarizes the information content of the Asset that the described Artifact is carrying.</w:t>
      </w:r>
      <w:r w:rsidR="004F5897" w:rsidRPr="004F5897">
        <w:rPr>
          <w:b/>
        </w:rPr>
        <w:br/>
      </w:r>
    </w:p>
    <w:p w14:paraId="696360FA" w14:textId="0ABA80E9" w:rsidR="00C971A1" w:rsidRDefault="004F5897" w:rsidP="00350DD9">
      <w:proofErr w:type="spellStart"/>
      <w:r w:rsidRPr="004F5897">
        <w:rPr>
          <w:b/>
        </w:rPr>
        <w:t>seoDescription</w:t>
      </w:r>
      <w:proofErr w:type="spellEnd"/>
      <w:r>
        <w:rPr>
          <w:b/>
        </w:rPr>
        <w:br/>
      </w:r>
      <w:r w:rsidRPr="00972E02">
        <w:t>A</w:t>
      </w:r>
      <w:r>
        <w:rPr>
          <w:b/>
        </w:rPr>
        <w:t xml:space="preserve"> </w:t>
      </w:r>
      <w:r>
        <w:t>description that is expressed in a machine</w:t>
      </w:r>
      <w:r w:rsidR="00254876">
        <w:t>-</w:t>
      </w:r>
      <w:r>
        <w:t xml:space="preserve">readable language, so to support </w:t>
      </w:r>
      <w:r>
        <w:rPr>
          <w:i/>
        </w:rPr>
        <w:t>Query</w:t>
      </w:r>
      <w:r>
        <w:t xml:space="preserve"> operations for search purpose. </w:t>
      </w:r>
    </w:p>
    <w:p w14:paraId="36A2D679" w14:textId="77777777" w:rsidR="00C971A1" w:rsidRDefault="00C971A1" w:rsidP="00350DD9"/>
    <w:p w14:paraId="5EE07341" w14:textId="248C54ED" w:rsidR="00350DD9" w:rsidRPr="004F5897" w:rsidRDefault="004F5897" w:rsidP="00350DD9">
      <w:r w:rsidRPr="004F5897">
        <w:rPr>
          <w:b/>
        </w:rPr>
        <w:t>localization</w:t>
      </w:r>
      <w:r w:rsidR="00A71633" w:rsidRPr="004F5897">
        <w:rPr>
          <w:b/>
        </w:rPr>
        <w:t xml:space="preserve"> </w:t>
      </w:r>
      <w:r>
        <w:rPr>
          <w:b/>
        </w:rPr>
        <w:br/>
      </w:r>
      <w:r>
        <w:t>Language codes that denote the human language(s)</w:t>
      </w:r>
      <w:r>
        <w:rPr>
          <w:b/>
        </w:rPr>
        <w:t xml:space="preserve"> </w:t>
      </w:r>
      <w:r w:rsidRPr="004F5897">
        <w:t>used</w:t>
      </w:r>
      <w:r>
        <w:rPr>
          <w:b/>
        </w:rPr>
        <w:t xml:space="preserve"> </w:t>
      </w:r>
      <w:r w:rsidRPr="004F5897">
        <w:t>to</w:t>
      </w:r>
      <w:r>
        <w:rPr>
          <w:b/>
        </w:rPr>
        <w:t xml:space="preserve"> </w:t>
      </w:r>
      <w:r w:rsidRPr="004F5897">
        <w:t>express</w:t>
      </w:r>
      <w:r>
        <w:t xml:space="preserve"> human readable fragments that are part the Knowledge Artifact (annotations, embedded content)</w:t>
      </w:r>
    </w:p>
    <w:p w14:paraId="5680D90A" w14:textId="77777777" w:rsidR="00C971A1" w:rsidRDefault="00C971A1" w:rsidP="004F5897">
      <w:pPr>
        <w:rPr>
          <w:b/>
        </w:rPr>
      </w:pPr>
    </w:p>
    <w:p w14:paraId="04159C2F" w14:textId="77777777" w:rsidR="00C971A1" w:rsidRDefault="0053674C" w:rsidP="004F5897">
      <w:pPr>
        <w:rPr>
          <w:b/>
        </w:rPr>
      </w:pPr>
      <w:r>
        <w:rPr>
          <w:b/>
        </w:rPr>
        <w:t>representation</w:t>
      </w:r>
      <w:r w:rsidR="003942D5">
        <w:rPr>
          <w:b/>
        </w:rPr>
        <w:br/>
      </w:r>
      <w:r w:rsidR="003942D5">
        <w:t>A SyntacticRepresentation that describes the formal properties of the Artifact explicitly</w:t>
      </w:r>
      <w:r>
        <w:rPr>
          <w:b/>
        </w:rPr>
        <w:br/>
      </w:r>
    </w:p>
    <w:p w14:paraId="6B97410C" w14:textId="77777777" w:rsidR="00C971A1" w:rsidRDefault="0053674C" w:rsidP="004F5897">
      <w:pPr>
        <w:rPr>
          <w:b/>
        </w:rPr>
      </w:pPr>
      <w:proofErr w:type="spellStart"/>
      <w:r w:rsidRPr="004F5897">
        <w:rPr>
          <w:b/>
        </w:rPr>
        <w:t>codedRepresentationType</w:t>
      </w:r>
      <w:proofErr w:type="spellEnd"/>
      <w:r w:rsidR="003942D5">
        <w:rPr>
          <w:b/>
        </w:rPr>
        <w:br/>
      </w:r>
      <w:r w:rsidR="003942D5" w:rsidRPr="003942D5">
        <w:t>A formal MIME code</w:t>
      </w:r>
      <w:r w:rsidR="003942D5">
        <w:t xml:space="preserve"> that encodes the language-related aspects of the SyntacticRepresentation</w:t>
      </w:r>
      <w:r w:rsidRPr="004F5897">
        <w:rPr>
          <w:b/>
        </w:rPr>
        <w:br/>
      </w:r>
    </w:p>
    <w:p w14:paraId="4608055E" w14:textId="77777777" w:rsidR="00C971A1" w:rsidRDefault="004F5897" w:rsidP="004F5897">
      <w:pPr>
        <w:rPr>
          <w:b/>
        </w:rPr>
      </w:pPr>
      <w:proofErr w:type="spellStart"/>
      <w:r w:rsidRPr="004F5897">
        <w:rPr>
          <w:b/>
        </w:rPr>
        <w:t>expressionCategory</w:t>
      </w:r>
      <w:proofErr w:type="spellEnd"/>
      <w:r>
        <w:rPr>
          <w:b/>
        </w:rPr>
        <w:br/>
      </w:r>
      <w:r>
        <w:t xml:space="preserve">A categorization of the </w:t>
      </w:r>
      <w:r w:rsidR="0053674C">
        <w:t>described Knowledge Artifact based on the Dublin Core DCMI types</w:t>
      </w:r>
      <w:r w:rsidRPr="004F5897">
        <w:rPr>
          <w:b/>
        </w:rPr>
        <w:br/>
      </w:r>
    </w:p>
    <w:p w14:paraId="18FEFE3A" w14:textId="77777777" w:rsidR="00C971A1" w:rsidRDefault="0053674C" w:rsidP="004F5897">
      <w:pPr>
        <w:rPr>
          <w:b/>
        </w:rPr>
      </w:pPr>
      <w:proofErr w:type="spellStart"/>
      <w:r w:rsidRPr="004F5897">
        <w:rPr>
          <w:b/>
        </w:rPr>
        <w:t>mimeType</w:t>
      </w:r>
      <w:proofErr w:type="spellEnd"/>
      <w:r w:rsidRPr="004F5897">
        <w:rPr>
          <w:b/>
        </w:rPr>
        <w:t xml:space="preserve"> </w:t>
      </w:r>
      <w:r>
        <w:rPr>
          <w:b/>
        </w:rPr>
        <w:br/>
      </w:r>
      <w:r w:rsidRPr="0053674C">
        <w:t>A</w:t>
      </w:r>
      <w:r>
        <w:rPr>
          <w:b/>
        </w:rPr>
        <w:t xml:space="preserve"> </w:t>
      </w:r>
      <w:r w:rsidRPr="0053674C">
        <w:t>standard IANA</w:t>
      </w:r>
      <w:r>
        <w:rPr>
          <w:b/>
        </w:rPr>
        <w:t xml:space="preserve"> </w:t>
      </w:r>
      <w:r w:rsidRPr="0053674C">
        <w:t>MIME</w:t>
      </w:r>
      <w:r>
        <w:t xml:space="preserve"> </w:t>
      </w:r>
      <w:r w:rsidR="003942D5">
        <w:t xml:space="preserve">code </w:t>
      </w:r>
      <w:r>
        <w:t>that describes the Knowledge Expression carried by this Artifact</w:t>
      </w:r>
      <w:r w:rsidRPr="0053674C">
        <w:br/>
      </w:r>
    </w:p>
    <w:p w14:paraId="05F2C693" w14:textId="77777777" w:rsidR="00C971A1" w:rsidRDefault="004F5897" w:rsidP="004F5897">
      <w:pPr>
        <w:rPr>
          <w:b/>
        </w:rPr>
      </w:pPr>
      <w:r w:rsidRPr="004F5897">
        <w:rPr>
          <w:b/>
        </w:rPr>
        <w:t>hash</w:t>
      </w:r>
      <w:r w:rsidR="0053674C" w:rsidRPr="0053674C">
        <w:br/>
        <w:t>A</w:t>
      </w:r>
      <w:r w:rsidR="0053674C">
        <w:t xml:space="preserve"> hash of the content of the Artifact, used to check for integrity</w:t>
      </w:r>
      <w:r w:rsidRPr="004F5897">
        <w:rPr>
          <w:b/>
        </w:rPr>
        <w:br/>
      </w:r>
    </w:p>
    <w:p w14:paraId="3F05BEFD" w14:textId="77777777" w:rsidR="00C971A1" w:rsidRDefault="004F5897" w:rsidP="004F5897">
      <w:pPr>
        <w:rPr>
          <w:b/>
        </w:rPr>
      </w:pPr>
      <w:proofErr w:type="spellStart"/>
      <w:r w:rsidRPr="004F5897">
        <w:rPr>
          <w:b/>
        </w:rPr>
        <w:t>digitalSignature</w:t>
      </w:r>
      <w:proofErr w:type="spellEnd"/>
      <w:r w:rsidR="003942D5">
        <w:rPr>
          <w:b/>
        </w:rPr>
        <w:br/>
      </w:r>
      <w:r w:rsidR="003942D5" w:rsidRPr="003942D5">
        <w:t xml:space="preserve">A </w:t>
      </w:r>
      <w:r w:rsidR="003942D5">
        <w:t xml:space="preserve">publisher’s </w:t>
      </w:r>
      <w:r w:rsidR="003942D5" w:rsidRPr="003942D5">
        <w:t>digital signature</w:t>
      </w:r>
      <w:r w:rsidR="003942D5">
        <w:t xml:space="preserve"> of the Artifact’s content</w:t>
      </w:r>
      <w:r w:rsidRPr="003942D5">
        <w:br/>
      </w:r>
    </w:p>
    <w:p w14:paraId="179B9118" w14:textId="4DB8A103" w:rsidR="004F5897" w:rsidRPr="004F5897" w:rsidRDefault="004F5897" w:rsidP="004F5897">
      <w:pPr>
        <w:rPr>
          <w:b/>
        </w:rPr>
      </w:pPr>
      <w:r w:rsidRPr="004F5897">
        <w:rPr>
          <w:b/>
        </w:rPr>
        <w:t>locator</w:t>
      </w:r>
      <w:r w:rsidR="003942D5">
        <w:rPr>
          <w:b/>
        </w:rPr>
        <w:br/>
      </w:r>
      <w:r w:rsidR="003942D5" w:rsidRPr="003942D5">
        <w:t>A</w:t>
      </w:r>
      <w:r w:rsidR="003942D5">
        <w:t xml:space="preserve"> URL, or de-referenceable URI, which allows clients to retrieve a copy of the Artifact</w:t>
      </w:r>
    </w:p>
    <w:p w14:paraId="01DE6AB5" w14:textId="77777777" w:rsidR="00C971A1" w:rsidRDefault="00C971A1" w:rsidP="00350DD9">
      <w:pPr>
        <w:rPr>
          <w:b/>
        </w:rPr>
      </w:pPr>
    </w:p>
    <w:p w14:paraId="32AB49F5" w14:textId="5A7CD403" w:rsidR="004F5897" w:rsidRDefault="004F5897" w:rsidP="00350DD9">
      <w:proofErr w:type="spellStart"/>
      <w:r w:rsidRPr="004F5897">
        <w:rPr>
          <w:b/>
        </w:rPr>
        <w:t>inlinedExpression</w:t>
      </w:r>
      <w:proofErr w:type="spellEnd"/>
      <w:r w:rsidR="003942D5">
        <w:rPr>
          <w:b/>
        </w:rPr>
        <w:br/>
      </w:r>
      <w:r w:rsidR="003942D5" w:rsidRPr="003942D5">
        <w:t>A</w:t>
      </w:r>
      <w:r w:rsidR="003942D5">
        <w:t xml:space="preserve"> </w:t>
      </w:r>
      <w:r w:rsidR="00815E2F">
        <w:t>Serialized/Encoded Knowledge Expression of the Artifact’s content, embedded in the Artifact’s Surrogate.</w:t>
      </w:r>
      <w:r>
        <w:br/>
      </w:r>
    </w:p>
    <w:p w14:paraId="0518B41C" w14:textId="77777777" w:rsidR="004F5897" w:rsidRPr="00350DD9" w:rsidRDefault="004F5897" w:rsidP="00350DD9"/>
    <w:p w14:paraId="63B27142" w14:textId="26C8CECC" w:rsidR="00350DD9" w:rsidRDefault="00350DD9" w:rsidP="00036BF9">
      <w:pPr>
        <w:pStyle w:val="Heading3"/>
        <w:numPr>
          <w:ilvl w:val="2"/>
          <w:numId w:val="5"/>
        </w:numPr>
        <w:tabs>
          <w:tab w:val="left" w:pos="0"/>
        </w:tabs>
      </w:pPr>
      <w:bookmarkStart w:id="223" w:name="_Toc65413915"/>
      <w:r>
        <w:t>Knowledge Resource Relationships</w:t>
      </w:r>
      <w:bookmarkEnd w:id="223"/>
    </w:p>
    <w:p w14:paraId="19467991" w14:textId="77777777" w:rsidR="004D2D5D" w:rsidRDefault="007F0EAD" w:rsidP="004D2D5D">
      <w:pPr>
        <w:keepNext/>
      </w:pPr>
      <w:r>
        <w:rPr>
          <w:noProof/>
        </w:rPr>
        <w:drawing>
          <wp:inline distT="0" distB="0" distL="0" distR="0" wp14:anchorId="60340C3C" wp14:editId="1DEDB564">
            <wp:extent cx="6122035" cy="28054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 relationships Class Diagram.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2035" cy="2805430"/>
                    </a:xfrm>
                    <a:prstGeom prst="rect">
                      <a:avLst/>
                    </a:prstGeom>
                  </pic:spPr>
                </pic:pic>
              </a:graphicData>
            </a:graphic>
          </wp:inline>
        </w:drawing>
      </w:r>
    </w:p>
    <w:p w14:paraId="66535AA1" w14:textId="51F4780F" w:rsidR="00350DD9" w:rsidRPr="004D2D5D" w:rsidRDefault="004D2D5D" w:rsidP="004D2D5D">
      <w:pPr>
        <w:pStyle w:val="Caption"/>
        <w:rPr>
          <w:sz w:val="20"/>
          <w:szCs w:val="20"/>
        </w:rPr>
      </w:pPr>
      <w:bookmarkStart w:id="224" w:name="_Ref67148433"/>
      <w:r w:rsidRPr="004D2D5D">
        <w:rPr>
          <w:sz w:val="20"/>
          <w:szCs w:val="20"/>
        </w:rPr>
        <w:t xml:space="preserve">Figure </w:t>
      </w:r>
      <w:r w:rsidRPr="004D2D5D">
        <w:rPr>
          <w:sz w:val="20"/>
          <w:szCs w:val="20"/>
        </w:rPr>
        <w:fldChar w:fldCharType="begin"/>
      </w:r>
      <w:r w:rsidRPr="004D2D5D">
        <w:rPr>
          <w:sz w:val="20"/>
          <w:szCs w:val="20"/>
        </w:rPr>
        <w:instrText xml:space="preserve"> SEQ Figure \* ARABIC </w:instrText>
      </w:r>
      <w:r w:rsidRPr="004D2D5D">
        <w:rPr>
          <w:sz w:val="20"/>
          <w:szCs w:val="20"/>
        </w:rPr>
        <w:fldChar w:fldCharType="separate"/>
      </w:r>
      <w:ins w:id="225" w:author="Sottara, Davide" w:date="2021-03-20T16:44:00Z">
        <w:r w:rsidR="00E54B8C">
          <w:rPr>
            <w:noProof/>
            <w:sz w:val="20"/>
            <w:szCs w:val="20"/>
          </w:rPr>
          <w:t>7</w:t>
        </w:r>
      </w:ins>
      <w:r w:rsidRPr="004D2D5D">
        <w:rPr>
          <w:sz w:val="20"/>
          <w:szCs w:val="20"/>
        </w:rPr>
        <w:fldChar w:fldCharType="end"/>
      </w:r>
      <w:bookmarkEnd w:id="224"/>
      <w:r w:rsidRPr="004D2D5D">
        <w:rPr>
          <w:sz w:val="20"/>
          <w:szCs w:val="20"/>
        </w:rPr>
        <w:t>. Relationships Among Knowledge Resources</w:t>
      </w:r>
    </w:p>
    <w:p w14:paraId="27CF0AE5" w14:textId="752052B1" w:rsidR="00815E2F" w:rsidRDefault="00815E2F" w:rsidP="00350DD9">
      <w:r>
        <w:br/>
        <w:t>Knowledge Resources are related in different ways other than the ‘vertical’ Artifact – Asset stack</w:t>
      </w:r>
      <w:r w:rsidR="004D2D5D">
        <w:t xml:space="preserve">, as shown in </w:t>
      </w:r>
      <w:ins w:id="226" w:author="Sottara, Davide" w:date="2021-03-20T16:00:00Z">
        <w:r w:rsidR="009753C7">
          <w:fldChar w:fldCharType="begin"/>
        </w:r>
        <w:r w:rsidR="009753C7">
          <w:instrText xml:space="preserve"> REF _Ref67148433 \h </w:instrText>
        </w:r>
      </w:ins>
      <w:r w:rsidR="009753C7">
        <w:fldChar w:fldCharType="separate"/>
      </w:r>
      <w:ins w:id="227" w:author="Sottara, Davide" w:date="2021-03-20T16:00:00Z">
        <w:r w:rsidR="009753C7" w:rsidRPr="004D2D5D">
          <w:t xml:space="preserve">Figure </w:t>
        </w:r>
        <w:r w:rsidR="009753C7">
          <w:rPr>
            <w:noProof/>
          </w:rPr>
          <w:t>7</w:t>
        </w:r>
        <w:r w:rsidR="009753C7">
          <w:fldChar w:fldCharType="end"/>
        </w:r>
      </w:ins>
      <w:del w:id="228" w:author="Sottara, Davide" w:date="2021-03-20T16:00:00Z">
        <w:r w:rsidR="004D2D5D" w:rsidDel="009753C7">
          <w:delText>Figure 6</w:delText>
        </w:r>
      </w:del>
      <w:r w:rsidR="004D2D5D">
        <w:t xml:space="preserve">. </w:t>
      </w:r>
      <w:r>
        <w:t>Surrogates can carry those relationships, and linked Surrogates form a special kind of Knowledge Base that is at the core of the Semantic Knowledge Asset Repository APIs.</w:t>
      </w:r>
    </w:p>
    <w:p w14:paraId="53BD942F" w14:textId="77777777" w:rsidR="00815E2F" w:rsidRDefault="00815E2F" w:rsidP="00350DD9"/>
    <w:p w14:paraId="4DDEF842" w14:textId="101F00D0" w:rsidR="007F6665" w:rsidRDefault="00815E2F" w:rsidP="00350DD9">
      <w:r>
        <w:t xml:space="preserve">Relationships can be partitioned in </w:t>
      </w:r>
      <w:r w:rsidR="00FA362C">
        <w:t xml:space="preserve">two </w:t>
      </w:r>
      <w:r>
        <w:t xml:space="preserve">main categories: </w:t>
      </w:r>
    </w:p>
    <w:p w14:paraId="44895E53" w14:textId="77777777" w:rsidR="007F6665" w:rsidRDefault="00815E2F" w:rsidP="00346EA4">
      <w:pPr>
        <w:pStyle w:val="ListParagraph"/>
        <w:numPr>
          <w:ilvl w:val="0"/>
          <w:numId w:val="56"/>
        </w:numPr>
        <w:spacing w:before="60"/>
        <w:contextualSpacing w:val="0"/>
      </w:pPr>
      <w:r>
        <w:t xml:space="preserve">Knowledge Resource to (Domain) Concept relationships </w:t>
      </w:r>
    </w:p>
    <w:p w14:paraId="7B149268" w14:textId="106EE629" w:rsidR="00815E2F" w:rsidRDefault="00815E2F" w:rsidP="00346EA4">
      <w:pPr>
        <w:pStyle w:val="ListParagraph"/>
        <w:numPr>
          <w:ilvl w:val="0"/>
          <w:numId w:val="56"/>
        </w:numPr>
        <w:spacing w:before="60"/>
        <w:contextualSpacing w:val="0"/>
      </w:pPr>
      <w:r>
        <w:t>Knowledge Resource to Knowledge Resource relationships</w:t>
      </w:r>
    </w:p>
    <w:p w14:paraId="273B8AA1" w14:textId="349B8DA7" w:rsidR="00815E2F" w:rsidRPr="00350DD9" w:rsidRDefault="00815E2F" w:rsidP="00350DD9"/>
    <w:p w14:paraId="60C43EF8" w14:textId="49C4D113" w:rsidR="00FA362C" w:rsidRDefault="00FA362C" w:rsidP="00036BF9">
      <w:pPr>
        <w:pStyle w:val="Heading3"/>
        <w:numPr>
          <w:ilvl w:val="3"/>
          <w:numId w:val="5"/>
        </w:numPr>
        <w:tabs>
          <w:tab w:val="left" w:pos="0"/>
        </w:tabs>
      </w:pPr>
      <w:bookmarkStart w:id="229" w:name="_Toc65413916"/>
      <w:r>
        <w:t>Resource to Concept Relationship</w:t>
      </w:r>
      <w:bookmarkEnd w:id="229"/>
    </w:p>
    <w:p w14:paraId="03E9BFE8" w14:textId="3BBC3025" w:rsidR="00FA362C" w:rsidRPr="00FA362C" w:rsidRDefault="00FA362C" w:rsidP="00FA362C">
      <w:pPr>
        <w:rPr>
          <w:b/>
        </w:rPr>
      </w:pPr>
      <w:r w:rsidRPr="00FA362C">
        <w:rPr>
          <w:b/>
        </w:rPr>
        <w:t>Annotation</w:t>
      </w:r>
    </w:p>
    <w:p w14:paraId="44251BBB" w14:textId="77777777" w:rsidR="00FA362C" w:rsidRDefault="00FA362C" w:rsidP="00FA362C">
      <w:r>
        <w:t>Knowledge Resource to Domain Concept relationships, also called informally “Annotations”, should be used to highlight focal Concepts that are part of that Resource’s Knowledge Asset for purposes such as searching and querying.</w:t>
      </w:r>
    </w:p>
    <w:p w14:paraId="3C2286FD" w14:textId="77777777" w:rsidR="00FA362C" w:rsidRDefault="00FA362C" w:rsidP="00FA362C"/>
    <w:p w14:paraId="55B77A7C" w14:textId="2361CB39" w:rsidR="00E86245" w:rsidRDefault="00FA362C" w:rsidP="00FA362C">
      <w:r>
        <w:rPr>
          <w:b/>
        </w:rPr>
        <w:t>ref</w:t>
      </w:r>
      <w:r>
        <w:rPr>
          <w:b/>
        </w:rPr>
        <w:br/>
      </w:r>
      <w:r>
        <w:t>The identifier of the</w:t>
      </w:r>
      <w:r>
        <w:rPr>
          <w:b/>
        </w:rPr>
        <w:t xml:space="preserve"> </w:t>
      </w:r>
      <w:r w:rsidRPr="00FA362C">
        <w:t>Concept</w:t>
      </w:r>
      <w:r>
        <w:rPr>
          <w:b/>
        </w:rPr>
        <w:t xml:space="preserve"> </w:t>
      </w:r>
      <w:r w:rsidRPr="00FA362C">
        <w:t>used for annotation</w:t>
      </w:r>
      <w:r w:rsidR="00A57D99">
        <w:rPr>
          <w:b/>
        </w:rPr>
        <w:t xml:space="preserve">. </w:t>
      </w:r>
      <w:r w:rsidR="00A57D99">
        <w:t>The identifier’s URI should de-reference into some target domain ontology (</w:t>
      </w:r>
      <w:r w:rsidR="00A57D99" w:rsidRPr="008827CD">
        <w:rPr>
          <w:i/>
          <w:iCs/>
        </w:rPr>
        <w:t>e.g</w:t>
      </w:r>
      <w:r w:rsidR="00A57D99">
        <w:t>.</w:t>
      </w:r>
      <w:r w:rsidR="008827CD">
        <w:t>,</w:t>
      </w:r>
      <w:r w:rsidR="00A57D99">
        <w:t xml:space="preserve"> FIBO for finance, SNOMED-CT for healthcare). The ontology itself should be identifiable through the identifier’s namespace. If the target ontology supports compositional grammars, the tag MAY</w:t>
      </w:r>
      <w:r w:rsidR="00E86245">
        <w:t xml:space="preserve"> </w:t>
      </w:r>
      <w:proofErr w:type="gramStart"/>
      <w:r w:rsidR="00E86245">
        <w:t>actually contain</w:t>
      </w:r>
      <w:proofErr w:type="gramEnd"/>
      <w:r w:rsidR="00E86245">
        <w:t xml:space="preserve"> a post-coordinated expression of primitive tags. </w:t>
      </w:r>
      <w:r w:rsidR="00E86245">
        <w:br/>
        <w:t>Example: a complex tag expressed using the SNOMED-CT compositional grammar and SNOMED codes</w:t>
      </w:r>
      <w:r w:rsidR="00E86245">
        <w:br/>
        <w:t>Example: a DL expression in Manchester Syntax that structures the (preferred) labels of some OWL classes.</w:t>
      </w:r>
    </w:p>
    <w:p w14:paraId="69EEA089" w14:textId="77777777" w:rsidR="00E86245" w:rsidRDefault="00E86245" w:rsidP="00FA362C"/>
    <w:p w14:paraId="77583C9D" w14:textId="62CCC462" w:rsidR="00FA362C" w:rsidRPr="00FA362C" w:rsidRDefault="00E86245" w:rsidP="00FA362C">
      <w:pPr>
        <w:rPr>
          <w:b/>
        </w:rPr>
      </w:pPr>
      <w:proofErr w:type="spellStart"/>
      <w:r w:rsidRPr="00E86245">
        <w:rPr>
          <w:b/>
        </w:rPr>
        <w:t>rel</w:t>
      </w:r>
      <w:proofErr w:type="spellEnd"/>
      <w:r>
        <w:br/>
        <w:t>An optional relationship concept that refines the relationship between the Knowledge Resource and the concept. Effectively transforms a ‘tagging’ annotation into a semantic triple.</w:t>
      </w:r>
      <w:r w:rsidR="00FA362C">
        <w:rPr>
          <w:b/>
        </w:rPr>
        <w:br/>
      </w:r>
    </w:p>
    <w:p w14:paraId="63B935B5" w14:textId="7A91FB4E" w:rsidR="00E86245" w:rsidRDefault="00E86245" w:rsidP="00036BF9">
      <w:pPr>
        <w:pStyle w:val="Heading3"/>
        <w:numPr>
          <w:ilvl w:val="3"/>
          <w:numId w:val="5"/>
        </w:numPr>
        <w:tabs>
          <w:tab w:val="left" w:pos="0"/>
        </w:tabs>
      </w:pPr>
      <w:bookmarkStart w:id="230" w:name="_Toc65413917"/>
      <w:r>
        <w:lastRenderedPageBreak/>
        <w:t>Resource to Resource Relationship</w:t>
      </w:r>
      <w:bookmarkEnd w:id="230"/>
    </w:p>
    <w:p w14:paraId="4D62DC17" w14:textId="5057424F" w:rsidR="00E86245" w:rsidRDefault="00FE6A3D" w:rsidP="00E86245">
      <w:pPr>
        <w:rPr>
          <w:b/>
        </w:rPr>
      </w:pPr>
      <w:r>
        <w:rPr>
          <w:b/>
        </w:rPr>
        <w:br/>
      </w:r>
      <w:r w:rsidRPr="00FE6A3D">
        <w:rPr>
          <w:b/>
        </w:rPr>
        <w:t>Link</w:t>
      </w:r>
    </w:p>
    <w:p w14:paraId="3B363D0C" w14:textId="47625084" w:rsidR="00277FF4" w:rsidRDefault="00FE6A3D" w:rsidP="00E86245">
      <w:r>
        <w:t xml:space="preserve">Link is a data structure that follows the principles of </w:t>
      </w:r>
      <w:proofErr w:type="gramStart"/>
      <w:r>
        <w:t>HATEOAS</w:t>
      </w:r>
      <w:r w:rsidR="00277FF4">
        <w:t>, and</w:t>
      </w:r>
      <w:proofErr w:type="gramEnd"/>
      <w:r w:rsidR="00277FF4">
        <w:t xml:space="preserve"> is used to establish relationships between Knowledge Resources that are managed using the API4KP. A Link points to a target Resource by means of its </w:t>
      </w:r>
      <w:proofErr w:type="spellStart"/>
      <w:proofErr w:type="gramStart"/>
      <w:r w:rsidR="00277FF4">
        <w:t>ResourceIdentifier</w:t>
      </w:r>
      <w:proofErr w:type="spellEnd"/>
      <w:r w:rsidR="00277FF4">
        <w:t>, and</w:t>
      </w:r>
      <w:proofErr w:type="gramEnd"/>
      <w:r w:rsidR="00277FF4">
        <w:t xml:space="preserve"> establishes the relationship between the two. Links can be partitioned in 5 sub-categories, and further refined using hierarchies of properties defined in the API4KP-rel ontology. The Link structure is sub-classed to allow for bindings to the different controlled vocabularies derived from the </w:t>
      </w:r>
      <w:proofErr w:type="spellStart"/>
      <w:r w:rsidR="00277FF4">
        <w:t>ontologic</w:t>
      </w:r>
      <w:proofErr w:type="spellEnd"/>
      <w:r w:rsidR="00277FF4">
        <w:t xml:space="preserve"> properties.</w:t>
      </w:r>
      <w:r w:rsidR="00277FF4">
        <w:br/>
      </w:r>
    </w:p>
    <w:p w14:paraId="3E97B6C1" w14:textId="64FA748D" w:rsidR="00FE6A3D" w:rsidRDefault="00277FF4" w:rsidP="00346EA4">
      <w:pPr>
        <w:pStyle w:val="ListParagraph"/>
        <w:numPr>
          <w:ilvl w:val="0"/>
          <w:numId w:val="57"/>
        </w:numPr>
      </w:pPr>
      <w:r w:rsidRPr="00471CF6">
        <w:rPr>
          <w:b/>
        </w:rPr>
        <w:t>Version (Series):</w:t>
      </w:r>
      <w:r>
        <w:br/>
      </w:r>
      <w:r w:rsidR="00471CF6">
        <w:t xml:space="preserve">Relationship between two individual Knowledge Resources that are versions of the same Mutable </w:t>
      </w:r>
      <w:proofErr w:type="gramStart"/>
      <w:r w:rsidR="00471CF6">
        <w:t>entity, and</w:t>
      </w:r>
      <w:proofErr w:type="gramEnd"/>
      <w:r w:rsidR="00471CF6">
        <w:t xml:space="preserve"> are partially ordered in a Series. As such, version-related Resources share essential characteristics such as subject or asset type/category.</w:t>
      </w:r>
      <w:r w:rsidR="00471CF6">
        <w:br/>
        <w:t>Newer versions are usually meant to replace the older ones. Succession between Assets often implies derivation from the predecessor version; succession between Expressions often, but not necessarily, implies derivation.</w:t>
      </w:r>
    </w:p>
    <w:p w14:paraId="2EC3C424" w14:textId="2A8C669F" w:rsidR="00277FF4" w:rsidRDefault="00277FF4" w:rsidP="00346EA4">
      <w:pPr>
        <w:pStyle w:val="ListParagraph"/>
        <w:numPr>
          <w:ilvl w:val="0"/>
          <w:numId w:val="57"/>
        </w:numPr>
      </w:pPr>
      <w:r w:rsidRPr="00471CF6">
        <w:rPr>
          <w:b/>
        </w:rPr>
        <w:t>Derivation</w:t>
      </w:r>
      <w:r w:rsidR="00471CF6">
        <w:br/>
        <w:t>Derivation between A and B implies not only that B was used in the intellectual effort of creating A, but also that A exhibits some of the key concepts of B.</w:t>
      </w:r>
      <w:r w:rsidR="00471CF6">
        <w:br/>
        <w:t>A derivative Resource may derive from multiple source Resources at the same time, but derivatives are generally independent: as a consequence, derivatives are usually not used together with their sources.</w:t>
      </w:r>
      <w:r w:rsidR="00471CF6">
        <w:br/>
        <w:t xml:space="preserve">Derivation </w:t>
      </w:r>
      <w:r w:rsidR="000C124C">
        <w:t xml:space="preserve">implies that the two Resources are distinct, so they do not need to share key characteristics. </w:t>
      </w:r>
    </w:p>
    <w:p w14:paraId="21A6F075" w14:textId="79FCB767" w:rsidR="00277FF4" w:rsidRDefault="00277FF4" w:rsidP="00346EA4">
      <w:pPr>
        <w:pStyle w:val="ListParagraph"/>
        <w:numPr>
          <w:ilvl w:val="0"/>
          <w:numId w:val="57"/>
        </w:numPr>
      </w:pPr>
      <w:r w:rsidRPr="000C124C">
        <w:rPr>
          <w:b/>
        </w:rPr>
        <w:t>Dependency</w:t>
      </w:r>
      <w:r w:rsidR="000C124C">
        <w:br/>
        <w:t xml:space="preserve">The Dependency of a Resource A on a Resource B implies that the use of A is impacted by the ability to acquire and use B at the same time. Resources may or may not be distributed together, allowing for late resolution and binding. </w:t>
      </w:r>
      <w:r w:rsidR="000C124C">
        <w:br/>
        <w:t xml:space="preserve">The strength of the dependency, implied by the specific dependency relationship, determines if B is optional (A can still be used if B is not available), recommended (A can be used </w:t>
      </w:r>
      <w:r>
        <w:br/>
      </w:r>
      <w:r w:rsidR="000C124C">
        <w:t>without B, although less effectively) or mandatory (A cannot be used without B).</w:t>
      </w:r>
    </w:p>
    <w:p w14:paraId="382780EF" w14:textId="44BFFE99" w:rsidR="00277FF4" w:rsidRPr="00A24DBD" w:rsidRDefault="00277FF4" w:rsidP="00A24DBD">
      <w:pPr>
        <w:pStyle w:val="ListParagraph"/>
        <w:numPr>
          <w:ilvl w:val="0"/>
          <w:numId w:val="57"/>
        </w:numPr>
        <w:rPr>
          <w:b/>
        </w:rPr>
      </w:pPr>
      <w:r w:rsidRPr="00A24DBD">
        <w:rPr>
          <w:b/>
        </w:rPr>
        <w:t>Component</w:t>
      </w:r>
      <w:r w:rsidRPr="00A24DBD">
        <w:rPr>
          <w:b/>
        </w:rPr>
        <w:br/>
      </w:r>
      <w:r w:rsidR="000C124C">
        <w:t xml:space="preserve">Structural relationships are used in the definition of Composite Assets and Artifacts. </w:t>
      </w:r>
      <w:r w:rsidR="00F85F9C">
        <w:t xml:space="preserve">Resources that are structurally related cannot be used without </w:t>
      </w:r>
      <w:proofErr w:type="gramStart"/>
      <w:r w:rsidR="00F85F9C">
        <w:t>each other, and</w:t>
      </w:r>
      <w:proofErr w:type="gramEnd"/>
      <w:r w:rsidR="00F85F9C">
        <w:t xml:space="preserve"> are retrieved and used together. In fact, removing or even rearranging the components results in a different Resource. </w:t>
      </w:r>
      <w:r w:rsidR="00F85F9C">
        <w:br/>
      </w:r>
      <w:r w:rsidR="00A24DBD">
        <w:rPr>
          <w:b/>
        </w:rPr>
        <w:t>Role</w:t>
      </w:r>
      <w:r w:rsidR="00F85F9C" w:rsidRPr="00A24DBD">
        <w:rPr>
          <w:b/>
        </w:rPr>
        <w:br/>
      </w:r>
      <w:r w:rsidR="00F85F9C" w:rsidRPr="00F85F9C">
        <w:t>Com</w:t>
      </w:r>
      <w:r w:rsidR="00F85F9C">
        <w:t xml:space="preserve">ponent Links allow to define the role that the target Resource plays with respect to the subject Resource. Role is used primarily in the relationships between a Composite and its Components. </w:t>
      </w:r>
    </w:p>
    <w:p w14:paraId="4331566D" w14:textId="00D6A2CD" w:rsidR="00277FF4" w:rsidRPr="00F85F9C" w:rsidRDefault="00277FF4" w:rsidP="00346EA4">
      <w:pPr>
        <w:pStyle w:val="ListParagraph"/>
        <w:numPr>
          <w:ilvl w:val="0"/>
          <w:numId w:val="57"/>
        </w:numPr>
        <w:rPr>
          <w:b/>
        </w:rPr>
      </w:pPr>
      <w:r w:rsidRPr="00F85F9C">
        <w:rPr>
          <w:b/>
        </w:rPr>
        <w:t>Variant</w:t>
      </w:r>
      <w:r w:rsidR="00F85F9C">
        <w:rPr>
          <w:b/>
        </w:rPr>
        <w:br/>
      </w:r>
      <w:r w:rsidR="00F85F9C">
        <w:t>A is a variant of B if and only if A and B are alternative, distinct representations of the same Knowledge Asset.</w:t>
      </w:r>
      <w:r w:rsidR="00F85F9C">
        <w:br/>
      </w:r>
      <w:r w:rsidR="005E26F2">
        <w:t>In particular, Variance is based on characteristics of the Expression, not the carrier Artifact.</w:t>
      </w:r>
      <w:r w:rsidR="005E26F2">
        <w:br/>
        <w:t xml:space="preserve">Variance MAY be associated to derivation, especially when a Resource B is obtained from a Resource A by means of a ‘horizontal’ </w:t>
      </w:r>
      <w:proofErr w:type="spellStart"/>
      <w:r w:rsidR="005E26F2">
        <w:t>transrepresentation</w:t>
      </w:r>
      <w:proofErr w:type="spellEnd"/>
      <w:r w:rsidR="005E26F2">
        <w:t xml:space="preserve"> operation.</w:t>
      </w:r>
      <w:r w:rsidR="00F85F9C">
        <w:br/>
        <w:t>Note: If asserted between Knowledge Assets, variance implies equivalence.</w:t>
      </w:r>
      <w:r w:rsidRPr="00F85F9C">
        <w:rPr>
          <w:b/>
        </w:rPr>
        <w:br/>
      </w:r>
    </w:p>
    <w:p w14:paraId="17072575" w14:textId="54D89E5E" w:rsidR="000C124C" w:rsidRDefault="000C124C" w:rsidP="000C124C">
      <w:r>
        <w:t>More details on the usage of relationships in combination with API4KP operations can be found in Annex A.</w:t>
      </w:r>
    </w:p>
    <w:p w14:paraId="1EE3FF12" w14:textId="77777777" w:rsidR="00277FF4" w:rsidRDefault="00277FF4" w:rsidP="00E86245"/>
    <w:p w14:paraId="2BBD05F2" w14:textId="00F243BB" w:rsidR="00277FF4" w:rsidRPr="005E26F2" w:rsidRDefault="00277FF4" w:rsidP="00E86245">
      <w:r w:rsidRPr="00277FF4">
        <w:rPr>
          <w:b/>
        </w:rPr>
        <w:t>Summary</w:t>
      </w:r>
      <w:r w:rsidR="005E26F2">
        <w:rPr>
          <w:b/>
        </w:rPr>
        <w:br/>
      </w:r>
      <w:r w:rsidR="005E26F2">
        <w:t>Summarization is a relationship between a Knowledge Resource A and an anonymous Knowledge Expression that captures the focal subset of the Knowledge content of A.</w:t>
      </w:r>
    </w:p>
    <w:p w14:paraId="619D9F7F" w14:textId="77777777" w:rsidR="00277FF4" w:rsidRDefault="00277FF4" w:rsidP="00E86245"/>
    <w:p w14:paraId="5706C8D5" w14:textId="3163230C" w:rsidR="00277FF4" w:rsidRDefault="00277FF4" w:rsidP="00E86245">
      <w:pPr>
        <w:rPr>
          <w:b/>
        </w:rPr>
      </w:pPr>
      <w:r w:rsidRPr="00277FF4">
        <w:rPr>
          <w:b/>
        </w:rPr>
        <w:t>Citation</w:t>
      </w:r>
    </w:p>
    <w:p w14:paraId="691D1A26" w14:textId="1169D12A" w:rsidR="005E26F2" w:rsidRPr="005E26F2" w:rsidDel="00CE27D0" w:rsidRDefault="005E26F2" w:rsidP="00E86245">
      <w:pPr>
        <w:rPr>
          <w:del w:id="231" w:author="Sottara, Davide" w:date="2021-03-20T17:18:00Z"/>
        </w:rPr>
      </w:pPr>
      <w:r>
        <w:t xml:space="preserve">(Bibliographic) </w:t>
      </w:r>
      <w:r w:rsidRPr="005E26F2">
        <w:t>Citation</w:t>
      </w:r>
      <w:r>
        <w:t xml:space="preserve">s establish relationships between a Knowledge Resource A and an anonymous Knowledge Resource B. Despite not having an API4KP identifier, B is referenced by means of an Expression in some (structured or </w:t>
      </w:r>
      <w:proofErr w:type="spellStart"/>
      <w:r>
        <w:t>semistructured</w:t>
      </w:r>
      <w:proofErr w:type="spellEnd"/>
      <w:r>
        <w:t xml:space="preserve">) bibliographic citation syntax, such as </w:t>
      </w:r>
      <w:proofErr w:type="spellStart"/>
      <w:r>
        <w:t>BibTex</w:t>
      </w:r>
      <w:proofErr w:type="spellEnd"/>
      <w:r>
        <w:t xml:space="preserve"> or MLA.</w:t>
      </w:r>
    </w:p>
    <w:p w14:paraId="2C2A1668" w14:textId="77777777" w:rsidR="00E86245" w:rsidRDefault="00E86245" w:rsidP="00CE27D0">
      <w:pPr>
        <w:pPrChange w:id="232" w:author="Sottara, Davide" w:date="2021-03-20T17:18:00Z">
          <w:pPr>
            <w:pStyle w:val="Heading3"/>
            <w:tabs>
              <w:tab w:val="left" w:pos="0"/>
            </w:tabs>
            <w:ind w:firstLine="0"/>
          </w:pPr>
        </w:pPrChange>
      </w:pPr>
    </w:p>
    <w:p w14:paraId="1458B0D2" w14:textId="6C3D47D8" w:rsidR="007F0EAD" w:rsidRDefault="007F0EAD" w:rsidP="00346EA4">
      <w:pPr>
        <w:pStyle w:val="Heading3"/>
        <w:numPr>
          <w:ilvl w:val="2"/>
          <w:numId w:val="5"/>
        </w:numPr>
        <w:tabs>
          <w:tab w:val="left" w:pos="0"/>
        </w:tabs>
      </w:pPr>
      <w:bookmarkStart w:id="233" w:name="_Toc65413918"/>
      <w:r>
        <w:lastRenderedPageBreak/>
        <w:t>Knowledge Carrier</w:t>
      </w:r>
      <w:bookmarkEnd w:id="233"/>
    </w:p>
    <w:p w14:paraId="05FA07CF" w14:textId="77777777" w:rsidR="007F0EAD" w:rsidRDefault="007F0EAD" w:rsidP="007F0EAD"/>
    <w:p w14:paraId="5BDDACAD" w14:textId="77777777" w:rsidR="00807F4D" w:rsidRDefault="00972E02" w:rsidP="00807F4D">
      <w:pPr>
        <w:keepNext/>
      </w:pPr>
      <w:r>
        <w:rPr>
          <w:noProof/>
        </w:rPr>
        <w:drawing>
          <wp:inline distT="0" distB="0" distL="0" distR="0" wp14:anchorId="25119C8C" wp14:editId="7967F607">
            <wp:extent cx="6122035" cy="2862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rier Class Diagram.jpg"/>
                    <pic:cNvPicPr/>
                  </pic:nvPicPr>
                  <pic:blipFill>
                    <a:blip r:embed="rId86">
                      <a:extLst>
                        <a:ext uri="{28A0092B-C50C-407E-A947-70E740481C1C}">
                          <a14:useLocalDpi xmlns:a14="http://schemas.microsoft.com/office/drawing/2010/main" val="0"/>
                        </a:ext>
                      </a:extLst>
                    </a:blip>
                    <a:stretch>
                      <a:fillRect/>
                    </a:stretch>
                  </pic:blipFill>
                  <pic:spPr>
                    <a:xfrm>
                      <a:off x="0" y="0"/>
                      <a:ext cx="6122035" cy="2862580"/>
                    </a:xfrm>
                    <a:prstGeom prst="rect">
                      <a:avLst/>
                    </a:prstGeom>
                  </pic:spPr>
                </pic:pic>
              </a:graphicData>
            </a:graphic>
          </wp:inline>
        </w:drawing>
      </w:r>
    </w:p>
    <w:p w14:paraId="640A37AF" w14:textId="70FADD90" w:rsidR="007F0EAD" w:rsidRPr="00807F4D" w:rsidRDefault="00807F4D" w:rsidP="00807F4D">
      <w:pPr>
        <w:pStyle w:val="Caption"/>
        <w:rPr>
          <w:sz w:val="20"/>
          <w:szCs w:val="20"/>
        </w:rPr>
      </w:pPr>
      <w:bookmarkStart w:id="234" w:name="_Ref67148472"/>
      <w:r w:rsidRPr="00807F4D">
        <w:rPr>
          <w:sz w:val="20"/>
          <w:szCs w:val="20"/>
        </w:rPr>
        <w:t xml:space="preserve">Figure </w:t>
      </w:r>
      <w:r w:rsidRPr="00807F4D">
        <w:rPr>
          <w:sz w:val="20"/>
          <w:szCs w:val="20"/>
        </w:rPr>
        <w:fldChar w:fldCharType="begin"/>
      </w:r>
      <w:r w:rsidRPr="00807F4D">
        <w:rPr>
          <w:sz w:val="20"/>
          <w:szCs w:val="20"/>
        </w:rPr>
        <w:instrText xml:space="preserve"> SEQ Figure \* ARABIC </w:instrText>
      </w:r>
      <w:r w:rsidRPr="00807F4D">
        <w:rPr>
          <w:sz w:val="20"/>
          <w:szCs w:val="20"/>
        </w:rPr>
        <w:fldChar w:fldCharType="separate"/>
      </w:r>
      <w:ins w:id="235" w:author="Sottara, Davide" w:date="2021-03-20T16:44:00Z">
        <w:r w:rsidR="00E54B8C">
          <w:rPr>
            <w:noProof/>
            <w:sz w:val="20"/>
            <w:szCs w:val="20"/>
          </w:rPr>
          <w:t>8</w:t>
        </w:r>
      </w:ins>
      <w:r w:rsidRPr="00807F4D">
        <w:rPr>
          <w:sz w:val="20"/>
          <w:szCs w:val="20"/>
        </w:rPr>
        <w:fldChar w:fldCharType="end"/>
      </w:r>
      <w:bookmarkEnd w:id="234"/>
      <w:r w:rsidRPr="00807F4D">
        <w:rPr>
          <w:sz w:val="20"/>
          <w:szCs w:val="20"/>
        </w:rPr>
        <w:t>.  Structure of a Knowledge Carrier</w:t>
      </w:r>
    </w:p>
    <w:p w14:paraId="3ECF499A" w14:textId="1B943495" w:rsidR="00A222DA" w:rsidRDefault="002B241F" w:rsidP="00A222DA">
      <w:r>
        <w:t xml:space="preserve">The </w:t>
      </w:r>
      <w:proofErr w:type="spellStart"/>
      <w:r>
        <w:t>KnowledgeCarrier</w:t>
      </w:r>
      <w:proofErr w:type="spellEnd"/>
      <w:r>
        <w:t xml:space="preserve"> structure</w:t>
      </w:r>
      <w:r w:rsidR="004D1738">
        <w:t xml:space="preserve">, given in </w:t>
      </w:r>
      <w:ins w:id="236" w:author="Sottara, Davide" w:date="2021-03-20T16:00:00Z">
        <w:r w:rsidR="009753C7">
          <w:fldChar w:fldCharType="begin"/>
        </w:r>
        <w:r w:rsidR="009753C7">
          <w:instrText xml:space="preserve"> REF _Ref67148472 \h </w:instrText>
        </w:r>
      </w:ins>
      <w:r w:rsidR="009753C7">
        <w:fldChar w:fldCharType="separate"/>
      </w:r>
      <w:ins w:id="237" w:author="Sottara, Davide" w:date="2021-03-20T16:00:00Z">
        <w:r w:rsidR="009753C7" w:rsidRPr="00807F4D">
          <w:t xml:space="preserve">Figure </w:t>
        </w:r>
        <w:r w:rsidR="009753C7">
          <w:rPr>
            <w:noProof/>
          </w:rPr>
          <w:t>8</w:t>
        </w:r>
        <w:r w:rsidR="009753C7">
          <w:fldChar w:fldCharType="end"/>
        </w:r>
      </w:ins>
      <w:del w:id="238" w:author="Sottara, Davide" w:date="2021-03-20T16:00:00Z">
        <w:r w:rsidR="004D1738" w:rsidDel="009753C7">
          <w:delText>Figure 7</w:delText>
        </w:r>
      </w:del>
      <w:r w:rsidR="004D1738">
        <w:t>,</w:t>
      </w:r>
      <w:r>
        <w:t xml:space="preserve"> is the runtime counterpart of </w:t>
      </w:r>
      <w:proofErr w:type="spellStart"/>
      <w:r>
        <w:t>KnowledgeAsset</w:t>
      </w:r>
      <w:proofErr w:type="spellEnd"/>
      <w:r>
        <w:t xml:space="preserve">. As a Surrogate, </w:t>
      </w:r>
      <w:proofErr w:type="spellStart"/>
      <w:r>
        <w:t>KnowledgeAsset</w:t>
      </w:r>
      <w:proofErr w:type="spellEnd"/>
      <w:r>
        <w:t xml:space="preserve"> provides information on Knowledge Resources ‘at rest’. </w:t>
      </w:r>
      <w:proofErr w:type="spellStart"/>
      <w:r>
        <w:t>KnowledgeCarrier</w:t>
      </w:r>
      <w:proofErr w:type="spellEnd"/>
      <w:r>
        <w:t xml:space="preserve">, conversely, provides runtime metadata for Knowledge Resources ‘in motion’, as they are processed </w:t>
      </w:r>
      <w:r w:rsidR="00F732F7">
        <w:t xml:space="preserve">using the Operations exposed by the </w:t>
      </w:r>
      <w:r>
        <w:t>APIs</w:t>
      </w:r>
      <w:r w:rsidR="00F732F7">
        <w:t>.</w:t>
      </w:r>
      <w:r w:rsidR="00807F4D">
        <w:t xml:space="preserve"> </w:t>
      </w:r>
      <w:proofErr w:type="spellStart"/>
      <w:r w:rsidR="00F732F7">
        <w:t>KnowledgeCarriers</w:t>
      </w:r>
      <w:proofErr w:type="spellEnd"/>
      <w:r w:rsidR="00F732F7">
        <w:t xml:space="preserve"> are initialized with information extracted from a </w:t>
      </w:r>
      <w:proofErr w:type="spellStart"/>
      <w:r w:rsidR="00F732F7">
        <w:t>KnowledgeAsset</w:t>
      </w:r>
      <w:proofErr w:type="spellEnd"/>
      <w:r w:rsidR="00F732F7">
        <w:t xml:space="preserve">/Artifact </w:t>
      </w:r>
      <w:proofErr w:type="gramStart"/>
      <w:r w:rsidR="00D679E0">
        <w:t>surrogate, and</w:t>
      </w:r>
      <w:proofErr w:type="gramEnd"/>
      <w:r w:rsidR="00D679E0">
        <w:t xml:space="preserve"> updated by the same operations that manipulate the carried Knowledge Resource.</w:t>
      </w:r>
    </w:p>
    <w:p w14:paraId="75DD1DDB" w14:textId="77777777" w:rsidR="00A222DA" w:rsidRDefault="00A222DA" w:rsidP="007F0EAD"/>
    <w:p w14:paraId="34D8A321" w14:textId="324538AE" w:rsidR="00A222DA" w:rsidRPr="00A222DA" w:rsidRDefault="00A222DA" w:rsidP="00346EA4">
      <w:pPr>
        <w:pStyle w:val="ListParagraph"/>
        <w:numPr>
          <w:ilvl w:val="0"/>
          <w:numId w:val="58"/>
        </w:numPr>
        <w:rPr>
          <w:b/>
        </w:rPr>
      </w:pPr>
      <w:proofErr w:type="spellStart"/>
      <w:r w:rsidRPr="00A222DA">
        <w:rPr>
          <w:b/>
        </w:rPr>
        <w:t>assetId</w:t>
      </w:r>
      <w:proofErr w:type="spellEnd"/>
      <w:r>
        <w:rPr>
          <w:b/>
        </w:rPr>
        <w:br/>
      </w:r>
      <w:r w:rsidR="00670AE5" w:rsidRPr="00670AE5">
        <w:t>The</w:t>
      </w:r>
      <w:r w:rsidR="00670AE5">
        <w:rPr>
          <w:b/>
        </w:rPr>
        <w:t xml:space="preserve"> </w:t>
      </w:r>
      <w:proofErr w:type="spellStart"/>
      <w:r w:rsidR="00670AE5" w:rsidRPr="00670AE5">
        <w:t>ResourceIdentifier</w:t>
      </w:r>
      <w:proofErr w:type="spellEnd"/>
      <w:r w:rsidR="00670AE5" w:rsidRPr="00670AE5">
        <w:t xml:space="preserve"> of the Asset of which the carried Expression is a realization</w:t>
      </w:r>
    </w:p>
    <w:p w14:paraId="2ABF2BC8" w14:textId="339D068D" w:rsidR="00A222DA" w:rsidRPr="00A222DA" w:rsidRDefault="00A222DA" w:rsidP="00346EA4">
      <w:pPr>
        <w:pStyle w:val="ListParagraph"/>
        <w:numPr>
          <w:ilvl w:val="0"/>
          <w:numId w:val="58"/>
        </w:numPr>
        <w:rPr>
          <w:b/>
        </w:rPr>
      </w:pPr>
      <w:proofErr w:type="spellStart"/>
      <w:r w:rsidRPr="00A222DA">
        <w:rPr>
          <w:b/>
        </w:rPr>
        <w:t>artifactId</w:t>
      </w:r>
      <w:proofErr w:type="spellEnd"/>
      <w:r>
        <w:rPr>
          <w:b/>
        </w:rPr>
        <w:br/>
      </w:r>
      <w:r w:rsidR="00670AE5" w:rsidRPr="00670AE5">
        <w:t xml:space="preserve">The </w:t>
      </w:r>
      <w:proofErr w:type="spellStart"/>
      <w:r w:rsidR="00670AE5" w:rsidRPr="00670AE5">
        <w:t>ResourceIdentifier</w:t>
      </w:r>
      <w:proofErr w:type="spellEnd"/>
      <w:r w:rsidR="00670AE5" w:rsidRPr="00670AE5">
        <w:t xml:space="preserve"> of the Artifact from which the carried Expression was extracted</w:t>
      </w:r>
    </w:p>
    <w:p w14:paraId="0D646414" w14:textId="0766D4FA" w:rsidR="00A222DA" w:rsidRPr="00A222DA" w:rsidRDefault="00A222DA" w:rsidP="00346EA4">
      <w:pPr>
        <w:pStyle w:val="ListParagraph"/>
        <w:numPr>
          <w:ilvl w:val="0"/>
          <w:numId w:val="58"/>
        </w:numPr>
        <w:rPr>
          <w:b/>
        </w:rPr>
      </w:pPr>
      <w:r w:rsidRPr="00A222DA">
        <w:rPr>
          <w:b/>
        </w:rPr>
        <w:t>label</w:t>
      </w:r>
      <w:r>
        <w:rPr>
          <w:b/>
        </w:rPr>
        <w:br/>
      </w:r>
      <w:r w:rsidR="00670AE5">
        <w:t xml:space="preserve">An informative human </w:t>
      </w:r>
      <w:proofErr w:type="spellStart"/>
      <w:r w:rsidR="00670AE5">
        <w:t>redable</w:t>
      </w:r>
      <w:proofErr w:type="spellEnd"/>
      <w:r w:rsidR="00670AE5">
        <w:t xml:space="preserve"> designation, usually matching the carried Asset’s label</w:t>
      </w:r>
    </w:p>
    <w:p w14:paraId="705C91B3" w14:textId="7D15EEC0" w:rsidR="00670AE5" w:rsidRDefault="00A222DA" w:rsidP="00346EA4">
      <w:pPr>
        <w:pStyle w:val="ListParagraph"/>
        <w:numPr>
          <w:ilvl w:val="0"/>
          <w:numId w:val="58"/>
        </w:numPr>
        <w:rPr>
          <w:b/>
        </w:rPr>
      </w:pPr>
      <w:r w:rsidRPr="00A222DA">
        <w:rPr>
          <w:b/>
        </w:rPr>
        <w:t>representation</w:t>
      </w:r>
      <w:r w:rsidR="00670AE5">
        <w:rPr>
          <w:b/>
        </w:rPr>
        <w:br/>
      </w:r>
      <w:r w:rsidR="00670AE5">
        <w:t>Metadata about the carried Expression</w:t>
      </w:r>
    </w:p>
    <w:p w14:paraId="0F0C4A44" w14:textId="1F0EB184" w:rsidR="00670AE5" w:rsidRPr="00A222DA" w:rsidRDefault="00670AE5" w:rsidP="00346EA4">
      <w:pPr>
        <w:pStyle w:val="ListParagraph"/>
        <w:numPr>
          <w:ilvl w:val="0"/>
          <w:numId w:val="58"/>
        </w:numPr>
        <w:rPr>
          <w:b/>
        </w:rPr>
      </w:pPr>
      <w:r>
        <w:rPr>
          <w:b/>
        </w:rPr>
        <w:t>expression</w:t>
      </w:r>
      <w:r>
        <w:rPr>
          <w:b/>
        </w:rPr>
        <w:br/>
      </w:r>
      <w:r>
        <w:t>A direct reference to the carried expression</w:t>
      </w:r>
    </w:p>
    <w:p w14:paraId="7933D90A" w14:textId="66A7DBCF" w:rsidR="00A222DA" w:rsidRPr="00A222DA" w:rsidRDefault="00670AE5" w:rsidP="00346EA4">
      <w:pPr>
        <w:pStyle w:val="ListParagraph"/>
        <w:numPr>
          <w:ilvl w:val="0"/>
          <w:numId w:val="58"/>
        </w:numPr>
        <w:rPr>
          <w:b/>
        </w:rPr>
      </w:pPr>
      <w:proofErr w:type="spellStart"/>
      <w:r>
        <w:rPr>
          <w:b/>
        </w:rPr>
        <w:t>href</w:t>
      </w:r>
      <w:proofErr w:type="spellEnd"/>
      <w:r>
        <w:rPr>
          <w:b/>
        </w:rPr>
        <w:br/>
      </w:r>
      <w:r w:rsidRPr="00670AE5">
        <w:t>A</w:t>
      </w:r>
      <w:r>
        <w:t>n indirect reference to the carried Expression, in the form of a URL where the Expression can be accessed.</w:t>
      </w:r>
      <w:r>
        <w:br/>
        <w:t>Supports scenarios where operations need to be executed remotely, e.g. because of security or performance constraints</w:t>
      </w:r>
    </w:p>
    <w:p w14:paraId="4675F4DE" w14:textId="60F709DA" w:rsidR="00670AE5" w:rsidRPr="004D1738" w:rsidRDefault="00A222DA" w:rsidP="00346EA4">
      <w:pPr>
        <w:pStyle w:val="ListParagraph"/>
        <w:numPr>
          <w:ilvl w:val="0"/>
          <w:numId w:val="58"/>
        </w:numPr>
        <w:rPr>
          <w:b/>
        </w:rPr>
      </w:pPr>
      <w:r w:rsidRPr="00A222DA">
        <w:rPr>
          <w:b/>
        </w:rPr>
        <w:t>level</w:t>
      </w:r>
      <w:r w:rsidR="00670AE5">
        <w:rPr>
          <w:b/>
        </w:rPr>
        <w:br/>
      </w:r>
      <w:r w:rsidR="00670AE5" w:rsidRPr="00670AE5">
        <w:t>(</w:t>
      </w:r>
      <w:r w:rsidR="00670AE5">
        <w:t>see Section x on Parsing Levels)</w:t>
      </w:r>
    </w:p>
    <w:p w14:paraId="78CB2D18" w14:textId="77777777" w:rsidR="002B241F" w:rsidRPr="007F0EAD" w:rsidRDefault="002B241F" w:rsidP="007F0EAD"/>
    <w:p w14:paraId="0890BC04" w14:textId="1CCF6FBC" w:rsidR="00670AE5" w:rsidRDefault="00670AE5" w:rsidP="00346EA4">
      <w:pPr>
        <w:pStyle w:val="Heading3"/>
        <w:numPr>
          <w:ilvl w:val="3"/>
          <w:numId w:val="5"/>
        </w:numPr>
        <w:tabs>
          <w:tab w:val="left" w:pos="0"/>
        </w:tabs>
      </w:pPr>
      <w:bookmarkStart w:id="239" w:name="_Toc65413919"/>
      <w:r>
        <w:t>Composite Knowledge Carrier</w:t>
      </w:r>
      <w:bookmarkEnd w:id="239"/>
    </w:p>
    <w:p w14:paraId="70816DE2" w14:textId="1EB528A1" w:rsidR="00BC6A16" w:rsidRDefault="00670AE5" w:rsidP="00670AE5">
      <w:r>
        <w:t xml:space="preserve">A Composite Knowledge Carrier is a Knowledge Carrier, and contains Knowledge Carriers, to support computation with Composite Knowledge Resources. While the components are stored in a flat list, a </w:t>
      </w:r>
      <w:proofErr w:type="spellStart"/>
      <w:r>
        <w:t>CompositeKnowledgeCarrier</w:t>
      </w:r>
      <w:proofErr w:type="spellEnd"/>
      <w:r>
        <w:t xml:space="preserve"> uses delegates to a dedicated component, a “Struct”, the responsibility of tracking the actual internal structural relationships.</w:t>
      </w:r>
      <w:r w:rsidR="00DA645C">
        <w:t xml:space="preserve"> Structs are expressions, and can be implemented using</w:t>
      </w:r>
      <w:r w:rsidR="00DA645C" w:rsidRPr="002E0E4F">
        <w:t>,</w:t>
      </w:r>
      <w:r w:rsidR="00DA645C">
        <w:t xml:space="preserve"> e.g., extensional RDF</w:t>
      </w:r>
      <w:r w:rsidR="00DA645C" w:rsidRPr="002E0E4F">
        <w:t xml:space="preserve"> graph</w:t>
      </w:r>
      <w:r w:rsidR="00DA645C">
        <w:t>s</w:t>
      </w:r>
      <w:r w:rsidR="00DA645C" w:rsidRPr="002E0E4F">
        <w:t xml:space="preserve"> or </w:t>
      </w:r>
      <w:proofErr w:type="spellStart"/>
      <w:r w:rsidR="00DA645C">
        <w:t>intensional</w:t>
      </w:r>
      <w:proofErr w:type="spellEnd"/>
      <w:r w:rsidR="00DA645C">
        <w:t xml:space="preserve"> sequence of DOL </w:t>
      </w:r>
      <w:r w:rsidR="00DA645C" w:rsidRPr="002E0E4F">
        <w:t>structuring operations.</w:t>
      </w:r>
      <w:r w:rsidR="00592FF5">
        <w:t xml:space="preserve"> </w:t>
      </w:r>
      <w:r w:rsidR="00BC6A16">
        <w:t xml:space="preserve">Composite Knowledge Carriers enable the distribution (map/reduce) of </w:t>
      </w:r>
      <w:r w:rsidR="00BC6A16">
        <w:lastRenderedPageBreak/>
        <w:t>operations from the composite to the components. To this end, the Composite Knowledge Carrier categorizes the Struct in terms of its topology, and maintains a reference to the ID of the root component</w:t>
      </w:r>
    </w:p>
    <w:p w14:paraId="22FD7515" w14:textId="77777777" w:rsidR="00BC6A16" w:rsidRDefault="00BC6A16" w:rsidP="00670AE5"/>
    <w:p w14:paraId="283E7D42" w14:textId="0D9E4607" w:rsidR="00BC6A16" w:rsidRDefault="00BC6A16" w:rsidP="00670AE5">
      <w:r w:rsidRPr="00BC6A16">
        <w:rPr>
          <w:b/>
        </w:rPr>
        <w:t>struct</w:t>
      </w:r>
      <w:r>
        <w:br/>
        <w:t>A Knowledge Carrier that carries a representation of the internal relationships between the components</w:t>
      </w:r>
    </w:p>
    <w:p w14:paraId="3A312E2E" w14:textId="2504F00A" w:rsidR="00BC6A16" w:rsidRPr="00DD1C4A" w:rsidRDefault="00BC6A16" w:rsidP="00670AE5">
      <w:proofErr w:type="spellStart"/>
      <w:r w:rsidRPr="00BC6A16">
        <w:rPr>
          <w:b/>
        </w:rPr>
        <w:t>structType</w:t>
      </w:r>
      <w:proofErr w:type="spellEnd"/>
      <w:r>
        <w:rPr>
          <w:b/>
        </w:rPr>
        <w:br/>
      </w:r>
      <w:r w:rsidR="00DD1C4A">
        <w:t>A topological categorization of the internal Struct – Tree, Set, or Graph</w:t>
      </w:r>
    </w:p>
    <w:p w14:paraId="7176C47D" w14:textId="0397830D" w:rsidR="00BC6A16" w:rsidRDefault="00BC6A16" w:rsidP="00670AE5">
      <w:proofErr w:type="spellStart"/>
      <w:r w:rsidRPr="00BC6A16">
        <w:rPr>
          <w:b/>
        </w:rPr>
        <w:t>rootId</w:t>
      </w:r>
      <w:proofErr w:type="spellEnd"/>
      <w:r>
        <w:br/>
      </w:r>
      <w:r w:rsidR="00DD1C4A">
        <w:t xml:space="preserve">The Id of the component that is the Root/Source of the Tree/Graph internal structure. The </w:t>
      </w:r>
      <w:proofErr w:type="spellStart"/>
      <w:r w:rsidR="00DD1C4A">
        <w:t>rootId</w:t>
      </w:r>
      <w:proofErr w:type="spellEnd"/>
      <w:r w:rsidR="00DD1C4A">
        <w:t xml:space="preserve"> is NULL for Set-oriented structures.</w:t>
      </w:r>
    </w:p>
    <w:p w14:paraId="6DE8323C" w14:textId="26E47956" w:rsidR="00BC6A16" w:rsidRPr="00592FF5" w:rsidRDefault="00BC6A16" w:rsidP="00670AE5">
      <w:pPr>
        <w:rPr>
          <w:b/>
        </w:rPr>
      </w:pPr>
      <w:r w:rsidRPr="00BC6A16">
        <w:rPr>
          <w:b/>
        </w:rPr>
        <w:t>component</w:t>
      </w:r>
      <w:r w:rsidR="00DD1C4A">
        <w:rPr>
          <w:b/>
        </w:rPr>
        <w:br/>
      </w:r>
      <w:r w:rsidR="00DD1C4A" w:rsidRPr="00DD1C4A">
        <w:t>The</w:t>
      </w:r>
      <w:r w:rsidR="00DD1C4A">
        <w:t xml:space="preserve"> collection of (Carriers of) the Component Expressions.</w:t>
      </w:r>
    </w:p>
    <w:p w14:paraId="363FB8D3" w14:textId="00B5DB3A" w:rsidR="00670AE5" w:rsidRDefault="00670AE5" w:rsidP="00346EA4">
      <w:pPr>
        <w:pStyle w:val="Heading3"/>
        <w:numPr>
          <w:ilvl w:val="3"/>
          <w:numId w:val="5"/>
        </w:numPr>
        <w:tabs>
          <w:tab w:val="left" w:pos="0"/>
        </w:tabs>
      </w:pPr>
      <w:bookmarkStart w:id="240" w:name="_Toc65413920"/>
      <w:r>
        <w:t>Parsing Levels</w:t>
      </w:r>
      <w:bookmarkEnd w:id="240"/>
    </w:p>
    <w:p w14:paraId="6E15ED3E" w14:textId="111B9C41" w:rsidR="00670AE5" w:rsidRDefault="00670AE5" w:rsidP="00DD1C4A">
      <w:pPr>
        <w:rPr>
          <w:i/>
        </w:rPr>
      </w:pPr>
      <w:r>
        <w:t xml:space="preserve">One important consideration is that, while some operations may conceptually apply to Knowledge Resources at the Knowledge Asset level, computation can only happen if </w:t>
      </w:r>
      <w:proofErr w:type="gramStart"/>
      <w:r>
        <w:t>some kind of Knowledge</w:t>
      </w:r>
      <w:proofErr w:type="gramEnd"/>
      <w:r>
        <w:t xml:space="preserve"> Expression is involved.</w:t>
      </w:r>
      <w:r w:rsidR="00DD1C4A">
        <w:t xml:space="preserve"> </w:t>
      </w:r>
      <w:r>
        <w:t xml:space="preserve">Knowledge Carriers use the notion of </w:t>
      </w:r>
      <w:r w:rsidRPr="00DD1C4A">
        <w:rPr>
          <w:i/>
        </w:rPr>
        <w:t>Parsing L</w:t>
      </w:r>
      <w:r w:rsidR="00DD1C4A">
        <w:rPr>
          <w:i/>
        </w:rPr>
        <w:t xml:space="preserve">evel </w:t>
      </w:r>
      <w:r w:rsidR="00DD1C4A">
        <w:t xml:space="preserve">to reflect the highest </w:t>
      </w:r>
      <w:r w:rsidR="00DD1C4A" w:rsidRPr="00DD1C4A">
        <w:rPr>
          <w:i/>
        </w:rPr>
        <w:t>Lifting</w:t>
      </w:r>
      <w:r w:rsidR="00DD1C4A">
        <w:t xml:space="preserve"> that the Expression has been subject to</w:t>
      </w:r>
      <w:r w:rsidR="003F62C4">
        <w:t xml:space="preserve">. The parsing level determines the nature of the ‘expression object’ </w:t>
      </w:r>
      <w:proofErr w:type="gramStart"/>
      <w:r w:rsidR="003F62C4">
        <w:t>carried  by</w:t>
      </w:r>
      <w:proofErr w:type="gramEnd"/>
      <w:r w:rsidR="003F62C4">
        <w:t xml:space="preserve"> the Knowledge Carrier.</w:t>
      </w:r>
      <w:r w:rsidR="00DD1C4A">
        <w:rPr>
          <w:i/>
        </w:rPr>
        <w:br/>
      </w:r>
    </w:p>
    <w:p w14:paraId="7A2B3D2A" w14:textId="3F09BC4A" w:rsidR="00DD1C4A" w:rsidRDefault="00DD1C4A" w:rsidP="00346EA4">
      <w:pPr>
        <w:pStyle w:val="ListParagraph"/>
        <w:numPr>
          <w:ilvl w:val="0"/>
          <w:numId w:val="59"/>
        </w:numPr>
      </w:pPr>
      <w:r w:rsidRPr="003F62C4">
        <w:rPr>
          <w:b/>
        </w:rPr>
        <w:t>(Abstract Semantic Graph)</w:t>
      </w:r>
      <w:r>
        <w:t xml:space="preserve"> </w:t>
      </w:r>
      <w:r>
        <w:br/>
        <w:t xml:space="preserve">An internal, private representation </w:t>
      </w:r>
      <w:r w:rsidR="003F62C4">
        <w:t>that corresponds to an A</w:t>
      </w:r>
      <w:r>
        <w:t xml:space="preserve">gent’s internalization of a Knowledge Asset. </w:t>
      </w:r>
      <w:r>
        <w:br/>
        <w:t>Not used by Knowledge Carriers</w:t>
      </w:r>
      <w:r w:rsidR="003F62C4">
        <w:t>, whose primary role is to facilitate the flow of information between Agents, including servers that implement the APIs</w:t>
      </w:r>
    </w:p>
    <w:p w14:paraId="0F558376" w14:textId="676A40E8" w:rsidR="00DD1C4A" w:rsidRPr="003F62C4" w:rsidRDefault="00DD1C4A" w:rsidP="00346EA4">
      <w:pPr>
        <w:pStyle w:val="ListParagraph"/>
        <w:numPr>
          <w:ilvl w:val="0"/>
          <w:numId w:val="59"/>
        </w:numPr>
        <w:rPr>
          <w:b/>
        </w:rPr>
      </w:pPr>
      <w:r w:rsidRPr="003F62C4">
        <w:rPr>
          <w:b/>
        </w:rPr>
        <w:t>Abstract Knowledge Expression</w:t>
      </w:r>
      <w:r w:rsidR="003F62C4">
        <w:rPr>
          <w:b/>
        </w:rPr>
        <w:br/>
      </w:r>
      <w:r w:rsidR="003F62C4">
        <w:t>An expression that conforms to the Abstract Syntax of the language used for representation.</w:t>
      </w:r>
      <w:r w:rsidR="003F62C4">
        <w:br/>
        <w:t>The Knowledge Carrier wraps an Abstract Syntax Tree / Abstract Syntax Graph representation of the Expression</w:t>
      </w:r>
    </w:p>
    <w:p w14:paraId="41EE20B9" w14:textId="1F25D194" w:rsidR="003F62C4" w:rsidRPr="003F62C4" w:rsidRDefault="003F62C4" w:rsidP="00346EA4">
      <w:pPr>
        <w:pStyle w:val="ListParagraph"/>
        <w:numPr>
          <w:ilvl w:val="0"/>
          <w:numId w:val="59"/>
        </w:numPr>
        <w:rPr>
          <w:b/>
        </w:rPr>
      </w:pPr>
      <w:r>
        <w:rPr>
          <w:b/>
        </w:rPr>
        <w:t>Concrete Knowledge Expression</w:t>
      </w:r>
      <w:r>
        <w:rPr>
          <w:b/>
        </w:rPr>
        <w:br/>
      </w:r>
      <w:r>
        <w:t>An expression that conforms to the Concrete Syntax of the language used for representation</w:t>
      </w:r>
      <w:r>
        <w:br/>
        <w:t>The Knowledge Carrier wraps a Parse Tree representation of the Expression</w:t>
      </w:r>
    </w:p>
    <w:p w14:paraId="08E5E2ED" w14:textId="1C3CEF67" w:rsidR="003F62C4" w:rsidRPr="003F62C4" w:rsidRDefault="003F62C4" w:rsidP="00346EA4">
      <w:pPr>
        <w:pStyle w:val="ListParagraph"/>
        <w:numPr>
          <w:ilvl w:val="0"/>
          <w:numId w:val="59"/>
        </w:numPr>
        <w:rPr>
          <w:b/>
        </w:rPr>
      </w:pPr>
      <w:r>
        <w:rPr>
          <w:b/>
        </w:rPr>
        <w:t>Serialized Knowledge Expression</w:t>
      </w:r>
      <w:r>
        <w:rPr>
          <w:b/>
        </w:rPr>
        <w:br/>
      </w:r>
      <w:r>
        <w:t>A sequence of characters/symbols that has been generated according to the Concrete Syntax of the language used for representation.</w:t>
      </w:r>
      <w:r>
        <w:br/>
        <w:t>The Knowledge Carrier wraps a String representation of the Expression</w:t>
      </w:r>
      <w:ins w:id="241" w:author="Sottara, Davide" w:date="2021-03-20T16:03:00Z">
        <w:r w:rsidR="00B84A15">
          <w:t>, based on a Character Set</w:t>
        </w:r>
      </w:ins>
      <w:ins w:id="242" w:author="Sottara, Davide" w:date="2021-03-20T16:04:00Z">
        <w:r w:rsidR="00B84A15">
          <w:t>.</w:t>
        </w:r>
      </w:ins>
    </w:p>
    <w:p w14:paraId="406711B2" w14:textId="7FBBA696" w:rsidR="003F62C4" w:rsidRPr="003F62C4" w:rsidRDefault="003F62C4" w:rsidP="00346EA4">
      <w:pPr>
        <w:pStyle w:val="ListParagraph"/>
        <w:numPr>
          <w:ilvl w:val="0"/>
          <w:numId w:val="59"/>
        </w:numPr>
        <w:rPr>
          <w:b/>
        </w:rPr>
      </w:pPr>
      <w:r>
        <w:rPr>
          <w:b/>
        </w:rPr>
        <w:t>Encoded Knowledge Expression</w:t>
      </w:r>
      <w:r>
        <w:rPr>
          <w:b/>
        </w:rPr>
        <w:br/>
      </w:r>
      <w:r>
        <w:t>A sequence/array/stream of bytes which results from a mapping of the characters/symbols to a binary encoding.</w:t>
      </w:r>
      <w:r>
        <w:br/>
        <w:t>The Knowledge Carrier wraps a binary-encoded representation of the Expression</w:t>
      </w:r>
      <w:ins w:id="243" w:author="Sottara, Davide" w:date="2021-03-20T16:01:00Z">
        <w:r w:rsidR="00B84A15">
          <w:t xml:space="preserve">. The Encoding can be the DEFAULT </w:t>
        </w:r>
      </w:ins>
      <w:ins w:id="244" w:author="Sottara, Davide" w:date="2021-03-20T16:04:00Z">
        <w:r w:rsidR="00B84A15">
          <w:t>Character Set</w:t>
        </w:r>
      </w:ins>
      <w:ins w:id="245" w:author="Sottara, Davide" w:date="2021-03-20T16:01:00Z">
        <w:r w:rsidR="00B84A15">
          <w:t xml:space="preserve"> </w:t>
        </w:r>
      </w:ins>
      <w:ins w:id="246" w:author="Sottara, Davide" w:date="2021-03-20T16:04:00Z">
        <w:r w:rsidR="00B84A15">
          <w:t>/</w:t>
        </w:r>
      </w:ins>
      <w:ins w:id="247" w:author="Sottara, Davide" w:date="2021-03-20T16:01:00Z">
        <w:r w:rsidR="00B84A15">
          <w:t xml:space="preserve"> </w:t>
        </w:r>
      </w:ins>
      <w:ins w:id="248" w:author="Sottara, Davide" w:date="2021-03-20T16:04:00Z">
        <w:r w:rsidR="00B84A15">
          <w:t>Binary</w:t>
        </w:r>
      </w:ins>
      <w:ins w:id="249" w:author="Sottara, Davide" w:date="2021-03-20T16:01:00Z">
        <w:r w:rsidR="00B84A15">
          <w:t xml:space="preserve"> encoding provided by a plat</w:t>
        </w:r>
      </w:ins>
      <w:ins w:id="250" w:author="Sottara, Davide" w:date="2021-03-20T16:02:00Z">
        <w:r w:rsidR="00B84A15">
          <w:t xml:space="preserve">form, but also re-encodings (e.g. Base64), compressions (e.g. ZIP) and/or </w:t>
        </w:r>
      </w:ins>
      <w:ins w:id="251" w:author="Sottara, Davide" w:date="2021-03-20T16:03:00Z">
        <w:r w:rsidR="00B84A15">
          <w:t>cryptographic</w:t>
        </w:r>
      </w:ins>
      <w:ins w:id="252" w:author="Sottara, Davide" w:date="2021-03-20T16:06:00Z">
        <w:r w:rsidR="006616CA">
          <w:t xml:space="preserve"> encodings,</w:t>
        </w:r>
      </w:ins>
      <w:ins w:id="253" w:author="Sottara, Davide" w:date="2021-03-20T16:03:00Z">
        <w:r w:rsidR="00B84A15">
          <w:t xml:space="preserve"> </w:t>
        </w:r>
      </w:ins>
      <w:ins w:id="254" w:author="Sottara, Davide" w:date="2021-03-20T16:02:00Z">
        <w:r w:rsidR="00B84A15">
          <w:t xml:space="preserve"> </w:t>
        </w:r>
      </w:ins>
    </w:p>
    <w:p w14:paraId="6C3FB7D4" w14:textId="77777777" w:rsidR="00172779" w:rsidRPr="00F1614B" w:rsidRDefault="000D7EA1" w:rsidP="00346EA4">
      <w:pPr>
        <w:pStyle w:val="Heading3"/>
        <w:numPr>
          <w:ilvl w:val="2"/>
          <w:numId w:val="5"/>
        </w:numPr>
        <w:tabs>
          <w:tab w:val="left" w:pos="0"/>
        </w:tabs>
      </w:pPr>
      <w:bookmarkStart w:id="255" w:name="_Toc65413921"/>
      <w:r w:rsidRPr="00F1614B">
        <w:t>Monads</w:t>
      </w:r>
      <w:bookmarkEnd w:id="255"/>
      <w:r w:rsidRPr="00F1614B">
        <w:t xml:space="preserve"> </w:t>
      </w:r>
    </w:p>
    <w:p w14:paraId="2C49091A" w14:textId="432141F3" w:rsidR="00172779" w:rsidRPr="0060051C" w:rsidRDefault="000D7EA1" w:rsidP="004225FF">
      <w:pPr>
        <w:tabs>
          <w:tab w:val="left" w:pos="0"/>
        </w:tabs>
      </w:pPr>
      <w:r w:rsidRPr="0060051C">
        <w:t>API4KP monads provide context around (Atomic) Knowledge Resource Objects, ensuring that operations, and chains thereof, can be applied consistently. Knowledge Representation languages and the tools tha</w:t>
      </w:r>
      <w:r w:rsidRPr="00F1614B">
        <w:t>t process them do not always</w:t>
      </w:r>
      <w:r w:rsidRPr="00F1614B">
        <w:br/>
        <w:t>support the context inform</w:t>
      </w:r>
      <w:r w:rsidRPr="002E0E4F">
        <w:t xml:space="preserve">ation natively because they are not generally designed for use in a hybrid environment. </w:t>
      </w:r>
      <w:r w:rsidRPr="0060051C">
        <w:t>This gluing information is then provided as part of the API4KP infrastructure. Monad constructors ensure that necessary information such as identifiers and/or structure is available even when the languages used to express the knowledge do not support that natively; bindings then ensure that the context is maintained and propagated correctly as operations are performed on the Resources.</w:t>
      </w:r>
    </w:p>
    <w:p w14:paraId="7F6EF5A9" w14:textId="77777777" w:rsidR="00172779" w:rsidRPr="00F1614B" w:rsidRDefault="00172779" w:rsidP="004225FF">
      <w:pPr>
        <w:tabs>
          <w:tab w:val="left" w:pos="0"/>
        </w:tabs>
      </w:pPr>
    </w:p>
    <w:p w14:paraId="5ED34CCE" w14:textId="77777777" w:rsidR="00172779" w:rsidRPr="0060051C" w:rsidRDefault="000D7EA1" w:rsidP="004225FF">
      <w:pPr>
        <w:tabs>
          <w:tab w:val="left" w:pos="0"/>
        </w:tabs>
      </w:pPr>
      <w:r w:rsidRPr="002E0E4F">
        <w:t xml:space="preserve">The role of Monads in API4KP </w:t>
      </w:r>
      <w:r w:rsidRPr="0060051C">
        <w:t>can be summarized as follows:</w:t>
      </w:r>
    </w:p>
    <w:p w14:paraId="6B3650C7" w14:textId="77777777" w:rsidR="00172779" w:rsidRPr="0060051C" w:rsidRDefault="00172779" w:rsidP="004225FF">
      <w:pPr>
        <w:tabs>
          <w:tab w:val="left" w:pos="0"/>
        </w:tabs>
      </w:pPr>
    </w:p>
    <w:p w14:paraId="1DC5C93F" w14:textId="77777777" w:rsidR="00172779" w:rsidRPr="0060051C" w:rsidRDefault="000D7EA1" w:rsidP="00346EA4">
      <w:pPr>
        <w:numPr>
          <w:ilvl w:val="0"/>
          <w:numId w:val="23"/>
        </w:numPr>
        <w:tabs>
          <w:tab w:val="left" w:pos="0"/>
        </w:tabs>
        <w:spacing w:before="60"/>
      </w:pPr>
      <w:r w:rsidRPr="0060051C">
        <w:t>Monads are used as arguments by the public APIs.</w:t>
      </w:r>
    </w:p>
    <w:p w14:paraId="47C63F8B" w14:textId="77777777" w:rsidR="00172779" w:rsidRPr="0060051C" w:rsidRDefault="000D7EA1" w:rsidP="00346EA4">
      <w:pPr>
        <w:numPr>
          <w:ilvl w:val="0"/>
          <w:numId w:val="23"/>
        </w:numPr>
        <w:tabs>
          <w:tab w:val="left" w:pos="0"/>
        </w:tabs>
        <w:spacing w:before="60"/>
      </w:pPr>
      <w:r w:rsidRPr="0060051C">
        <w:t>Monads wrap Resources expressed in a variety of notations, normalizing their use</w:t>
      </w:r>
    </w:p>
    <w:p w14:paraId="1B80802E" w14:textId="77777777" w:rsidR="00172779" w:rsidRPr="0060051C" w:rsidRDefault="000D7EA1" w:rsidP="00346EA4">
      <w:pPr>
        <w:numPr>
          <w:ilvl w:val="1"/>
          <w:numId w:val="23"/>
        </w:numPr>
        <w:tabs>
          <w:tab w:val="left" w:pos="0"/>
        </w:tabs>
        <w:spacing w:before="60"/>
      </w:pPr>
      <w:r w:rsidRPr="0060051C">
        <w:lastRenderedPageBreak/>
        <w:t xml:space="preserve">Monads encapsulate the part of the API4KP specification that does not vary across logics, </w:t>
      </w:r>
      <w:proofErr w:type="gramStart"/>
      <w:r w:rsidRPr="0060051C">
        <w:t>languages</w:t>
      </w:r>
      <w:proofErr w:type="gramEnd"/>
      <w:r w:rsidRPr="0060051C">
        <w:t xml:space="preserve"> and serializations</w:t>
      </w:r>
    </w:p>
    <w:p w14:paraId="2BC21F88" w14:textId="77777777" w:rsidR="00172779" w:rsidRPr="0060051C" w:rsidRDefault="000D7EA1" w:rsidP="00346EA4">
      <w:pPr>
        <w:numPr>
          <w:ilvl w:val="0"/>
          <w:numId w:val="23"/>
        </w:numPr>
        <w:tabs>
          <w:tab w:val="left" w:pos="0"/>
        </w:tabs>
        <w:spacing w:before="60"/>
      </w:pPr>
      <w:r w:rsidRPr="0060051C">
        <w:t xml:space="preserve">Monads bind Resources to API4KP atomic actions </w:t>
      </w:r>
    </w:p>
    <w:p w14:paraId="134C0359" w14:textId="77777777" w:rsidR="006871B0" w:rsidRDefault="000D7EA1" w:rsidP="00346EA4">
      <w:pPr>
        <w:numPr>
          <w:ilvl w:val="1"/>
          <w:numId w:val="23"/>
        </w:numPr>
        <w:tabs>
          <w:tab w:val="left" w:pos="0"/>
        </w:tabs>
        <w:spacing w:before="60"/>
      </w:pPr>
      <w:r w:rsidRPr="0060051C">
        <w:t>Operations, exposed as APIs, are defined in terms of chained, atomic, functional actions</w:t>
      </w:r>
      <w:r w:rsidRPr="0060051C">
        <w:br/>
      </w:r>
    </w:p>
    <w:p w14:paraId="46A3E869" w14:textId="06A642C1" w:rsidR="00172779" w:rsidRPr="0060051C" w:rsidRDefault="006871B0" w:rsidP="006871B0">
      <w:pPr>
        <w:tabs>
          <w:tab w:val="left" w:pos="0"/>
        </w:tabs>
      </w:pPr>
      <w:r>
        <w:t>Conceptually, several Monads can be defined, each one highlighting a different aspect that concerns every API4KP operation, regardless of its specific nature and purpose.</w:t>
      </w:r>
    </w:p>
    <w:p w14:paraId="1917D00D" w14:textId="77777777" w:rsidR="00172779" w:rsidRPr="00F1614B" w:rsidRDefault="000D7EA1" w:rsidP="00346EA4">
      <w:pPr>
        <w:pStyle w:val="Heading4"/>
        <w:numPr>
          <w:ilvl w:val="3"/>
          <w:numId w:val="5"/>
        </w:numPr>
        <w:tabs>
          <w:tab w:val="left" w:pos="0"/>
        </w:tabs>
      </w:pPr>
      <w:r w:rsidRPr="00F1614B">
        <w:t>Identifiable</w:t>
      </w:r>
    </w:p>
    <w:p w14:paraId="41953646" w14:textId="21BECB83" w:rsidR="00172779" w:rsidRPr="00F1614B" w:rsidRDefault="000D7EA1" w:rsidP="004225FF">
      <w:pPr>
        <w:tabs>
          <w:tab w:val="left" w:pos="0"/>
        </w:tabs>
      </w:pPr>
      <w:r w:rsidRPr="0060051C">
        <w:t xml:space="preserve">Identifiable carries a Knowledge Resource’s ID in </w:t>
      </w:r>
      <w:proofErr w:type="gramStart"/>
      <w:r w:rsidRPr="0060051C">
        <w:t>context, and</w:t>
      </w:r>
      <w:proofErr w:type="gramEnd"/>
      <w:r w:rsidRPr="0060051C">
        <w:t xml:space="preserve"> ensures that </w:t>
      </w:r>
      <w:r w:rsidR="006871B0">
        <w:t xml:space="preserve">IDs are propagated correctly as </w:t>
      </w:r>
      <w:r w:rsidRPr="0060051C">
        <w:t>functions are applied to derive new Resources.</w:t>
      </w:r>
      <w:r w:rsidR="006871B0">
        <w:t xml:space="preserve"> Most operations transform a Resource and require assigning a new ID to the result. Some operations, however, preserve the identity of its operand(s)</w:t>
      </w:r>
    </w:p>
    <w:p w14:paraId="6274EAB4" w14:textId="44A568BB" w:rsidR="00172779" w:rsidRPr="0060051C" w:rsidRDefault="000D7EA1" w:rsidP="004225FF">
      <w:pPr>
        <w:tabs>
          <w:tab w:val="left" w:pos="0"/>
        </w:tabs>
      </w:pPr>
      <w:r w:rsidRPr="0060051C">
        <w:t xml:space="preserve">For example, a </w:t>
      </w:r>
      <w:r w:rsidRPr="0060051C">
        <w:rPr>
          <w:i/>
        </w:rPr>
        <w:t>translation</w:t>
      </w:r>
      <w:r w:rsidRPr="0060051C">
        <w:t xml:space="preserve"> action applied to </w:t>
      </w:r>
      <w:r w:rsidR="006871B0">
        <w:t>Knowledge Resource preserves the ID of the Asset, but not the ID of the Expression</w:t>
      </w:r>
      <w:r w:rsidR="00F6303D">
        <w:t>, and thus impacts the ID of the Artifact the result will be engraved on</w:t>
      </w:r>
      <w:r w:rsidRPr="0060051C">
        <w:t>.</w:t>
      </w:r>
    </w:p>
    <w:p w14:paraId="3A5CD920" w14:textId="77777777" w:rsidR="00172779" w:rsidRPr="0060051C" w:rsidRDefault="00172779" w:rsidP="004225FF">
      <w:pPr>
        <w:tabs>
          <w:tab w:val="left" w:pos="0"/>
        </w:tabs>
      </w:pPr>
    </w:p>
    <w:p w14:paraId="17028362"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Constructor:</w:t>
      </w:r>
    </w:p>
    <w:p w14:paraId="56770983"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ab/>
        <w:t>Identifiable&lt;</w:t>
      </w:r>
      <w:proofErr w:type="gramStart"/>
      <w:r w:rsidRPr="006871B0">
        <w:rPr>
          <w:rFonts w:ascii="Courier New" w:eastAsia="Courier New" w:hAnsi="Courier New" w:cs="Courier New"/>
        </w:rPr>
        <w:t>R,I</w:t>
      </w:r>
      <w:proofErr w:type="gramEnd"/>
      <w:r w:rsidRPr="006871B0">
        <w:rPr>
          <w:rFonts w:ascii="Courier New" w:eastAsia="Courier New" w:hAnsi="Courier New" w:cs="Courier New"/>
        </w:rPr>
        <w:t xml:space="preserve"> a Identifier&gt; </w:t>
      </w:r>
    </w:p>
    <w:p w14:paraId="2FB4C84C" w14:textId="77777777" w:rsidR="00172779" w:rsidRPr="006871B0" w:rsidRDefault="000D7EA1" w:rsidP="004225FF">
      <w:pPr>
        <w:tabs>
          <w:tab w:val="left" w:pos="0"/>
        </w:tabs>
        <w:ind w:left="720" w:firstLine="720"/>
        <w:rPr>
          <w:rFonts w:ascii="Courier New" w:eastAsia="Courier New" w:hAnsi="Courier New" w:cs="Courier New"/>
        </w:rPr>
      </w:pPr>
      <w:r w:rsidRPr="006871B0">
        <w:rPr>
          <w:rFonts w:ascii="Courier New" w:eastAsia="Courier New" w:hAnsi="Courier New" w:cs="Courier New"/>
        </w:rPr>
        <w:t xml:space="preserve">= Dub R I | Mint R </w:t>
      </w:r>
    </w:p>
    <w:p w14:paraId="4574E00E"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Bind:</w:t>
      </w:r>
    </w:p>
    <w:p w14:paraId="2FC447C3"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ab/>
        <w:t xml:space="preserve">Identifiable&lt;R&gt; &gt;&gt;= f </w:t>
      </w:r>
    </w:p>
    <w:p w14:paraId="1801D30B" w14:textId="77777777" w:rsidR="00172779" w:rsidRPr="006871B0" w:rsidRDefault="000D7EA1" w:rsidP="004225FF">
      <w:pPr>
        <w:tabs>
          <w:tab w:val="left" w:pos="0"/>
        </w:tabs>
        <w:ind w:left="720" w:firstLine="720"/>
        <w:rPr>
          <w:rFonts w:ascii="Courier New" w:eastAsia="Courier New" w:hAnsi="Courier New" w:cs="Courier New"/>
        </w:rPr>
      </w:pPr>
      <w:r w:rsidRPr="006871B0">
        <w:rPr>
          <w:rFonts w:ascii="Courier New" w:eastAsia="Courier New" w:hAnsi="Courier New" w:cs="Courier New"/>
        </w:rPr>
        <w:t xml:space="preserve">= </w:t>
      </w:r>
      <w:proofErr w:type="spellStart"/>
      <w:proofErr w:type="gramStart"/>
      <w:r w:rsidRPr="006871B0">
        <w:rPr>
          <w:rFonts w:ascii="Courier New" w:eastAsia="Courier New" w:hAnsi="Courier New" w:cs="Courier New"/>
          <w:i/>
        </w:rPr>
        <w:t>preserveIdentity</w:t>
      </w:r>
      <w:proofErr w:type="spellEnd"/>
      <w:r w:rsidRPr="006871B0">
        <w:rPr>
          <w:rFonts w:ascii="Courier New" w:eastAsia="Courier New" w:hAnsi="Courier New" w:cs="Courier New"/>
        </w:rPr>
        <w:t>( f</w:t>
      </w:r>
      <w:proofErr w:type="gramEnd"/>
      <w:r w:rsidRPr="006871B0">
        <w:rPr>
          <w:rFonts w:ascii="Courier New" w:eastAsia="Courier New" w:hAnsi="Courier New" w:cs="Courier New"/>
        </w:rPr>
        <w:t xml:space="preserve"> ) ? </w:t>
      </w:r>
    </w:p>
    <w:p w14:paraId="190A0040" w14:textId="77777777" w:rsidR="00172779" w:rsidRPr="006871B0" w:rsidRDefault="000D7EA1" w:rsidP="004225FF">
      <w:pPr>
        <w:tabs>
          <w:tab w:val="left" w:pos="0"/>
        </w:tabs>
        <w:ind w:left="1440" w:firstLine="720"/>
        <w:rPr>
          <w:rFonts w:ascii="Courier New" w:eastAsia="Courier New" w:hAnsi="Courier New" w:cs="Courier New"/>
        </w:rPr>
      </w:pPr>
      <w:r w:rsidRPr="006871B0">
        <w:rPr>
          <w:rFonts w:ascii="Courier New" w:eastAsia="Courier New" w:hAnsi="Courier New" w:cs="Courier New"/>
        </w:rPr>
        <w:t xml:space="preserve">Dub </w:t>
      </w:r>
      <w:proofErr w:type="gramStart"/>
      <w:r w:rsidRPr="006871B0">
        <w:rPr>
          <w:rFonts w:ascii="Courier New" w:eastAsia="Courier New" w:hAnsi="Courier New" w:cs="Courier New"/>
        </w:rPr>
        <w:t>f( R</w:t>
      </w:r>
      <w:proofErr w:type="gramEnd"/>
      <w:r w:rsidRPr="006871B0">
        <w:rPr>
          <w:rFonts w:ascii="Courier New" w:eastAsia="Courier New" w:hAnsi="Courier New" w:cs="Courier New"/>
        </w:rPr>
        <w:t xml:space="preserve"> ) </w:t>
      </w:r>
      <w:proofErr w:type="spellStart"/>
      <w:r w:rsidRPr="006871B0">
        <w:rPr>
          <w:rFonts w:ascii="Courier New" w:eastAsia="Courier New" w:hAnsi="Courier New" w:cs="Courier New"/>
        </w:rPr>
        <w:t>getId</w:t>
      </w:r>
      <w:proofErr w:type="spellEnd"/>
      <w:r w:rsidRPr="006871B0">
        <w:rPr>
          <w:rFonts w:ascii="Courier New" w:eastAsia="Courier New" w:hAnsi="Courier New" w:cs="Courier New"/>
        </w:rPr>
        <w:t xml:space="preserve">( R ) | Mint f( R ) </w:t>
      </w:r>
    </w:p>
    <w:p w14:paraId="2FB85405" w14:textId="77777777" w:rsidR="00172779" w:rsidRPr="006871B0" w:rsidRDefault="00172779" w:rsidP="004225FF">
      <w:pPr>
        <w:tabs>
          <w:tab w:val="left" w:pos="0"/>
        </w:tabs>
        <w:ind w:left="720" w:firstLine="720"/>
        <w:rPr>
          <w:rFonts w:ascii="Courier New" w:eastAsia="Courier New" w:hAnsi="Courier New" w:cs="Courier New"/>
        </w:rPr>
      </w:pPr>
    </w:p>
    <w:p w14:paraId="4D7C0335"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Map:</w:t>
      </w:r>
    </w:p>
    <w:p w14:paraId="2993D55B" w14:textId="77777777" w:rsidR="00172779" w:rsidRPr="006871B0" w:rsidRDefault="000D7EA1" w:rsidP="004225FF">
      <w:pPr>
        <w:tabs>
          <w:tab w:val="left" w:pos="0"/>
        </w:tabs>
        <w:ind w:firstLine="720"/>
        <w:rPr>
          <w:rFonts w:ascii="Courier New" w:eastAsia="Courier New" w:hAnsi="Courier New" w:cs="Courier New"/>
        </w:rPr>
      </w:pPr>
      <w:proofErr w:type="gramStart"/>
      <w:r w:rsidRPr="006871B0">
        <w:rPr>
          <w:rFonts w:ascii="Courier New" w:eastAsia="Fira Mono" w:hAnsi="Courier New" w:cs="Courier New"/>
        </w:rPr>
        <w:t>( f</w:t>
      </w:r>
      <w:proofErr w:type="gramEnd"/>
      <w:r w:rsidRPr="006871B0">
        <w:rPr>
          <w:rFonts w:ascii="Courier New" w:eastAsia="Fira Mono" w:hAnsi="Courier New" w:cs="Courier New"/>
        </w:rPr>
        <w:t xml:space="preserve"> : R → S ) → ( g: Identifiable&lt;R&gt; → Identifiable&lt;S&gt; ) </w:t>
      </w:r>
      <w:r w:rsidRPr="006871B0">
        <w:rPr>
          <w:rFonts w:ascii="Courier New" w:eastAsia="Fira Mono" w:hAnsi="Courier New" w:cs="Courier New"/>
        </w:rPr>
        <w:br/>
      </w:r>
      <w:r w:rsidRPr="006871B0">
        <w:rPr>
          <w:rFonts w:ascii="Courier New" w:eastAsia="Fira Mono" w:hAnsi="Courier New" w:cs="Courier New"/>
        </w:rPr>
        <w:tab/>
      </w:r>
      <w:r w:rsidRPr="006871B0">
        <w:rPr>
          <w:rFonts w:ascii="Courier New" w:eastAsia="Fira Mono" w:hAnsi="Courier New" w:cs="Courier New"/>
        </w:rPr>
        <w:tab/>
        <w:t xml:space="preserve">= </w:t>
      </w:r>
      <w:proofErr w:type="spellStart"/>
      <w:r w:rsidRPr="006871B0">
        <w:rPr>
          <w:rFonts w:ascii="Courier New" w:eastAsia="Courier New" w:hAnsi="Courier New" w:cs="Courier New"/>
          <w:i/>
        </w:rPr>
        <w:t>sameAs</w:t>
      </w:r>
      <w:proofErr w:type="spellEnd"/>
      <w:r w:rsidRPr="006871B0">
        <w:rPr>
          <w:rFonts w:ascii="Courier New" w:eastAsia="Courier New" w:hAnsi="Courier New" w:cs="Courier New"/>
        </w:rPr>
        <w:t xml:space="preserve">( R, f( R ) ) ? </w:t>
      </w:r>
    </w:p>
    <w:p w14:paraId="276CDA61" w14:textId="77777777" w:rsidR="00172779" w:rsidRPr="006871B0" w:rsidRDefault="000D7EA1" w:rsidP="004225FF">
      <w:pPr>
        <w:tabs>
          <w:tab w:val="left" w:pos="0"/>
        </w:tabs>
        <w:ind w:left="1440" w:firstLine="720"/>
        <w:rPr>
          <w:rFonts w:ascii="Courier New" w:eastAsia="Courier New" w:hAnsi="Courier New" w:cs="Courier New"/>
        </w:rPr>
      </w:pPr>
      <w:r w:rsidRPr="006871B0">
        <w:rPr>
          <w:rFonts w:ascii="Courier New" w:eastAsia="Courier New" w:hAnsi="Courier New" w:cs="Courier New"/>
        </w:rPr>
        <w:t xml:space="preserve">Dub </w:t>
      </w:r>
      <w:proofErr w:type="gramStart"/>
      <w:r w:rsidRPr="006871B0">
        <w:rPr>
          <w:rFonts w:ascii="Courier New" w:eastAsia="Courier New" w:hAnsi="Courier New" w:cs="Courier New"/>
        </w:rPr>
        <w:t>f( R</w:t>
      </w:r>
      <w:proofErr w:type="gramEnd"/>
      <w:r w:rsidRPr="006871B0">
        <w:rPr>
          <w:rFonts w:ascii="Courier New" w:eastAsia="Courier New" w:hAnsi="Courier New" w:cs="Courier New"/>
        </w:rPr>
        <w:t xml:space="preserve"> ) </w:t>
      </w:r>
      <w:proofErr w:type="spellStart"/>
      <w:r w:rsidRPr="006871B0">
        <w:rPr>
          <w:rFonts w:ascii="Courier New" w:eastAsia="Courier New" w:hAnsi="Courier New" w:cs="Courier New"/>
        </w:rPr>
        <w:t>getId</w:t>
      </w:r>
      <w:proofErr w:type="spellEnd"/>
      <w:r w:rsidRPr="006871B0">
        <w:rPr>
          <w:rFonts w:ascii="Courier New" w:eastAsia="Courier New" w:hAnsi="Courier New" w:cs="Courier New"/>
        </w:rPr>
        <w:t xml:space="preserve">( R ) | Mint f( R ) </w:t>
      </w:r>
    </w:p>
    <w:p w14:paraId="1602784F"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Functions:</w:t>
      </w:r>
    </w:p>
    <w:p w14:paraId="77CE2398"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Fira Mono" w:hAnsi="Courier New" w:cs="Courier New"/>
        </w:rPr>
        <w:tab/>
      </w:r>
      <w:proofErr w:type="spellStart"/>
      <w:proofErr w:type="gramStart"/>
      <w:r w:rsidRPr="006871B0">
        <w:rPr>
          <w:rFonts w:ascii="Courier New" w:eastAsia="Fira Mono" w:hAnsi="Courier New" w:cs="Courier New"/>
        </w:rPr>
        <w:t>getId</w:t>
      </w:r>
      <w:proofErr w:type="spellEnd"/>
      <w:r w:rsidRPr="006871B0">
        <w:rPr>
          <w:rFonts w:ascii="Courier New" w:eastAsia="Fira Mono" w:hAnsi="Courier New" w:cs="Courier New"/>
        </w:rPr>
        <w:t xml:space="preserve"> :</w:t>
      </w:r>
      <w:proofErr w:type="gramEnd"/>
      <w:r w:rsidRPr="006871B0">
        <w:rPr>
          <w:rFonts w:ascii="Courier New" w:eastAsia="Fira Mono" w:hAnsi="Courier New" w:cs="Courier New"/>
        </w:rPr>
        <w:t xml:space="preserve"> R → I</w:t>
      </w:r>
    </w:p>
    <w:p w14:paraId="3A388790"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Fira Mono" w:hAnsi="Courier New" w:cs="Courier New"/>
        </w:rPr>
        <w:tab/>
      </w:r>
      <w:proofErr w:type="spellStart"/>
      <w:proofErr w:type="gramStart"/>
      <w:r w:rsidRPr="006871B0">
        <w:rPr>
          <w:rFonts w:ascii="Courier New" w:eastAsia="Fira Mono" w:hAnsi="Courier New" w:cs="Courier New"/>
        </w:rPr>
        <w:t>hasId</w:t>
      </w:r>
      <w:proofErr w:type="spellEnd"/>
      <w:r w:rsidRPr="006871B0">
        <w:rPr>
          <w:rFonts w:ascii="Courier New" w:eastAsia="Fira Mono" w:hAnsi="Courier New" w:cs="Courier New"/>
        </w:rPr>
        <w:t xml:space="preserve"> :</w:t>
      </w:r>
      <w:proofErr w:type="gramEnd"/>
      <w:r w:rsidRPr="006871B0">
        <w:rPr>
          <w:rFonts w:ascii="Courier New" w:eastAsia="Fira Mono" w:hAnsi="Courier New" w:cs="Courier New"/>
        </w:rPr>
        <w:t xml:space="preserve"> R, I → bool</w:t>
      </w:r>
    </w:p>
    <w:p w14:paraId="25B57735"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Fira Mono" w:hAnsi="Courier New" w:cs="Courier New"/>
        </w:rPr>
        <w:tab/>
      </w:r>
      <w:proofErr w:type="spellStart"/>
      <w:proofErr w:type="gramStart"/>
      <w:r w:rsidRPr="006871B0">
        <w:rPr>
          <w:rFonts w:ascii="Courier New" w:eastAsia="Fira Mono" w:hAnsi="Courier New" w:cs="Courier New"/>
        </w:rPr>
        <w:t>newId</w:t>
      </w:r>
      <w:proofErr w:type="spellEnd"/>
      <w:r w:rsidRPr="006871B0">
        <w:rPr>
          <w:rFonts w:ascii="Courier New" w:eastAsia="Fira Mono" w:hAnsi="Courier New" w:cs="Courier New"/>
        </w:rPr>
        <w:t xml:space="preserve"> :</w:t>
      </w:r>
      <w:proofErr w:type="gramEnd"/>
      <w:r w:rsidRPr="006871B0">
        <w:rPr>
          <w:rFonts w:ascii="Courier New" w:eastAsia="Fira Mono" w:hAnsi="Courier New" w:cs="Courier New"/>
        </w:rPr>
        <w:t xml:space="preserve"> void → I</w:t>
      </w:r>
    </w:p>
    <w:p w14:paraId="3DAAE234" w14:textId="77777777" w:rsidR="00172779" w:rsidRPr="0060051C" w:rsidRDefault="000D7EA1" w:rsidP="004225FF">
      <w:pPr>
        <w:tabs>
          <w:tab w:val="left" w:pos="0"/>
        </w:tabs>
      </w:pPr>
      <w:r w:rsidRPr="0060051C">
        <w:tab/>
      </w:r>
    </w:p>
    <w:p w14:paraId="5FB4B656" w14:textId="77777777" w:rsidR="00172779" w:rsidRPr="00F1614B" w:rsidRDefault="000D7EA1" w:rsidP="009D2F09">
      <w:pPr>
        <w:tabs>
          <w:tab w:val="left" w:pos="0"/>
        </w:tabs>
        <w:rPr>
          <w:u w:val="single"/>
        </w:rPr>
      </w:pPr>
      <w:r w:rsidRPr="00F1614B">
        <w:rPr>
          <w:u w:val="single"/>
        </w:rPr>
        <w:t>See also: Identity monad</w:t>
      </w:r>
    </w:p>
    <w:p w14:paraId="32C3EC17" w14:textId="77777777" w:rsidR="00172779" w:rsidRPr="00F1614B" w:rsidRDefault="00172779" w:rsidP="0060051C">
      <w:pPr>
        <w:tabs>
          <w:tab w:val="left" w:pos="0"/>
        </w:tabs>
        <w:rPr>
          <w:u w:val="single"/>
        </w:rPr>
      </w:pPr>
    </w:p>
    <w:p w14:paraId="214508F2" w14:textId="7B81C7A6" w:rsidR="00172779" w:rsidRPr="002E0E4F" w:rsidRDefault="006871B0" w:rsidP="00346EA4">
      <w:pPr>
        <w:pStyle w:val="Heading4"/>
        <w:numPr>
          <w:ilvl w:val="3"/>
          <w:numId w:val="5"/>
        </w:numPr>
        <w:tabs>
          <w:tab w:val="left" w:pos="0"/>
        </w:tabs>
      </w:pPr>
      <w:r>
        <w:t>Series</w:t>
      </w:r>
    </w:p>
    <w:p w14:paraId="21876715" w14:textId="1E3EA936" w:rsidR="00172779" w:rsidRPr="00F1614B" w:rsidRDefault="00F6303D" w:rsidP="009D2F09">
      <w:pPr>
        <w:tabs>
          <w:tab w:val="left" w:pos="0"/>
        </w:tabs>
      </w:pPr>
      <w:r>
        <w:t>Series</w:t>
      </w:r>
      <w:r w:rsidR="000D7EA1" w:rsidRPr="0060051C">
        <w:t xml:space="preserve"> tags a Resource with version information, regardless of the actual implementation (timestamp-based, semantic versioning, incremental, etc.). Additionally, it ensures </w:t>
      </w:r>
      <w:r w:rsidR="000D7EA1" w:rsidRPr="00F1614B">
        <w:t>that version tags are updated properly as functions are applied to a Resource, dep</w:t>
      </w:r>
      <w:r w:rsidR="000D7EA1" w:rsidRPr="002E0E4F">
        <w:t>ending on the nature of t</w:t>
      </w:r>
      <w:r w:rsidR="000D7EA1" w:rsidRPr="0060051C">
        <w:t>he function.</w:t>
      </w:r>
      <w:r>
        <w:t xml:space="preserve"> An operation that does not alter its argument should not modify its version. Conversely, an operation that does not preserve Identity should also always generate a new version for the product. The new version may be set to an initial value (e.g. “0.0.1”), based on the time of execution, or derived (functionally) from a combination of the input’s version and the operation.</w:t>
      </w:r>
    </w:p>
    <w:p w14:paraId="628A4A3F" w14:textId="77777777" w:rsidR="00172779" w:rsidRPr="002E0E4F" w:rsidRDefault="00172779" w:rsidP="0060051C">
      <w:pPr>
        <w:tabs>
          <w:tab w:val="left" w:pos="0"/>
        </w:tabs>
      </w:pPr>
    </w:p>
    <w:p w14:paraId="6E4F46E0"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Constructor:</w:t>
      </w:r>
    </w:p>
    <w:p w14:paraId="725EE01B"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ab/>
        <w:t>Versionable&lt;</w:t>
      </w:r>
      <w:proofErr w:type="gramStart"/>
      <w:r w:rsidRPr="006871B0">
        <w:rPr>
          <w:rFonts w:ascii="Courier New" w:eastAsia="Courier New" w:hAnsi="Courier New" w:cs="Courier New"/>
        </w:rPr>
        <w:t>R,V</w:t>
      </w:r>
      <w:proofErr w:type="gramEnd"/>
      <w:r w:rsidRPr="006871B0">
        <w:rPr>
          <w:rFonts w:ascii="Courier New" w:eastAsia="Courier New" w:hAnsi="Courier New" w:cs="Courier New"/>
        </w:rPr>
        <w:t xml:space="preserve"> a VersionTag&gt; </w:t>
      </w:r>
    </w:p>
    <w:p w14:paraId="3CC858D4" w14:textId="77777777" w:rsidR="00172779" w:rsidRPr="006871B0" w:rsidRDefault="000D7EA1" w:rsidP="004225FF">
      <w:pPr>
        <w:tabs>
          <w:tab w:val="left" w:pos="0"/>
        </w:tabs>
        <w:ind w:left="720" w:firstLine="720"/>
        <w:rPr>
          <w:rFonts w:ascii="Courier New" w:eastAsia="Courier New" w:hAnsi="Courier New" w:cs="Courier New"/>
        </w:rPr>
      </w:pPr>
      <w:r w:rsidRPr="006871B0">
        <w:rPr>
          <w:rFonts w:ascii="Courier New" w:eastAsia="Courier New" w:hAnsi="Courier New" w:cs="Courier New"/>
        </w:rPr>
        <w:t xml:space="preserve">= Tag R V | Init R </w:t>
      </w:r>
    </w:p>
    <w:p w14:paraId="6D04A1F1"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Bind:</w:t>
      </w:r>
    </w:p>
    <w:p w14:paraId="65C58E17"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ab/>
        <w:t xml:space="preserve">Versionable&lt;R&gt; &gt;&gt;= f </w:t>
      </w:r>
    </w:p>
    <w:p w14:paraId="66E8E5CA" w14:textId="77777777" w:rsidR="00172779" w:rsidRPr="006871B0" w:rsidRDefault="000D7EA1" w:rsidP="004225FF">
      <w:pPr>
        <w:tabs>
          <w:tab w:val="left" w:pos="0"/>
        </w:tabs>
        <w:ind w:left="720" w:firstLine="720"/>
        <w:rPr>
          <w:rFonts w:ascii="Courier New" w:eastAsia="Courier New" w:hAnsi="Courier New" w:cs="Courier New"/>
          <w:i/>
        </w:rPr>
      </w:pPr>
      <w:r w:rsidRPr="006871B0">
        <w:rPr>
          <w:rFonts w:ascii="Courier New" w:eastAsia="Courier New" w:hAnsi="Courier New" w:cs="Courier New"/>
        </w:rPr>
        <w:t xml:space="preserve">= </w:t>
      </w:r>
      <w:r w:rsidRPr="006871B0">
        <w:rPr>
          <w:rFonts w:ascii="Courier New" w:eastAsia="Courier New" w:hAnsi="Courier New" w:cs="Courier New"/>
          <w:i/>
        </w:rPr>
        <w:t>case:</w:t>
      </w:r>
    </w:p>
    <w:p w14:paraId="0FC463A2" w14:textId="77777777" w:rsidR="00172779" w:rsidRPr="006871B0" w:rsidRDefault="000D7EA1" w:rsidP="004225FF">
      <w:pPr>
        <w:tabs>
          <w:tab w:val="left" w:pos="0"/>
        </w:tabs>
        <w:ind w:left="1440" w:firstLine="720"/>
        <w:rPr>
          <w:rFonts w:ascii="Courier New" w:eastAsia="Courier New" w:hAnsi="Courier New" w:cs="Courier New"/>
        </w:rPr>
      </w:pPr>
      <w:proofErr w:type="spellStart"/>
      <w:proofErr w:type="gramStart"/>
      <w:r w:rsidRPr="006871B0">
        <w:rPr>
          <w:rFonts w:ascii="Courier New" w:eastAsia="Courier New" w:hAnsi="Courier New" w:cs="Courier New"/>
          <w:i/>
        </w:rPr>
        <w:t>preserveIdentity</w:t>
      </w:r>
      <w:proofErr w:type="spellEnd"/>
      <w:r w:rsidRPr="006871B0">
        <w:rPr>
          <w:rFonts w:ascii="Courier New" w:eastAsia="Courier New" w:hAnsi="Courier New" w:cs="Courier New"/>
        </w:rPr>
        <w:t>( f</w:t>
      </w:r>
      <w:proofErr w:type="gramEnd"/>
      <w:r w:rsidRPr="006871B0">
        <w:rPr>
          <w:rFonts w:ascii="Courier New" w:eastAsia="Courier New" w:hAnsi="Courier New" w:cs="Courier New"/>
        </w:rPr>
        <w:t xml:space="preserve"> ) -&gt; Tag f( R ) </w:t>
      </w:r>
      <w:proofErr w:type="spellStart"/>
      <w:r w:rsidRPr="006871B0">
        <w:rPr>
          <w:rFonts w:ascii="Courier New" w:eastAsia="Courier New" w:hAnsi="Courier New" w:cs="Courier New"/>
        </w:rPr>
        <w:t>getVersionTag</w:t>
      </w:r>
      <w:proofErr w:type="spellEnd"/>
      <w:r w:rsidRPr="006871B0">
        <w:rPr>
          <w:rFonts w:ascii="Courier New" w:eastAsia="Courier New" w:hAnsi="Courier New" w:cs="Courier New"/>
        </w:rPr>
        <w:t xml:space="preserve">( R ) </w:t>
      </w:r>
    </w:p>
    <w:p w14:paraId="7C2EEAE1" w14:textId="77777777" w:rsidR="00172779" w:rsidRPr="006871B0" w:rsidRDefault="000D7EA1" w:rsidP="004225FF">
      <w:pPr>
        <w:tabs>
          <w:tab w:val="left" w:pos="0"/>
        </w:tabs>
        <w:ind w:left="1440" w:firstLine="720"/>
        <w:rPr>
          <w:rFonts w:ascii="Courier New" w:eastAsia="Courier New" w:hAnsi="Courier New" w:cs="Courier New"/>
        </w:rPr>
      </w:pPr>
      <w:proofErr w:type="gramStart"/>
      <w:r w:rsidRPr="006871B0">
        <w:rPr>
          <w:rFonts w:ascii="Courier New" w:eastAsia="Courier New" w:hAnsi="Courier New" w:cs="Courier New"/>
          <w:i/>
        </w:rPr>
        <w:t>revise</w:t>
      </w:r>
      <w:r w:rsidRPr="006871B0">
        <w:rPr>
          <w:rFonts w:ascii="Courier New" w:eastAsia="Courier New" w:hAnsi="Courier New" w:cs="Courier New"/>
        </w:rPr>
        <w:t>( f</w:t>
      </w:r>
      <w:proofErr w:type="gramEnd"/>
      <w:r w:rsidRPr="006871B0">
        <w:rPr>
          <w:rFonts w:ascii="Courier New" w:eastAsia="Courier New" w:hAnsi="Courier New" w:cs="Courier New"/>
        </w:rPr>
        <w:t xml:space="preserve"> ) -&gt; Tag f( R ) next( </w:t>
      </w:r>
      <w:proofErr w:type="spellStart"/>
      <w:r w:rsidRPr="006871B0">
        <w:rPr>
          <w:rFonts w:ascii="Courier New" w:eastAsia="Courier New" w:hAnsi="Courier New" w:cs="Courier New"/>
        </w:rPr>
        <w:t>getVersionTag</w:t>
      </w:r>
      <w:proofErr w:type="spellEnd"/>
      <w:r w:rsidRPr="006871B0">
        <w:rPr>
          <w:rFonts w:ascii="Courier New" w:eastAsia="Courier New" w:hAnsi="Courier New" w:cs="Courier New"/>
        </w:rPr>
        <w:t>( R ) )</w:t>
      </w:r>
    </w:p>
    <w:p w14:paraId="2EF5C050" w14:textId="77777777" w:rsidR="00172779" w:rsidRPr="006871B0" w:rsidRDefault="000D7EA1" w:rsidP="004225FF">
      <w:pPr>
        <w:tabs>
          <w:tab w:val="left" w:pos="0"/>
        </w:tabs>
        <w:ind w:left="1440" w:firstLine="720"/>
        <w:rPr>
          <w:rFonts w:ascii="Courier New" w:eastAsia="Courier New" w:hAnsi="Courier New" w:cs="Courier New"/>
        </w:rPr>
      </w:pPr>
      <w:r w:rsidRPr="006871B0">
        <w:rPr>
          <w:rFonts w:ascii="Courier New" w:eastAsia="Courier New" w:hAnsi="Courier New" w:cs="Courier New"/>
          <w:i/>
        </w:rPr>
        <w:t>otherwise</w:t>
      </w:r>
      <w:r w:rsidRPr="006871B0">
        <w:rPr>
          <w:rFonts w:ascii="Courier New" w:eastAsia="Courier New" w:hAnsi="Courier New" w:cs="Courier New"/>
        </w:rPr>
        <w:t xml:space="preserve"> -&gt; Init </w:t>
      </w:r>
      <w:proofErr w:type="gramStart"/>
      <w:r w:rsidRPr="006871B0">
        <w:rPr>
          <w:rFonts w:ascii="Courier New" w:eastAsia="Courier New" w:hAnsi="Courier New" w:cs="Courier New"/>
        </w:rPr>
        <w:t>f( R</w:t>
      </w:r>
      <w:proofErr w:type="gramEnd"/>
      <w:r w:rsidRPr="006871B0">
        <w:rPr>
          <w:rFonts w:ascii="Courier New" w:eastAsia="Courier New" w:hAnsi="Courier New" w:cs="Courier New"/>
        </w:rPr>
        <w:t xml:space="preserve"> )</w:t>
      </w:r>
    </w:p>
    <w:p w14:paraId="24DF793B" w14:textId="77777777" w:rsidR="00172779" w:rsidRPr="006871B0" w:rsidRDefault="00172779" w:rsidP="004225FF">
      <w:pPr>
        <w:tabs>
          <w:tab w:val="left" w:pos="0"/>
        </w:tabs>
        <w:ind w:left="720" w:firstLine="720"/>
        <w:rPr>
          <w:rFonts w:ascii="Courier New" w:eastAsia="Courier New" w:hAnsi="Courier New" w:cs="Courier New"/>
        </w:rPr>
      </w:pPr>
    </w:p>
    <w:p w14:paraId="2C3AA0CE"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Courier New" w:hAnsi="Courier New" w:cs="Courier New"/>
        </w:rPr>
        <w:t>Functions:</w:t>
      </w:r>
    </w:p>
    <w:p w14:paraId="6037C68A"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Fira Mono" w:hAnsi="Courier New" w:cs="Courier New"/>
        </w:rPr>
        <w:lastRenderedPageBreak/>
        <w:tab/>
      </w:r>
      <w:proofErr w:type="spellStart"/>
      <w:proofErr w:type="gramStart"/>
      <w:r w:rsidRPr="006871B0">
        <w:rPr>
          <w:rFonts w:ascii="Courier New" w:eastAsia="Fira Mono" w:hAnsi="Courier New" w:cs="Courier New"/>
        </w:rPr>
        <w:t>getVersionTag</w:t>
      </w:r>
      <w:proofErr w:type="spellEnd"/>
      <w:r w:rsidRPr="006871B0">
        <w:rPr>
          <w:rFonts w:ascii="Courier New" w:eastAsia="Fira Mono" w:hAnsi="Courier New" w:cs="Courier New"/>
        </w:rPr>
        <w:t xml:space="preserve"> :</w:t>
      </w:r>
      <w:proofErr w:type="gramEnd"/>
      <w:r w:rsidRPr="006871B0">
        <w:rPr>
          <w:rFonts w:ascii="Courier New" w:eastAsia="Fira Mono" w:hAnsi="Courier New" w:cs="Courier New"/>
        </w:rPr>
        <w:t xml:space="preserve"> R → V</w:t>
      </w:r>
    </w:p>
    <w:p w14:paraId="56C895D1"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Fira Mono" w:hAnsi="Courier New" w:cs="Courier New"/>
        </w:rPr>
        <w:tab/>
      </w:r>
      <w:proofErr w:type="spellStart"/>
      <w:proofErr w:type="gramStart"/>
      <w:r w:rsidRPr="006871B0">
        <w:rPr>
          <w:rFonts w:ascii="Courier New" w:eastAsia="Fira Mono" w:hAnsi="Courier New" w:cs="Courier New"/>
        </w:rPr>
        <w:t>hasVersion</w:t>
      </w:r>
      <w:proofErr w:type="spellEnd"/>
      <w:r w:rsidRPr="006871B0">
        <w:rPr>
          <w:rFonts w:ascii="Courier New" w:eastAsia="Fira Mono" w:hAnsi="Courier New" w:cs="Courier New"/>
        </w:rPr>
        <w:t xml:space="preserve"> :</w:t>
      </w:r>
      <w:proofErr w:type="gramEnd"/>
      <w:r w:rsidRPr="006871B0">
        <w:rPr>
          <w:rFonts w:ascii="Courier New" w:eastAsia="Fira Mono" w:hAnsi="Courier New" w:cs="Courier New"/>
        </w:rPr>
        <w:t xml:space="preserve"> R, V →</w:t>
      </w:r>
      <w:r w:rsidRPr="006871B0">
        <w:rPr>
          <w:rFonts w:ascii="Courier New" w:eastAsia="Courier New" w:hAnsi="Courier New" w:cs="Courier New"/>
        </w:rPr>
        <w:t xml:space="preserve"> bool</w:t>
      </w:r>
    </w:p>
    <w:p w14:paraId="68284C2A"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Fira Mono" w:hAnsi="Courier New" w:cs="Courier New"/>
        </w:rPr>
        <w:tab/>
      </w:r>
      <w:proofErr w:type="gramStart"/>
      <w:r w:rsidRPr="006871B0">
        <w:rPr>
          <w:rFonts w:ascii="Courier New" w:eastAsia="Fira Mono" w:hAnsi="Courier New" w:cs="Courier New"/>
        </w:rPr>
        <w:t>next :</w:t>
      </w:r>
      <w:proofErr w:type="gramEnd"/>
      <w:r w:rsidRPr="006871B0">
        <w:rPr>
          <w:rFonts w:ascii="Courier New" w:eastAsia="Fira Mono" w:hAnsi="Courier New" w:cs="Courier New"/>
        </w:rPr>
        <w:t xml:space="preserve"> V → V</w:t>
      </w:r>
    </w:p>
    <w:p w14:paraId="6CFECDE8" w14:textId="77777777" w:rsidR="00172779" w:rsidRPr="006871B0" w:rsidRDefault="000D7EA1" w:rsidP="004225FF">
      <w:pPr>
        <w:tabs>
          <w:tab w:val="left" w:pos="0"/>
        </w:tabs>
        <w:rPr>
          <w:rFonts w:ascii="Courier New" w:eastAsia="Courier New" w:hAnsi="Courier New" w:cs="Courier New"/>
        </w:rPr>
      </w:pPr>
      <w:r w:rsidRPr="006871B0">
        <w:rPr>
          <w:rFonts w:ascii="Courier New" w:eastAsia="Fira Mono" w:hAnsi="Courier New" w:cs="Courier New"/>
        </w:rPr>
        <w:tab/>
      </w:r>
      <w:proofErr w:type="spellStart"/>
      <w:proofErr w:type="gramStart"/>
      <w:r w:rsidRPr="006871B0">
        <w:rPr>
          <w:rFonts w:ascii="Courier New" w:eastAsia="Fira Mono" w:hAnsi="Courier New" w:cs="Courier New"/>
        </w:rPr>
        <w:t>newTag</w:t>
      </w:r>
      <w:proofErr w:type="spellEnd"/>
      <w:r w:rsidRPr="006871B0">
        <w:rPr>
          <w:rFonts w:ascii="Courier New" w:eastAsia="Fira Mono" w:hAnsi="Courier New" w:cs="Courier New"/>
        </w:rPr>
        <w:t xml:space="preserve"> :</w:t>
      </w:r>
      <w:proofErr w:type="gramEnd"/>
      <w:r w:rsidRPr="006871B0">
        <w:rPr>
          <w:rFonts w:ascii="Courier New" w:eastAsia="Fira Mono" w:hAnsi="Courier New" w:cs="Courier New"/>
        </w:rPr>
        <w:t xml:space="preserve"> void → V</w:t>
      </w:r>
    </w:p>
    <w:p w14:paraId="0599FBA3" w14:textId="77777777" w:rsidR="00172779" w:rsidRPr="00F1614B" w:rsidRDefault="00172779" w:rsidP="00F1614B">
      <w:pPr>
        <w:tabs>
          <w:tab w:val="left" w:pos="0"/>
        </w:tabs>
      </w:pPr>
    </w:p>
    <w:p w14:paraId="7F574918" w14:textId="77777777" w:rsidR="00172779" w:rsidRPr="0060051C" w:rsidRDefault="000D7EA1" w:rsidP="002E0E4F">
      <w:pPr>
        <w:tabs>
          <w:tab w:val="left" w:pos="0"/>
        </w:tabs>
        <w:rPr>
          <w:u w:val="single"/>
        </w:rPr>
      </w:pPr>
      <w:r w:rsidRPr="002E0E4F">
        <w:rPr>
          <w:u w:val="single"/>
        </w:rPr>
        <w:t>See also: Identity monad</w:t>
      </w:r>
    </w:p>
    <w:p w14:paraId="529C165A" w14:textId="77777777" w:rsidR="00172779" w:rsidRPr="0060051C" w:rsidRDefault="00172779">
      <w:pPr>
        <w:tabs>
          <w:tab w:val="left" w:pos="0"/>
        </w:tabs>
      </w:pPr>
    </w:p>
    <w:p w14:paraId="4912659E" w14:textId="082040B1" w:rsidR="00172779" w:rsidRPr="00F1614B" w:rsidRDefault="006871B0" w:rsidP="00346EA4">
      <w:pPr>
        <w:pStyle w:val="Heading4"/>
        <w:numPr>
          <w:ilvl w:val="3"/>
          <w:numId w:val="5"/>
        </w:numPr>
        <w:tabs>
          <w:tab w:val="left" w:pos="0"/>
        </w:tabs>
      </w:pPr>
      <w:r>
        <w:t>Trace</w:t>
      </w:r>
    </w:p>
    <w:p w14:paraId="1E765882" w14:textId="33601CF7" w:rsidR="00172779" w:rsidRPr="0060051C" w:rsidRDefault="00F6303D" w:rsidP="004225FF">
      <w:pPr>
        <w:tabs>
          <w:tab w:val="left" w:pos="0"/>
        </w:tabs>
      </w:pPr>
      <w:r>
        <w:t>Trace</w:t>
      </w:r>
      <w:r w:rsidR="000D7EA1" w:rsidRPr="0060051C">
        <w:t xml:space="preserve"> maintains the list of </w:t>
      </w:r>
      <w:r>
        <w:t xml:space="preserve">(versions of) a </w:t>
      </w:r>
      <w:r w:rsidR="000D7EA1" w:rsidRPr="0060051C">
        <w:t xml:space="preserve">Resource, </w:t>
      </w:r>
      <w:r>
        <w:t xml:space="preserve">involved in a chain of computations, </w:t>
      </w:r>
      <w:r w:rsidR="000D7EA1" w:rsidRPr="0060051C">
        <w:t>a</w:t>
      </w:r>
      <w:r>
        <w:t>ccording to the Memento pattern. Trace</w:t>
      </w:r>
      <w:r w:rsidR="000D7EA1" w:rsidRPr="00F1614B">
        <w:t xml:space="preserve"> is a specialization of List, which assumes that the elements are ordered</w:t>
      </w:r>
      <w:r w:rsidR="000D7EA1" w:rsidRPr="0060051C">
        <w:t>.</w:t>
      </w:r>
    </w:p>
    <w:p w14:paraId="3D2E41AD" w14:textId="77777777" w:rsidR="00172779" w:rsidRPr="00F1614B" w:rsidRDefault="00172779" w:rsidP="009D2F09">
      <w:pPr>
        <w:tabs>
          <w:tab w:val="left" w:pos="0"/>
        </w:tabs>
      </w:pPr>
    </w:p>
    <w:p w14:paraId="329A6A82" w14:textId="3FB27C0A" w:rsidR="00172779" w:rsidRPr="0060051C" w:rsidRDefault="000D7EA1" w:rsidP="0060051C">
      <w:pPr>
        <w:tabs>
          <w:tab w:val="left" w:pos="0"/>
        </w:tabs>
      </w:pPr>
      <w:r w:rsidRPr="002E0E4F">
        <w:t xml:space="preserve">When applied to Resources, </w:t>
      </w:r>
      <w:r w:rsidR="00F6303D">
        <w:t>Trace</w:t>
      </w:r>
      <w:r w:rsidRPr="002E0E4F">
        <w:t xml:space="preserve"> is u</w:t>
      </w:r>
      <w:r w:rsidRPr="0060051C">
        <w:t xml:space="preserve">sed to retrieve </w:t>
      </w:r>
      <w:proofErr w:type="gramStart"/>
      <w:r w:rsidRPr="0060051C">
        <w:t>particular versions</w:t>
      </w:r>
      <w:proofErr w:type="gramEnd"/>
      <w:r w:rsidRPr="0060051C">
        <w:t xml:space="preserve"> of a Resource, as well as to apply Functions to either a specific version of a Resource, or to the entire </w:t>
      </w:r>
      <w:r w:rsidR="00F6303D">
        <w:t>chain</w:t>
      </w:r>
      <w:r w:rsidRPr="0060051C">
        <w:t>.</w:t>
      </w:r>
    </w:p>
    <w:p w14:paraId="0FFD661D" w14:textId="77777777" w:rsidR="00172779" w:rsidRPr="0060051C" w:rsidRDefault="00172779" w:rsidP="002E0E4F">
      <w:pPr>
        <w:tabs>
          <w:tab w:val="left" w:pos="0"/>
        </w:tabs>
      </w:pPr>
    </w:p>
    <w:p w14:paraId="0743307E" w14:textId="77777777" w:rsidR="00172779" w:rsidRPr="0060051C" w:rsidRDefault="000D7EA1">
      <w:pPr>
        <w:tabs>
          <w:tab w:val="left" w:pos="0"/>
        </w:tabs>
        <w:rPr>
          <w:u w:val="single"/>
        </w:rPr>
      </w:pPr>
      <w:r w:rsidRPr="0060051C">
        <w:rPr>
          <w:u w:val="single"/>
        </w:rPr>
        <w:t>See also: List monad</w:t>
      </w:r>
    </w:p>
    <w:p w14:paraId="37A80FF7" w14:textId="09DD5FA3" w:rsidR="00172779" w:rsidRPr="00F1614B" w:rsidRDefault="000D7EA1" w:rsidP="00346EA4">
      <w:pPr>
        <w:pStyle w:val="Heading4"/>
        <w:numPr>
          <w:ilvl w:val="3"/>
          <w:numId w:val="5"/>
        </w:numPr>
        <w:tabs>
          <w:tab w:val="left" w:pos="0"/>
        </w:tabs>
      </w:pPr>
      <w:r w:rsidRPr="00F1614B">
        <w:t>Carrier</w:t>
      </w:r>
      <w:r w:rsidR="00F6303D">
        <w:t xml:space="preserve"> </w:t>
      </w:r>
    </w:p>
    <w:p w14:paraId="4579476E" w14:textId="41C7BB86" w:rsidR="00172779" w:rsidRPr="0060051C" w:rsidRDefault="000D7EA1">
      <w:pPr>
        <w:tabs>
          <w:tab w:val="left" w:pos="0"/>
        </w:tabs>
      </w:pPr>
      <w:r w:rsidRPr="0060051C">
        <w:t xml:space="preserve">Carrier </w:t>
      </w:r>
      <w:r w:rsidR="00F6303D">
        <w:t>wraps a</w:t>
      </w:r>
      <w:r w:rsidR="00DA645C">
        <w:t>n</w:t>
      </w:r>
      <w:r w:rsidR="00F6303D">
        <w:t xml:space="preserve"> Expression with context that contains information about the representation of the </w:t>
      </w:r>
      <w:r w:rsidR="00DA645C">
        <w:t>E</w:t>
      </w:r>
      <w:r w:rsidR="00F6303D">
        <w:t xml:space="preserve">xpression itself.  </w:t>
      </w:r>
      <w:r w:rsidR="00F6303D">
        <w:br/>
        <w:t xml:space="preserve">As a monad, </w:t>
      </w:r>
      <w:r w:rsidRPr="00F1614B">
        <w:t>it ensures that</w:t>
      </w:r>
      <w:r w:rsidR="00F6303D">
        <w:t xml:space="preserve"> </w:t>
      </w:r>
      <w:r w:rsidRPr="0060051C">
        <w:t>the metadata is updated consistently, according to the semantics of the action itself. The constituents of the Carrier are as follows:</w:t>
      </w:r>
    </w:p>
    <w:p w14:paraId="0FCE1CEA" w14:textId="77777777" w:rsidR="00172779" w:rsidRPr="00F1614B" w:rsidRDefault="00172779" w:rsidP="009D2F09">
      <w:pPr>
        <w:tabs>
          <w:tab w:val="left" w:pos="0"/>
        </w:tabs>
      </w:pPr>
    </w:p>
    <w:p w14:paraId="7137E9F6"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Constructor:</w:t>
      </w:r>
    </w:p>
    <w:p w14:paraId="091781F9"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ab/>
        <w:t xml:space="preserve">Carrier&lt;R&gt; </w:t>
      </w:r>
    </w:p>
    <w:p w14:paraId="65E1EDD2" w14:textId="2189D90B" w:rsidR="00172779" w:rsidRPr="00DA645C" w:rsidRDefault="000D7EA1" w:rsidP="004225FF">
      <w:pPr>
        <w:tabs>
          <w:tab w:val="left" w:pos="0"/>
        </w:tabs>
        <w:ind w:left="720" w:firstLine="720"/>
        <w:rPr>
          <w:rFonts w:ascii="Courier New" w:eastAsia="Courier New" w:hAnsi="Courier New" w:cs="Courier New"/>
        </w:rPr>
      </w:pPr>
      <w:r w:rsidRPr="00DA645C">
        <w:rPr>
          <w:rFonts w:ascii="Courier New" w:eastAsia="Courier New" w:hAnsi="Courier New" w:cs="Courier New"/>
        </w:rPr>
        <w:t xml:space="preserve">= Tag R </w:t>
      </w:r>
      <w:proofErr w:type="spellStart"/>
      <w:r w:rsidR="00F6303D" w:rsidRPr="00DA645C">
        <w:rPr>
          <w:rFonts w:ascii="Courier New" w:eastAsia="Courier New" w:hAnsi="Courier New" w:cs="Courier New"/>
        </w:rPr>
        <w:t>representationInfo</w:t>
      </w:r>
      <w:proofErr w:type="spellEnd"/>
      <w:r w:rsidRPr="00DA645C">
        <w:rPr>
          <w:rFonts w:ascii="Courier New" w:eastAsia="Courier New" w:hAnsi="Courier New" w:cs="Courier New"/>
        </w:rPr>
        <w:t xml:space="preserve"> </w:t>
      </w:r>
    </w:p>
    <w:p w14:paraId="276D6C41"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Bind:</w:t>
      </w:r>
    </w:p>
    <w:p w14:paraId="2BDEC0B9"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ab/>
        <w:t xml:space="preserve">Carrier&lt;R&gt; &gt;&gt;= f </w:t>
      </w:r>
    </w:p>
    <w:p w14:paraId="1B943B25" w14:textId="77777777" w:rsidR="00172779" w:rsidRPr="00DA645C" w:rsidRDefault="000D7EA1" w:rsidP="004225FF">
      <w:pPr>
        <w:tabs>
          <w:tab w:val="left" w:pos="0"/>
        </w:tabs>
        <w:ind w:left="720" w:firstLine="720"/>
        <w:rPr>
          <w:rFonts w:ascii="Courier New" w:eastAsia="Courier New" w:hAnsi="Courier New" w:cs="Courier New"/>
        </w:rPr>
      </w:pPr>
      <w:r w:rsidRPr="00DA645C">
        <w:rPr>
          <w:rFonts w:ascii="Courier New" w:eastAsia="Courier New" w:hAnsi="Courier New" w:cs="Courier New"/>
        </w:rPr>
        <w:t xml:space="preserve">= Carrier </w:t>
      </w:r>
    </w:p>
    <w:p w14:paraId="27C04A27" w14:textId="40583F8E" w:rsidR="00172779" w:rsidRPr="00DA645C" w:rsidRDefault="000D7EA1" w:rsidP="00DA645C">
      <w:pPr>
        <w:tabs>
          <w:tab w:val="left" w:pos="0"/>
        </w:tabs>
        <w:ind w:left="1440" w:firstLine="720"/>
        <w:rPr>
          <w:rFonts w:ascii="Courier New" w:eastAsia="Courier New" w:hAnsi="Courier New" w:cs="Courier New"/>
        </w:rPr>
      </w:pPr>
      <w:proofErr w:type="gramStart"/>
      <w:r w:rsidRPr="00DA645C">
        <w:rPr>
          <w:rFonts w:ascii="Courier New" w:eastAsia="Courier New" w:hAnsi="Courier New" w:cs="Courier New"/>
        </w:rPr>
        <w:t>f( R</w:t>
      </w:r>
      <w:proofErr w:type="gramEnd"/>
      <w:r w:rsidRPr="00DA645C">
        <w:rPr>
          <w:rFonts w:ascii="Courier New" w:eastAsia="Courier New" w:hAnsi="Courier New" w:cs="Courier New"/>
        </w:rPr>
        <w:t xml:space="preserve"> ) </w:t>
      </w:r>
      <w:r w:rsidRPr="00DA645C">
        <w:rPr>
          <w:rFonts w:ascii="Courier New" w:eastAsia="Courier New" w:hAnsi="Courier New" w:cs="Courier New"/>
        </w:rPr>
        <w:br/>
      </w:r>
      <w:r w:rsidRPr="00DA645C">
        <w:rPr>
          <w:rFonts w:ascii="Courier New" w:eastAsia="Courier New" w:hAnsi="Courier New" w:cs="Courier New"/>
        </w:rPr>
        <w:tab/>
        <w:t xml:space="preserve">f’( f( R ), </w:t>
      </w:r>
      <w:proofErr w:type="spellStart"/>
      <w:r w:rsidR="00DA645C" w:rsidRPr="00DA645C">
        <w:rPr>
          <w:rFonts w:ascii="Courier New" w:eastAsia="Courier New" w:hAnsi="Courier New" w:cs="Courier New"/>
        </w:rPr>
        <w:t>representationInfo</w:t>
      </w:r>
      <w:proofErr w:type="spellEnd"/>
      <w:r w:rsidR="00DA645C" w:rsidRPr="00DA645C">
        <w:rPr>
          <w:rFonts w:ascii="Courier New" w:eastAsia="Courier New" w:hAnsi="Courier New" w:cs="Courier New"/>
        </w:rPr>
        <w:t xml:space="preserve"> </w:t>
      </w:r>
      <w:r w:rsidRPr="00DA645C">
        <w:rPr>
          <w:rFonts w:ascii="Courier New" w:eastAsia="Courier New" w:hAnsi="Courier New" w:cs="Courier New"/>
        </w:rPr>
        <w:t>( R ) )</w:t>
      </w:r>
    </w:p>
    <w:p w14:paraId="16E990CA" w14:textId="77777777" w:rsidR="00172779" w:rsidRPr="00DA645C" w:rsidRDefault="00172779" w:rsidP="004225FF">
      <w:pPr>
        <w:tabs>
          <w:tab w:val="left" w:pos="0"/>
        </w:tabs>
        <w:ind w:left="720" w:firstLine="720"/>
        <w:rPr>
          <w:rFonts w:ascii="Courier New" w:eastAsia="Courier New" w:hAnsi="Courier New" w:cs="Courier New"/>
        </w:rPr>
      </w:pPr>
    </w:p>
    <w:p w14:paraId="196447F6"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Functions:</w:t>
      </w:r>
    </w:p>
    <w:p w14:paraId="37297326" w14:textId="060C79CF" w:rsidR="00172779" w:rsidRPr="00DA645C" w:rsidRDefault="000D7EA1" w:rsidP="004225FF">
      <w:pPr>
        <w:tabs>
          <w:tab w:val="left" w:pos="0"/>
        </w:tabs>
        <w:rPr>
          <w:rFonts w:ascii="Courier New" w:eastAsia="Courier New" w:hAnsi="Courier New" w:cs="Courier New"/>
        </w:rPr>
      </w:pPr>
      <w:r w:rsidRPr="00DA645C">
        <w:rPr>
          <w:rFonts w:ascii="Courier New" w:eastAsia="Fira Mono" w:hAnsi="Courier New" w:cs="Courier New"/>
        </w:rPr>
        <w:tab/>
      </w:r>
      <w:proofErr w:type="spellStart"/>
      <w:proofErr w:type="gramStart"/>
      <w:r w:rsidR="00DA645C">
        <w:rPr>
          <w:rFonts w:ascii="Courier New" w:eastAsia="Fira Mono" w:hAnsi="Courier New" w:cs="Courier New"/>
        </w:rPr>
        <w:t>representationInfo</w:t>
      </w:r>
      <w:proofErr w:type="spellEnd"/>
      <w:r w:rsidRPr="00DA645C">
        <w:rPr>
          <w:rFonts w:ascii="Courier New" w:eastAsia="Fira Mono" w:hAnsi="Courier New" w:cs="Courier New"/>
        </w:rPr>
        <w:t xml:space="preserve"> :</w:t>
      </w:r>
      <w:proofErr w:type="gramEnd"/>
      <w:r w:rsidRPr="00DA645C">
        <w:rPr>
          <w:rFonts w:ascii="Courier New" w:eastAsia="Fira Mono" w:hAnsi="Courier New" w:cs="Courier New"/>
        </w:rPr>
        <w:t xml:space="preserve"> R → </w:t>
      </w:r>
      <w:r w:rsidR="00DA645C">
        <w:rPr>
          <w:rFonts w:ascii="Courier New" w:eastAsia="Fira Mono" w:hAnsi="Courier New" w:cs="Courier New"/>
        </w:rPr>
        <w:t>SyntacticRepresentation</w:t>
      </w:r>
    </w:p>
    <w:p w14:paraId="0E7A35E2" w14:textId="77777777" w:rsidR="00172779" w:rsidRPr="004225FF" w:rsidRDefault="00172779" w:rsidP="004225FF">
      <w:pPr>
        <w:tabs>
          <w:tab w:val="left" w:pos="0"/>
        </w:tabs>
        <w:rPr>
          <w:rFonts w:eastAsia="Courier New"/>
        </w:rPr>
      </w:pPr>
    </w:p>
    <w:p w14:paraId="0723E3E1" w14:textId="1D8A1196" w:rsidR="00172779" w:rsidRPr="0060051C" w:rsidRDefault="000D7EA1" w:rsidP="004225FF">
      <w:pPr>
        <w:tabs>
          <w:tab w:val="left" w:pos="0"/>
        </w:tabs>
      </w:pPr>
      <w:r w:rsidRPr="0060051C">
        <w:t xml:space="preserve">Every action f that applies to Resources must also be implemented in a way that returns (infers, </w:t>
      </w:r>
      <w:proofErr w:type="gramStart"/>
      <w:r w:rsidR="00DA645C">
        <w:t>asserts</w:t>
      </w:r>
      <w:proofErr w:type="gramEnd"/>
      <w:r w:rsidR="00DA645C">
        <w:t xml:space="preserve"> </w:t>
      </w:r>
      <w:r w:rsidRPr="0060051C">
        <w:t>or retrieves) the representation metadata about the returned Resourc</w:t>
      </w:r>
      <w:r w:rsidRPr="00F1614B">
        <w:t xml:space="preserve">e. In general, this information is function of </w:t>
      </w:r>
      <w:r w:rsidR="00DA645C">
        <w:t xml:space="preserve">the specific </w:t>
      </w:r>
      <w:proofErr w:type="gramStart"/>
      <w:r w:rsidRPr="00F1614B">
        <w:t>f( R</w:t>
      </w:r>
      <w:proofErr w:type="gramEnd"/>
      <w:r w:rsidRPr="00F1614B">
        <w:t xml:space="preserve"> ) and, secondarily of the metadata a</w:t>
      </w:r>
      <w:r w:rsidRPr="002E0E4F">
        <w:t>bout R</w:t>
      </w:r>
    </w:p>
    <w:p w14:paraId="06E9F061" w14:textId="77777777" w:rsidR="00172779" w:rsidRPr="004225FF" w:rsidRDefault="00172779" w:rsidP="004225FF">
      <w:pPr>
        <w:tabs>
          <w:tab w:val="left" w:pos="0"/>
        </w:tabs>
        <w:rPr>
          <w:rFonts w:eastAsia="Courier New"/>
        </w:rPr>
      </w:pPr>
    </w:p>
    <w:p w14:paraId="57B77CB6" w14:textId="77777777" w:rsidR="00172779" w:rsidRPr="0060051C" w:rsidRDefault="000D7EA1" w:rsidP="009D2F09">
      <w:pPr>
        <w:tabs>
          <w:tab w:val="left" w:pos="0"/>
        </w:tabs>
        <w:rPr>
          <w:u w:val="single"/>
        </w:rPr>
      </w:pPr>
      <w:r w:rsidRPr="0060051C">
        <w:rPr>
          <w:u w:val="single"/>
        </w:rPr>
        <w:t>See also: Maybe monad</w:t>
      </w:r>
    </w:p>
    <w:p w14:paraId="35382E8B" w14:textId="77777777" w:rsidR="00172779" w:rsidRPr="004225FF" w:rsidRDefault="00172779" w:rsidP="004225FF">
      <w:pPr>
        <w:tabs>
          <w:tab w:val="left" w:pos="0"/>
        </w:tabs>
        <w:rPr>
          <w:rFonts w:eastAsia="Courier New"/>
        </w:rPr>
      </w:pPr>
    </w:p>
    <w:p w14:paraId="475E532D" w14:textId="77777777" w:rsidR="00172779" w:rsidRPr="00F1614B" w:rsidRDefault="000D7EA1" w:rsidP="00346EA4">
      <w:pPr>
        <w:pStyle w:val="Heading4"/>
        <w:numPr>
          <w:ilvl w:val="3"/>
          <w:numId w:val="5"/>
        </w:numPr>
        <w:tabs>
          <w:tab w:val="left" w:pos="0"/>
        </w:tabs>
      </w:pPr>
      <w:r w:rsidRPr="00F1614B">
        <w:t>Structure</w:t>
      </w:r>
    </w:p>
    <w:p w14:paraId="08A9C689" w14:textId="3F3FD3C0" w:rsidR="00172779" w:rsidRPr="0060051C" w:rsidRDefault="000D7EA1" w:rsidP="004225FF">
      <w:pPr>
        <w:tabs>
          <w:tab w:val="left" w:pos="0"/>
        </w:tabs>
      </w:pPr>
      <w:r w:rsidRPr="0060051C">
        <w:t xml:space="preserve">Structure allows </w:t>
      </w:r>
      <w:r w:rsidR="00045429">
        <w:t>composition of</w:t>
      </w:r>
      <w:r w:rsidRPr="0060051C">
        <w:t xml:space="preserve"> atomic Resources into complex ones, by means of parent/child (tree) and sibling (set) relationships. as described in the seminal paper</w:t>
      </w:r>
      <w:r w:rsidR="00592FF5">
        <w:rPr>
          <w:rStyle w:val="FootnoteReference"/>
        </w:rPr>
        <w:footnoteReference w:id="3"/>
      </w:r>
      <w:r w:rsidRPr="0060051C">
        <w:t>.</w:t>
      </w:r>
      <w:r w:rsidR="00592FF5">
        <w:t xml:space="preserve"> </w:t>
      </w:r>
      <w:r w:rsidRPr="0060051C">
        <w:t>Structure has</w:t>
      </w:r>
      <w:r w:rsidRPr="00F1614B">
        <w:t xml:space="preserve"> two components: the structure itself, a composite tree/set organization of one of more (specific versions of specific, carrier-wrapped) Resources, and a ‘manifest’ structure descriptor, which is itself a Resource</w:t>
      </w:r>
    </w:p>
    <w:p w14:paraId="7432196F" w14:textId="77777777" w:rsidR="00172779" w:rsidRPr="0060051C" w:rsidRDefault="00172779" w:rsidP="009D2F09">
      <w:pPr>
        <w:tabs>
          <w:tab w:val="left" w:pos="0"/>
        </w:tabs>
        <w:rPr>
          <w:u w:val="single"/>
        </w:rPr>
      </w:pPr>
    </w:p>
    <w:p w14:paraId="36A22B7C" w14:textId="77777777" w:rsidR="00172779" w:rsidRPr="00F1614B" w:rsidRDefault="00172779" w:rsidP="009D2F09">
      <w:pPr>
        <w:tabs>
          <w:tab w:val="left" w:pos="0"/>
        </w:tabs>
        <w:rPr>
          <w:u w:val="single"/>
        </w:rPr>
      </w:pPr>
    </w:p>
    <w:p w14:paraId="066B06EC"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Constructor:</w:t>
      </w:r>
    </w:p>
    <w:p w14:paraId="52F53B2A"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ab/>
        <w:t>Structure&lt;</w:t>
      </w:r>
      <w:proofErr w:type="gramStart"/>
      <w:r w:rsidRPr="00DA645C">
        <w:rPr>
          <w:rFonts w:ascii="Courier New" w:eastAsia="Courier New" w:hAnsi="Courier New" w:cs="Courier New"/>
        </w:rPr>
        <w:t>T,S</w:t>
      </w:r>
      <w:proofErr w:type="gramEnd"/>
      <w:r w:rsidRPr="00DA645C">
        <w:rPr>
          <w:rFonts w:ascii="Courier New" w:eastAsia="Courier New" w:hAnsi="Courier New" w:cs="Courier New"/>
        </w:rPr>
        <w:t xml:space="preserve">,C&gt; </w:t>
      </w:r>
    </w:p>
    <w:p w14:paraId="24EB9346" w14:textId="77777777" w:rsidR="00172779" w:rsidRPr="00DA645C" w:rsidRDefault="000D7EA1" w:rsidP="004225FF">
      <w:pPr>
        <w:tabs>
          <w:tab w:val="left" w:pos="0"/>
        </w:tabs>
        <w:ind w:left="720" w:firstLine="720"/>
        <w:rPr>
          <w:rFonts w:ascii="Courier New" w:eastAsia="Courier New" w:hAnsi="Courier New" w:cs="Courier New"/>
        </w:rPr>
      </w:pPr>
      <w:r w:rsidRPr="00DA645C">
        <w:rPr>
          <w:rFonts w:ascii="Courier New" w:eastAsia="Courier New" w:hAnsi="Courier New" w:cs="Courier New"/>
        </w:rPr>
        <w:t>= Empty | Construct (</w:t>
      </w:r>
      <w:proofErr w:type="spellStart"/>
      <w:r w:rsidRPr="00DA645C">
        <w:rPr>
          <w:rFonts w:ascii="Courier New" w:eastAsia="Courier New" w:hAnsi="Courier New" w:cs="Courier New"/>
        </w:rPr>
        <w:t>TreeSet</w:t>
      </w:r>
      <w:proofErr w:type="spellEnd"/>
      <w:r w:rsidRPr="00DA645C">
        <w:rPr>
          <w:rFonts w:ascii="Courier New" w:eastAsia="Courier New" w:hAnsi="Courier New" w:cs="Courier New"/>
        </w:rPr>
        <w:t xml:space="preserve"> T) (Manifest S)</w:t>
      </w:r>
    </w:p>
    <w:p w14:paraId="7C7DB62C" w14:textId="77777777" w:rsidR="00172779" w:rsidRPr="00DA645C" w:rsidRDefault="000D7EA1" w:rsidP="004225FF">
      <w:pPr>
        <w:tabs>
          <w:tab w:val="left" w:pos="0"/>
        </w:tabs>
        <w:ind w:left="720"/>
        <w:rPr>
          <w:rFonts w:ascii="Courier New" w:eastAsia="Courier New" w:hAnsi="Courier New" w:cs="Courier New"/>
        </w:rPr>
      </w:pPr>
      <w:proofErr w:type="spellStart"/>
      <w:r w:rsidRPr="00DA645C">
        <w:rPr>
          <w:rFonts w:ascii="Courier New" w:eastAsia="Courier New" w:hAnsi="Courier New" w:cs="Courier New"/>
        </w:rPr>
        <w:t>TreeSet</w:t>
      </w:r>
      <w:proofErr w:type="spellEnd"/>
      <w:r w:rsidRPr="00DA645C">
        <w:rPr>
          <w:rFonts w:ascii="Courier New" w:eastAsia="Courier New" w:hAnsi="Courier New" w:cs="Courier New"/>
        </w:rPr>
        <w:t>&lt;R&gt;</w:t>
      </w:r>
    </w:p>
    <w:p w14:paraId="7DC2BCB4" w14:textId="77777777" w:rsidR="00172779" w:rsidRPr="00DA645C" w:rsidRDefault="000D7EA1" w:rsidP="004225FF">
      <w:pPr>
        <w:tabs>
          <w:tab w:val="left" w:pos="0"/>
        </w:tabs>
        <w:ind w:left="720"/>
        <w:rPr>
          <w:rFonts w:ascii="Courier New" w:eastAsia="Courier New" w:hAnsi="Courier New" w:cs="Courier New"/>
        </w:rPr>
      </w:pPr>
      <w:r w:rsidRPr="00DA645C">
        <w:rPr>
          <w:rFonts w:ascii="Courier New" w:eastAsia="Courier New" w:hAnsi="Courier New" w:cs="Courier New"/>
        </w:rPr>
        <w:lastRenderedPageBreak/>
        <w:tab/>
        <w:t xml:space="preserve">= Atomic R | </w:t>
      </w:r>
      <w:proofErr w:type="spellStart"/>
      <w:r w:rsidRPr="00DA645C">
        <w:rPr>
          <w:rFonts w:ascii="Courier New" w:eastAsia="Courier New" w:hAnsi="Courier New" w:cs="Courier New"/>
        </w:rPr>
        <w:t>TreeSet</w:t>
      </w:r>
      <w:proofErr w:type="spellEnd"/>
      <w:r w:rsidRPr="00DA645C">
        <w:rPr>
          <w:rFonts w:ascii="Courier New" w:eastAsia="Courier New" w:hAnsi="Courier New" w:cs="Courier New"/>
        </w:rPr>
        <w:t xml:space="preserve"> R</w:t>
      </w:r>
    </w:p>
    <w:p w14:paraId="32CE3602"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Bind:</w:t>
      </w:r>
    </w:p>
    <w:p w14:paraId="2BFAC4DE"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ab/>
        <w:t>Structure&lt;</w:t>
      </w:r>
      <w:proofErr w:type="gramStart"/>
      <w:r w:rsidRPr="00DA645C">
        <w:rPr>
          <w:rFonts w:ascii="Courier New" w:eastAsia="Courier New" w:hAnsi="Courier New" w:cs="Courier New"/>
        </w:rPr>
        <w:t>T,S</w:t>
      </w:r>
      <w:proofErr w:type="gramEnd"/>
      <w:r w:rsidRPr="00DA645C">
        <w:rPr>
          <w:rFonts w:ascii="Courier New" w:eastAsia="Courier New" w:hAnsi="Courier New" w:cs="Courier New"/>
        </w:rPr>
        <w:t>,C&gt; &gt;&gt;= f</w:t>
      </w:r>
    </w:p>
    <w:p w14:paraId="4E5F3FD4" w14:textId="77777777" w:rsidR="00172779" w:rsidRPr="00DA645C" w:rsidRDefault="000D7EA1" w:rsidP="004225FF">
      <w:pPr>
        <w:tabs>
          <w:tab w:val="left" w:pos="0"/>
        </w:tabs>
        <w:ind w:left="720" w:firstLine="720"/>
        <w:rPr>
          <w:rFonts w:ascii="Courier New" w:eastAsia="Courier New" w:hAnsi="Courier New" w:cs="Courier New"/>
        </w:rPr>
      </w:pPr>
      <w:r w:rsidRPr="00DA645C">
        <w:rPr>
          <w:rFonts w:ascii="Courier New" w:eastAsia="Courier New" w:hAnsi="Courier New" w:cs="Courier New"/>
        </w:rPr>
        <w:t xml:space="preserve">= case: </w:t>
      </w:r>
    </w:p>
    <w:p w14:paraId="37209749" w14:textId="77777777" w:rsidR="00172779" w:rsidRPr="00DA645C" w:rsidRDefault="000D7EA1" w:rsidP="004225FF">
      <w:pPr>
        <w:tabs>
          <w:tab w:val="left" w:pos="0"/>
        </w:tabs>
        <w:ind w:left="1440" w:firstLine="720"/>
        <w:rPr>
          <w:rFonts w:ascii="Courier New" w:eastAsia="Courier New" w:hAnsi="Courier New" w:cs="Courier New"/>
        </w:rPr>
      </w:pPr>
      <w:r w:rsidRPr="00DA645C">
        <w:rPr>
          <w:rFonts w:ascii="Courier New" w:eastAsia="Fira Mono" w:hAnsi="Courier New" w:cs="Courier New"/>
        </w:rPr>
        <w:t xml:space="preserve">Empty → Empty </w:t>
      </w:r>
    </w:p>
    <w:p w14:paraId="78589B3D" w14:textId="77777777" w:rsidR="00172779" w:rsidRPr="00DA645C" w:rsidRDefault="000D7EA1" w:rsidP="004225FF">
      <w:pPr>
        <w:tabs>
          <w:tab w:val="left" w:pos="0"/>
        </w:tabs>
        <w:ind w:left="1440" w:firstLine="720"/>
        <w:rPr>
          <w:rFonts w:ascii="Courier New" w:eastAsia="Courier New" w:hAnsi="Courier New" w:cs="Courier New"/>
        </w:rPr>
      </w:pPr>
      <w:r w:rsidRPr="00DA645C">
        <w:rPr>
          <w:rFonts w:ascii="Courier New" w:eastAsia="Fira Mono" w:hAnsi="Courier New" w:cs="Courier New"/>
        </w:rPr>
        <w:t xml:space="preserve">otherwise → Construct </w:t>
      </w:r>
      <w:proofErr w:type="spellStart"/>
      <w:r w:rsidRPr="00DA645C">
        <w:rPr>
          <w:rFonts w:ascii="Courier New" w:eastAsia="Fira Mono" w:hAnsi="Courier New" w:cs="Courier New"/>
        </w:rPr>
        <w:t>TreeSet</w:t>
      </w:r>
      <w:proofErr w:type="spellEnd"/>
      <w:r w:rsidRPr="00DA645C">
        <w:rPr>
          <w:rFonts w:ascii="Courier New" w:eastAsia="Fira Mono" w:hAnsi="Courier New" w:cs="Courier New"/>
        </w:rPr>
        <w:t xml:space="preserve"> </w:t>
      </w:r>
      <w:proofErr w:type="gramStart"/>
      <w:r w:rsidRPr="00DA645C">
        <w:rPr>
          <w:rFonts w:ascii="Courier New" w:eastAsia="Fira Mono" w:hAnsi="Courier New" w:cs="Courier New"/>
        </w:rPr>
        <w:t>f( T</w:t>
      </w:r>
      <w:proofErr w:type="gramEnd"/>
      <w:r w:rsidRPr="00DA645C">
        <w:rPr>
          <w:rFonts w:ascii="Courier New" w:eastAsia="Courier New" w:hAnsi="Courier New" w:cs="Courier New"/>
        </w:rPr>
        <w:t xml:space="preserve"> ) Manifest f’( S )</w:t>
      </w:r>
    </w:p>
    <w:p w14:paraId="7A487D8D" w14:textId="77777777" w:rsidR="00172779" w:rsidRPr="00DA645C" w:rsidRDefault="000D7EA1" w:rsidP="004225FF">
      <w:pPr>
        <w:tabs>
          <w:tab w:val="left" w:pos="0"/>
        </w:tabs>
        <w:ind w:left="720"/>
        <w:rPr>
          <w:rFonts w:ascii="Courier New" w:eastAsia="Courier New" w:hAnsi="Courier New" w:cs="Courier New"/>
        </w:rPr>
      </w:pPr>
      <w:proofErr w:type="spellStart"/>
      <w:r w:rsidRPr="00DA645C">
        <w:rPr>
          <w:rFonts w:ascii="Courier New" w:eastAsia="Courier New" w:hAnsi="Courier New" w:cs="Courier New"/>
        </w:rPr>
        <w:t>TreeSet</w:t>
      </w:r>
      <w:proofErr w:type="spellEnd"/>
      <w:r w:rsidRPr="00DA645C">
        <w:rPr>
          <w:rFonts w:ascii="Courier New" w:eastAsia="Courier New" w:hAnsi="Courier New" w:cs="Courier New"/>
        </w:rPr>
        <w:t>&lt;R&gt; &gt;&gt;= f</w:t>
      </w:r>
    </w:p>
    <w:p w14:paraId="4A0576F1" w14:textId="77777777" w:rsidR="00172779" w:rsidRPr="00DA645C" w:rsidRDefault="000D7EA1" w:rsidP="004225FF">
      <w:pPr>
        <w:tabs>
          <w:tab w:val="left" w:pos="0"/>
        </w:tabs>
        <w:ind w:left="720" w:firstLine="720"/>
        <w:rPr>
          <w:rFonts w:ascii="Courier New" w:eastAsia="Courier New" w:hAnsi="Courier New" w:cs="Courier New"/>
        </w:rPr>
      </w:pPr>
      <w:r w:rsidRPr="00DA645C">
        <w:rPr>
          <w:rFonts w:ascii="Courier New" w:eastAsia="Courier New" w:hAnsi="Courier New" w:cs="Courier New"/>
        </w:rPr>
        <w:t xml:space="preserve">= Atomic </w:t>
      </w:r>
      <w:proofErr w:type="gramStart"/>
      <w:r w:rsidRPr="00DA645C">
        <w:rPr>
          <w:rFonts w:ascii="Courier New" w:eastAsia="Courier New" w:hAnsi="Courier New" w:cs="Courier New"/>
        </w:rPr>
        <w:t>f( R</w:t>
      </w:r>
      <w:proofErr w:type="gramEnd"/>
      <w:r w:rsidRPr="00DA645C">
        <w:rPr>
          <w:rFonts w:ascii="Courier New" w:eastAsia="Courier New" w:hAnsi="Courier New" w:cs="Courier New"/>
        </w:rPr>
        <w:t xml:space="preserve"> ) | </w:t>
      </w:r>
      <w:proofErr w:type="spellStart"/>
      <w:r w:rsidRPr="00DA645C">
        <w:rPr>
          <w:rFonts w:ascii="Courier New" w:eastAsia="Courier New" w:hAnsi="Courier New" w:cs="Courier New"/>
        </w:rPr>
        <w:t>TreeSet</w:t>
      </w:r>
      <w:proofErr w:type="spellEnd"/>
      <w:r w:rsidRPr="00DA645C">
        <w:rPr>
          <w:rFonts w:ascii="Courier New" w:eastAsia="Courier New" w:hAnsi="Courier New" w:cs="Courier New"/>
        </w:rPr>
        <w:t xml:space="preserve"> f( R )</w:t>
      </w:r>
      <w:r w:rsidRPr="00DA645C">
        <w:rPr>
          <w:rFonts w:ascii="Courier New" w:eastAsia="Courier New" w:hAnsi="Courier New" w:cs="Courier New"/>
        </w:rPr>
        <w:tab/>
      </w:r>
    </w:p>
    <w:p w14:paraId="4EB0EAF8" w14:textId="77777777" w:rsidR="00172779" w:rsidRPr="00DA645C" w:rsidRDefault="00172779" w:rsidP="004225FF">
      <w:pPr>
        <w:tabs>
          <w:tab w:val="left" w:pos="0"/>
        </w:tabs>
        <w:rPr>
          <w:rFonts w:ascii="Courier New" w:eastAsia="Courier New" w:hAnsi="Courier New" w:cs="Courier New"/>
        </w:rPr>
      </w:pPr>
    </w:p>
    <w:p w14:paraId="743309C0"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Courier New" w:hAnsi="Courier New" w:cs="Courier New"/>
        </w:rPr>
        <w:t>Functions:</w:t>
      </w:r>
    </w:p>
    <w:p w14:paraId="650A0CE6" w14:textId="77777777" w:rsidR="00172779" w:rsidRPr="00DA645C" w:rsidRDefault="000D7EA1" w:rsidP="004225FF">
      <w:pPr>
        <w:tabs>
          <w:tab w:val="left" w:pos="0"/>
        </w:tabs>
        <w:rPr>
          <w:rFonts w:ascii="Courier New" w:eastAsia="Courier New" w:hAnsi="Courier New" w:cs="Courier New"/>
        </w:rPr>
      </w:pPr>
      <w:r w:rsidRPr="00DA645C">
        <w:rPr>
          <w:rFonts w:ascii="Courier New" w:eastAsia="Fira Mono" w:hAnsi="Courier New" w:cs="Courier New"/>
        </w:rPr>
        <w:tab/>
      </w:r>
      <w:proofErr w:type="gramStart"/>
      <w:r w:rsidRPr="00DA645C">
        <w:rPr>
          <w:rFonts w:ascii="Courier New" w:eastAsia="Fira Mono" w:hAnsi="Courier New" w:cs="Courier New"/>
        </w:rPr>
        <w:t>flatten :</w:t>
      </w:r>
      <w:proofErr w:type="gramEnd"/>
      <w:r w:rsidRPr="00DA645C">
        <w:rPr>
          <w:rFonts w:ascii="Courier New" w:eastAsia="Fira Mono" w:hAnsi="Courier New" w:cs="Courier New"/>
        </w:rPr>
        <w:t xml:space="preserve"> ( T, S ) → C</w:t>
      </w:r>
    </w:p>
    <w:p w14:paraId="0E8EEBD6" w14:textId="77777777" w:rsidR="00172779" w:rsidRPr="0060051C" w:rsidRDefault="00172779">
      <w:pPr>
        <w:tabs>
          <w:tab w:val="left" w:pos="0"/>
        </w:tabs>
      </w:pPr>
    </w:p>
    <w:p w14:paraId="1BFA2100" w14:textId="77777777" w:rsidR="00172779" w:rsidRPr="0060051C" w:rsidRDefault="000D7EA1">
      <w:pPr>
        <w:tabs>
          <w:tab w:val="left" w:pos="0"/>
        </w:tabs>
        <w:rPr>
          <w:u w:val="single"/>
        </w:rPr>
      </w:pPr>
      <w:r w:rsidRPr="0060051C">
        <w:rPr>
          <w:u w:val="single"/>
        </w:rPr>
        <w:t>See also: Either, Tree monad</w:t>
      </w:r>
    </w:p>
    <w:p w14:paraId="65D0AF93" w14:textId="77777777" w:rsidR="00172779" w:rsidRPr="0060051C" w:rsidRDefault="00172779">
      <w:pPr>
        <w:tabs>
          <w:tab w:val="left" w:pos="0"/>
        </w:tabs>
      </w:pPr>
    </w:p>
    <w:p w14:paraId="11EC8B8C" w14:textId="739246DD" w:rsidR="00172779" w:rsidRPr="00F1614B" w:rsidRDefault="00477886" w:rsidP="00346EA4">
      <w:pPr>
        <w:pStyle w:val="Heading4"/>
        <w:numPr>
          <w:ilvl w:val="3"/>
          <w:numId w:val="5"/>
        </w:numPr>
        <w:tabs>
          <w:tab w:val="left" w:pos="0"/>
        </w:tabs>
      </w:pPr>
      <w:r>
        <w:t>Explain</w:t>
      </w:r>
    </w:p>
    <w:p w14:paraId="621A3B8C" w14:textId="22D19747" w:rsidR="00172779" w:rsidRPr="0060051C" w:rsidRDefault="00477886" w:rsidP="004225FF">
      <w:pPr>
        <w:tabs>
          <w:tab w:val="left" w:pos="0"/>
        </w:tabs>
      </w:pPr>
      <w:r>
        <w:t xml:space="preserve">Explain </w:t>
      </w:r>
      <w:r w:rsidR="00E84043">
        <w:t xml:space="preserve">wraps a </w:t>
      </w:r>
      <w:r w:rsidR="000D7EA1" w:rsidRPr="0060051C">
        <w:t xml:space="preserve">Resource </w:t>
      </w:r>
      <w:r w:rsidR="00E84043">
        <w:t xml:space="preserve">and </w:t>
      </w:r>
      <w:r w:rsidR="000D7EA1" w:rsidRPr="0060051C">
        <w:t xml:space="preserve">keeps </w:t>
      </w:r>
      <w:r w:rsidR="000D7EA1" w:rsidRPr="00F1614B">
        <w:t>an ‘explanation’ in context - an additional (Structured) Resource that carries additional information - e.g. provenance, or proofs - about the main Resource. The explanation is built incrementally, as operations are chained together, specializing the behav</w:t>
      </w:r>
      <w:r w:rsidR="000D7EA1" w:rsidRPr="002E0E4F">
        <w:t>ior o</w:t>
      </w:r>
      <w:r w:rsidR="000D7EA1" w:rsidRPr="0060051C">
        <w:t>f the classic Writer monad.</w:t>
      </w:r>
      <w:r w:rsidR="00F5109C">
        <w:t xml:space="preserve"> </w:t>
      </w:r>
      <w:r w:rsidR="000D7EA1" w:rsidRPr="0060051C">
        <w:t>Additionally, in case the Resource (or the Explanation) include variables/parameters, a Bindings structure is used to convey the associated values.</w:t>
      </w:r>
    </w:p>
    <w:p w14:paraId="4F00624E" w14:textId="77777777" w:rsidR="00172779" w:rsidRPr="00F1614B" w:rsidRDefault="00172779" w:rsidP="004225FF">
      <w:pPr>
        <w:tabs>
          <w:tab w:val="left" w:pos="0"/>
        </w:tabs>
      </w:pPr>
    </w:p>
    <w:p w14:paraId="5CC83256" w14:textId="77777777" w:rsidR="00172779" w:rsidRPr="00E84043" w:rsidRDefault="000D7EA1" w:rsidP="004225FF">
      <w:pPr>
        <w:tabs>
          <w:tab w:val="left" w:pos="0"/>
        </w:tabs>
        <w:rPr>
          <w:rFonts w:ascii="Courier New" w:eastAsia="Courier New" w:hAnsi="Courier New" w:cs="Courier New"/>
        </w:rPr>
      </w:pPr>
      <w:r w:rsidRPr="00E84043">
        <w:rPr>
          <w:rFonts w:ascii="Courier New" w:eastAsia="Courier New" w:hAnsi="Courier New" w:cs="Courier New"/>
        </w:rPr>
        <w:t>Constructor:</w:t>
      </w:r>
    </w:p>
    <w:p w14:paraId="073FEB95" w14:textId="074A7158" w:rsidR="00172779" w:rsidRPr="00E84043" w:rsidRDefault="000D7EA1" w:rsidP="004225FF">
      <w:pPr>
        <w:tabs>
          <w:tab w:val="left" w:pos="0"/>
        </w:tabs>
        <w:rPr>
          <w:rFonts w:ascii="Courier New" w:eastAsia="Courier New" w:hAnsi="Courier New" w:cs="Courier New"/>
        </w:rPr>
      </w:pPr>
      <w:r w:rsidRPr="00E84043">
        <w:rPr>
          <w:rFonts w:ascii="Courier New" w:eastAsia="Courier New" w:hAnsi="Courier New" w:cs="Courier New"/>
        </w:rPr>
        <w:tab/>
      </w:r>
      <w:r w:rsidR="00477886">
        <w:rPr>
          <w:rFonts w:ascii="Courier New" w:eastAsia="Courier New" w:hAnsi="Courier New" w:cs="Courier New"/>
        </w:rPr>
        <w:t>Explain</w:t>
      </w:r>
      <w:r w:rsidRPr="00E84043">
        <w:rPr>
          <w:rFonts w:ascii="Courier New" w:eastAsia="Courier New" w:hAnsi="Courier New" w:cs="Courier New"/>
        </w:rPr>
        <w:t>&lt;</w:t>
      </w:r>
      <w:proofErr w:type="gramStart"/>
      <w:r w:rsidRPr="00E84043">
        <w:rPr>
          <w:rFonts w:ascii="Courier New" w:eastAsia="Courier New" w:hAnsi="Courier New" w:cs="Courier New"/>
        </w:rPr>
        <w:t>S,E</w:t>
      </w:r>
      <w:proofErr w:type="gramEnd"/>
      <w:r w:rsidRPr="00E84043">
        <w:rPr>
          <w:rFonts w:ascii="Courier New" w:eastAsia="Courier New" w:hAnsi="Courier New" w:cs="Courier New"/>
        </w:rPr>
        <w:t xml:space="preserve">&gt; </w:t>
      </w:r>
    </w:p>
    <w:p w14:paraId="3A3D5A8B" w14:textId="7A633BBC" w:rsidR="00172779" w:rsidRPr="00E84043" w:rsidRDefault="000D7EA1" w:rsidP="004225FF">
      <w:pPr>
        <w:tabs>
          <w:tab w:val="left" w:pos="0"/>
        </w:tabs>
        <w:ind w:left="720" w:firstLine="720"/>
        <w:rPr>
          <w:rFonts w:ascii="Courier New" w:eastAsia="Courier New" w:hAnsi="Courier New" w:cs="Courier New"/>
        </w:rPr>
      </w:pPr>
      <w:r w:rsidRPr="00E84043">
        <w:rPr>
          <w:rFonts w:ascii="Courier New" w:eastAsia="Courier New" w:hAnsi="Courier New" w:cs="Courier New"/>
        </w:rPr>
        <w:t xml:space="preserve">= </w:t>
      </w:r>
      <w:r w:rsidR="00477886">
        <w:rPr>
          <w:rFonts w:ascii="Courier New" w:eastAsia="Courier New" w:hAnsi="Courier New" w:cs="Courier New"/>
        </w:rPr>
        <w:t>Explain</w:t>
      </w:r>
      <w:r w:rsidRPr="00E84043">
        <w:rPr>
          <w:rFonts w:ascii="Courier New" w:eastAsia="Courier New" w:hAnsi="Courier New" w:cs="Courier New"/>
        </w:rPr>
        <w:t xml:space="preserve"> S (With b)? (Explanation E)?</w:t>
      </w:r>
    </w:p>
    <w:p w14:paraId="5EC74ECD" w14:textId="77777777" w:rsidR="00172779" w:rsidRPr="00E84043" w:rsidRDefault="00172779" w:rsidP="004225FF">
      <w:pPr>
        <w:tabs>
          <w:tab w:val="left" w:pos="0"/>
        </w:tabs>
        <w:ind w:left="720"/>
        <w:rPr>
          <w:rFonts w:ascii="Courier New" w:eastAsia="Courier New" w:hAnsi="Courier New" w:cs="Courier New"/>
        </w:rPr>
      </w:pPr>
    </w:p>
    <w:p w14:paraId="1F26F32E" w14:textId="77777777" w:rsidR="00172779" w:rsidRPr="00E84043" w:rsidRDefault="000D7EA1" w:rsidP="004225FF">
      <w:pPr>
        <w:tabs>
          <w:tab w:val="left" w:pos="0"/>
        </w:tabs>
        <w:rPr>
          <w:rFonts w:ascii="Courier New" w:eastAsia="Courier New" w:hAnsi="Courier New" w:cs="Courier New"/>
        </w:rPr>
      </w:pPr>
      <w:r w:rsidRPr="00E84043">
        <w:rPr>
          <w:rFonts w:ascii="Courier New" w:eastAsia="Courier New" w:hAnsi="Courier New" w:cs="Courier New"/>
        </w:rPr>
        <w:t>Bind:</w:t>
      </w:r>
    </w:p>
    <w:p w14:paraId="344BE3FC" w14:textId="1D6E8530" w:rsidR="00172779" w:rsidRPr="00E84043" w:rsidRDefault="000D7EA1" w:rsidP="004225FF">
      <w:pPr>
        <w:tabs>
          <w:tab w:val="left" w:pos="0"/>
        </w:tabs>
        <w:rPr>
          <w:rFonts w:ascii="Courier New" w:eastAsia="Courier New" w:hAnsi="Courier New" w:cs="Courier New"/>
        </w:rPr>
      </w:pPr>
      <w:r w:rsidRPr="00E84043">
        <w:rPr>
          <w:rFonts w:ascii="Courier New" w:eastAsia="Fira Mono" w:hAnsi="Courier New" w:cs="Courier New"/>
        </w:rPr>
        <w:tab/>
      </w:r>
      <w:r w:rsidR="00477886">
        <w:rPr>
          <w:rFonts w:ascii="Courier New" w:eastAsia="Fira Mono" w:hAnsi="Courier New" w:cs="Courier New"/>
        </w:rPr>
        <w:t>Explain</w:t>
      </w:r>
      <w:r w:rsidRPr="00E84043">
        <w:rPr>
          <w:rFonts w:ascii="Courier New" w:eastAsia="Fira Mono" w:hAnsi="Courier New" w:cs="Courier New"/>
        </w:rPr>
        <w:t>&lt;S&gt; &gt;&gt;= f =</w:t>
      </w:r>
      <w:r w:rsidRPr="00E84043">
        <w:rPr>
          <w:rFonts w:ascii="Courier New" w:eastAsia="Fira Mono" w:hAnsi="Courier New" w:cs="Courier New"/>
        </w:rPr>
        <w:br/>
      </w:r>
      <w:r w:rsidRPr="00E84043">
        <w:rPr>
          <w:rFonts w:ascii="Courier New" w:eastAsia="Fira Mono" w:hAnsi="Courier New" w:cs="Courier New"/>
        </w:rPr>
        <w:tab/>
      </w:r>
      <w:r w:rsidRPr="00E84043">
        <w:rPr>
          <w:rFonts w:ascii="Courier New" w:eastAsia="Fira Mono" w:hAnsi="Courier New" w:cs="Courier New"/>
        </w:rPr>
        <w:tab/>
      </w:r>
      <w:r w:rsidR="00477886">
        <w:rPr>
          <w:rFonts w:ascii="Courier New" w:eastAsia="Fira Mono" w:hAnsi="Courier New" w:cs="Courier New"/>
        </w:rPr>
        <w:t>X</w:t>
      </w:r>
      <w:r w:rsidRPr="00E84043">
        <w:rPr>
          <w:rFonts w:ascii="Courier New" w:eastAsia="Fira Mono" w:hAnsi="Courier New" w:cs="Courier New"/>
        </w:rPr>
        <w:t xml:space="preserve"> ← </w:t>
      </w:r>
      <w:proofErr w:type="gramStart"/>
      <w:r w:rsidRPr="00E84043">
        <w:rPr>
          <w:rFonts w:ascii="Courier New" w:eastAsia="Fira Mono" w:hAnsi="Courier New" w:cs="Courier New"/>
        </w:rPr>
        <w:t>f( bind</w:t>
      </w:r>
      <w:proofErr w:type="gramEnd"/>
      <w:r w:rsidRPr="00E84043">
        <w:rPr>
          <w:rFonts w:ascii="Courier New" w:eastAsia="Fira Mono" w:hAnsi="Courier New" w:cs="Courier New"/>
        </w:rPr>
        <w:t xml:space="preserve">( S, b) ) </w:t>
      </w:r>
    </w:p>
    <w:p w14:paraId="5E75FDD5" w14:textId="78F384FC" w:rsidR="00172779" w:rsidRPr="00E84043" w:rsidRDefault="00477886" w:rsidP="004225FF">
      <w:pPr>
        <w:tabs>
          <w:tab w:val="left" w:pos="0"/>
        </w:tabs>
        <w:ind w:left="720" w:firstLine="720"/>
        <w:rPr>
          <w:rFonts w:ascii="Courier New" w:eastAsia="Courier New" w:hAnsi="Courier New" w:cs="Courier New"/>
        </w:rPr>
      </w:pPr>
      <w:r>
        <w:rPr>
          <w:rFonts w:ascii="Courier New" w:eastAsia="Courier New" w:hAnsi="Courier New" w:cs="Courier New"/>
        </w:rPr>
        <w:t>Explain</w:t>
      </w:r>
      <w:r w:rsidR="000D7EA1" w:rsidRPr="00E84043">
        <w:rPr>
          <w:rFonts w:ascii="Courier New" w:eastAsia="Courier New" w:hAnsi="Courier New" w:cs="Courier New"/>
        </w:rPr>
        <w:t xml:space="preserve"> </w:t>
      </w:r>
      <w:r>
        <w:rPr>
          <w:rFonts w:ascii="Courier New" w:eastAsia="Courier New" w:hAnsi="Courier New" w:cs="Courier New"/>
        </w:rPr>
        <w:t>X</w:t>
      </w:r>
      <w:r w:rsidR="000D7EA1" w:rsidRPr="00E84043">
        <w:rPr>
          <w:rFonts w:ascii="Courier New" w:eastAsia="Courier New" w:hAnsi="Courier New" w:cs="Courier New"/>
        </w:rPr>
        <w:t xml:space="preserve"> </w:t>
      </w:r>
      <w:r w:rsidR="000D7EA1" w:rsidRPr="00E84043">
        <w:rPr>
          <w:rFonts w:ascii="Courier New" w:eastAsia="Courier New" w:hAnsi="Courier New" w:cs="Courier New"/>
        </w:rPr>
        <w:br/>
      </w:r>
      <w:r w:rsidR="000D7EA1" w:rsidRPr="00E84043">
        <w:rPr>
          <w:rFonts w:ascii="Courier New" w:eastAsia="Courier New" w:hAnsi="Courier New" w:cs="Courier New"/>
        </w:rPr>
        <w:tab/>
      </w:r>
      <w:r w:rsidR="000D7EA1" w:rsidRPr="00E84043">
        <w:rPr>
          <w:rFonts w:ascii="Courier New" w:eastAsia="Courier New" w:hAnsi="Courier New" w:cs="Courier New"/>
        </w:rPr>
        <w:tab/>
        <w:t xml:space="preserve">(With </w:t>
      </w:r>
      <w:proofErr w:type="spellStart"/>
      <w:proofErr w:type="gramStart"/>
      <w:r w:rsidR="000D7EA1" w:rsidRPr="00E84043">
        <w:rPr>
          <w:rFonts w:ascii="Courier New" w:eastAsia="Courier New" w:hAnsi="Courier New" w:cs="Courier New"/>
        </w:rPr>
        <w:t>subst</w:t>
      </w:r>
      <w:proofErr w:type="spellEnd"/>
      <w:r w:rsidR="000D7EA1" w:rsidRPr="00E84043">
        <w:rPr>
          <w:rFonts w:ascii="Courier New" w:eastAsia="Courier New" w:hAnsi="Courier New" w:cs="Courier New"/>
        </w:rPr>
        <w:t>( b</w:t>
      </w:r>
      <w:proofErr w:type="gramEnd"/>
      <w:r w:rsidR="000D7EA1" w:rsidRPr="00E84043">
        <w:rPr>
          <w:rFonts w:ascii="Courier New" w:eastAsia="Courier New" w:hAnsi="Courier New" w:cs="Courier New"/>
        </w:rPr>
        <w:t>, f’(</w:t>
      </w:r>
      <w:r>
        <w:rPr>
          <w:rFonts w:ascii="Courier New" w:eastAsia="Courier New" w:hAnsi="Courier New" w:cs="Courier New"/>
        </w:rPr>
        <w:t>X</w:t>
      </w:r>
      <w:r w:rsidR="000D7EA1" w:rsidRPr="00E84043">
        <w:rPr>
          <w:rFonts w:ascii="Courier New" w:eastAsia="Courier New" w:hAnsi="Courier New" w:cs="Courier New"/>
        </w:rPr>
        <w:t xml:space="preserve">) ))? </w:t>
      </w:r>
    </w:p>
    <w:p w14:paraId="6F97B290" w14:textId="3EA0D030" w:rsidR="00172779" w:rsidRPr="0060051C" w:rsidRDefault="000D7EA1" w:rsidP="004225FF">
      <w:pPr>
        <w:tabs>
          <w:tab w:val="left" w:pos="0"/>
        </w:tabs>
        <w:ind w:left="1440" w:firstLine="720"/>
      </w:pPr>
      <w:r w:rsidRPr="00E84043">
        <w:rPr>
          <w:rFonts w:ascii="Courier New" w:eastAsia="Courier New" w:hAnsi="Courier New" w:cs="Courier New"/>
        </w:rPr>
        <w:t xml:space="preserve">(Explanation </w:t>
      </w:r>
      <w:proofErr w:type="gramStart"/>
      <w:r w:rsidRPr="00E84043">
        <w:rPr>
          <w:rFonts w:ascii="Courier New" w:eastAsia="Courier New" w:hAnsi="Courier New" w:cs="Courier New"/>
        </w:rPr>
        <w:t>add( explain</w:t>
      </w:r>
      <w:proofErr w:type="gramEnd"/>
      <w:r w:rsidRPr="00E84043">
        <w:rPr>
          <w:rFonts w:ascii="Courier New" w:eastAsia="Courier New" w:hAnsi="Courier New" w:cs="Courier New"/>
        </w:rPr>
        <w:t>(</w:t>
      </w:r>
      <w:r w:rsidR="00477886">
        <w:rPr>
          <w:rFonts w:ascii="Courier New" w:eastAsia="Courier New" w:hAnsi="Courier New" w:cs="Courier New"/>
        </w:rPr>
        <w:t>X</w:t>
      </w:r>
      <w:r w:rsidRPr="00E84043">
        <w:rPr>
          <w:rFonts w:ascii="Courier New" w:eastAsia="Courier New" w:hAnsi="Courier New" w:cs="Courier New"/>
        </w:rPr>
        <w:t>), E) )</w:t>
      </w:r>
      <w:r w:rsidRPr="004225FF">
        <w:rPr>
          <w:rFonts w:eastAsia="Courier New"/>
        </w:rPr>
        <w:br/>
      </w:r>
      <w:r w:rsidRPr="004225FF">
        <w:rPr>
          <w:rFonts w:eastAsia="Courier New"/>
        </w:rPr>
        <w:tab/>
      </w:r>
    </w:p>
    <w:p w14:paraId="29AA2484" w14:textId="38A18B5B" w:rsidR="00172779" w:rsidRPr="0060051C" w:rsidRDefault="000D7EA1" w:rsidP="004225FF">
      <w:pPr>
        <w:tabs>
          <w:tab w:val="left" w:pos="0"/>
        </w:tabs>
      </w:pPr>
      <w:r w:rsidRPr="00F1614B">
        <w:t xml:space="preserve">In particular, when </w:t>
      </w:r>
      <w:r w:rsidR="00477886">
        <w:t>Explains</w:t>
      </w:r>
      <w:r w:rsidRPr="00F1614B">
        <w:t xml:space="preserve"> are chained through operations: </w:t>
      </w:r>
      <w:proofErr w:type="spellStart"/>
      <w:r w:rsidRPr="00F1614B">
        <w:t>i</w:t>
      </w:r>
      <w:proofErr w:type="spellEnd"/>
      <w:r w:rsidRPr="00F1614B">
        <w:t>) the bindings are applied to the main structure S, ii) the associated acti</w:t>
      </w:r>
      <w:r w:rsidRPr="002E0E4F">
        <w:t>o</w:t>
      </w:r>
      <w:r w:rsidRPr="0060051C">
        <w:t>n(s) are applied to the bound structure to derive the next Answer; iii) as needed, the bindings are propagated by substitution;  iv) the Explanation for the latest action, if any, is incrementally added (structured) into the current Explanation.</w:t>
      </w:r>
      <w:r w:rsidRPr="0060051C">
        <w:br/>
      </w:r>
    </w:p>
    <w:p w14:paraId="7F47AC7F" w14:textId="77777777" w:rsidR="00172779" w:rsidRPr="0060051C" w:rsidRDefault="000D7EA1" w:rsidP="009D2F09">
      <w:pPr>
        <w:tabs>
          <w:tab w:val="left" w:pos="0"/>
        </w:tabs>
        <w:rPr>
          <w:u w:val="single"/>
        </w:rPr>
      </w:pPr>
      <w:r w:rsidRPr="0060051C">
        <w:rPr>
          <w:u w:val="single"/>
        </w:rPr>
        <w:t>See also: Writer monad</w:t>
      </w:r>
    </w:p>
    <w:p w14:paraId="344DB6B5" w14:textId="77777777" w:rsidR="00172779" w:rsidRPr="0060051C" w:rsidRDefault="00172779">
      <w:pPr>
        <w:tabs>
          <w:tab w:val="left" w:pos="0"/>
        </w:tabs>
      </w:pPr>
    </w:p>
    <w:p w14:paraId="511B22FD" w14:textId="17C75666" w:rsidR="00172779" w:rsidRPr="00E14A7F" w:rsidRDefault="00E84043" w:rsidP="00346EA4">
      <w:pPr>
        <w:pStyle w:val="Heading4"/>
        <w:numPr>
          <w:ilvl w:val="3"/>
          <w:numId w:val="5"/>
        </w:numPr>
        <w:tabs>
          <w:tab w:val="left" w:pos="0"/>
        </w:tabs>
      </w:pPr>
      <w:r>
        <w:t>Integration</w:t>
      </w:r>
    </w:p>
    <w:p w14:paraId="6757BDAB" w14:textId="1EE41D4A" w:rsidR="002D27F9" w:rsidRPr="002D27F9" w:rsidRDefault="002D27F9" w:rsidP="009D2F09">
      <w:pPr>
        <w:tabs>
          <w:tab w:val="left" w:pos="0"/>
        </w:tabs>
        <w:rPr>
          <w:i/>
        </w:rPr>
      </w:pPr>
      <w:r>
        <w:t xml:space="preserve">An API4KP Monad integrates </w:t>
      </w:r>
      <w:r>
        <w:rPr>
          <w:i/>
        </w:rPr>
        <w:t xml:space="preserve">Identifiable, Series, Carrier and </w:t>
      </w:r>
      <w:r w:rsidR="00477886">
        <w:rPr>
          <w:i/>
        </w:rPr>
        <w:t>Explain</w:t>
      </w:r>
      <w:r>
        <w:rPr>
          <w:i/>
        </w:rPr>
        <w:t xml:space="preserve">, </w:t>
      </w:r>
      <w:r>
        <w:t xml:space="preserve">and can be extended with </w:t>
      </w:r>
      <w:r>
        <w:rPr>
          <w:i/>
        </w:rPr>
        <w:t>Series and Structure.</w:t>
      </w:r>
    </w:p>
    <w:p w14:paraId="24D2111E" w14:textId="1A60E00E" w:rsidR="00E84043" w:rsidRPr="0060051C" w:rsidRDefault="00E84043" w:rsidP="009D2F09">
      <w:pPr>
        <w:tabs>
          <w:tab w:val="left" w:pos="0"/>
        </w:tabs>
      </w:pPr>
      <w:r>
        <w:t xml:space="preserve">In the API specification, Knowledge Carriers are used in combination </w:t>
      </w:r>
      <w:r w:rsidR="002D27F9">
        <w:t xml:space="preserve">with a Monadic wrapper, Answer, </w:t>
      </w:r>
      <w:r>
        <w:t>that combines the behavior of all the API4KP monads.</w:t>
      </w:r>
      <w:r w:rsidR="002D27F9">
        <w:t xml:space="preserve"> In particular, (Composite) </w:t>
      </w:r>
      <w:proofErr w:type="spellStart"/>
      <w:r w:rsidR="002D27F9">
        <w:t>KnowledgeCarrier</w:t>
      </w:r>
      <w:proofErr w:type="spellEnd"/>
      <w:r w:rsidR="002D27F9">
        <w:t xml:space="preserve"> provides the structural component</w:t>
      </w:r>
      <w:r w:rsidR="00477886">
        <w:t>, while Answer defines the monadic operations – return/of, bind/map, join/</w:t>
      </w:r>
      <w:proofErr w:type="spellStart"/>
      <w:r w:rsidR="00477886">
        <w:t>flatmap</w:t>
      </w:r>
      <w:proofErr w:type="spellEnd"/>
      <w:r w:rsidR="00477886">
        <w:t xml:space="preserve">. </w:t>
      </w:r>
      <w:r w:rsidR="002D27F9">
        <w:br/>
      </w:r>
      <w:r>
        <w:t xml:space="preserve">Answer is the same object has been introduced in Section </w:t>
      </w:r>
      <w:r w:rsidR="00F5109C">
        <w:fldChar w:fldCharType="begin"/>
      </w:r>
      <w:r w:rsidR="00F5109C">
        <w:instrText xml:space="preserve"> REF _Ref48824699 \r \h </w:instrText>
      </w:r>
      <w:r w:rsidR="00F5109C">
        <w:fldChar w:fldCharType="separate"/>
      </w:r>
      <w:r w:rsidR="00F5109C">
        <w:t>7.1.6.6</w:t>
      </w:r>
      <w:r w:rsidR="00F5109C">
        <w:fldChar w:fldCharType="end"/>
      </w:r>
      <w:r>
        <w:t>, with the motivation of generalizing web-oriented operations to other integration patterns.</w:t>
      </w:r>
    </w:p>
    <w:p w14:paraId="786672BE" w14:textId="10CF12FD" w:rsidR="002D27F9" w:rsidRDefault="002D27F9">
      <w:r>
        <w:br w:type="page"/>
      </w:r>
    </w:p>
    <w:p w14:paraId="0411DBEF" w14:textId="77777777" w:rsidR="00172779" w:rsidRPr="00E14A7F" w:rsidRDefault="000D7EA1" w:rsidP="00346EA4">
      <w:pPr>
        <w:pStyle w:val="Heading3"/>
        <w:numPr>
          <w:ilvl w:val="2"/>
          <w:numId w:val="5"/>
        </w:numPr>
        <w:tabs>
          <w:tab w:val="left" w:pos="0"/>
        </w:tabs>
      </w:pPr>
      <w:bookmarkStart w:id="256" w:name="_cuh1s9fpzd44" w:colFirst="0" w:colLast="0"/>
      <w:bookmarkStart w:id="257" w:name="_Toc65413922"/>
      <w:bookmarkEnd w:id="256"/>
      <w:r w:rsidRPr="00E14A7F">
        <w:lastRenderedPageBreak/>
        <w:t>Operations - General Patterns</w:t>
      </w:r>
      <w:bookmarkEnd w:id="257"/>
    </w:p>
    <w:p w14:paraId="3C2F01D8" w14:textId="67C1D6D9" w:rsidR="00172779" w:rsidRDefault="000D7EA1" w:rsidP="004225FF">
      <w:pPr>
        <w:tabs>
          <w:tab w:val="left" w:pos="0"/>
        </w:tabs>
        <w:rPr>
          <w:i/>
        </w:rPr>
      </w:pPr>
      <w:r w:rsidRPr="0060051C">
        <w:t>In line with the general API4KP principles, most operations are designed to follow a common pattern</w:t>
      </w:r>
      <w:r w:rsidR="00545F47">
        <w:t xml:space="preserve">, as shown below in </w:t>
      </w:r>
      <w:ins w:id="258" w:author="Sottara, Davide" w:date="2021-03-20T16:06:00Z">
        <w:r w:rsidR="006616CA">
          <w:fldChar w:fldCharType="begin"/>
        </w:r>
        <w:r w:rsidR="006616CA">
          <w:instrText xml:space="preserve"> REF _Ref67148829 \h </w:instrText>
        </w:r>
      </w:ins>
      <w:r w:rsidR="006616CA">
        <w:fldChar w:fldCharType="separate"/>
      </w:r>
      <w:ins w:id="259" w:author="Sottara, Davide" w:date="2021-03-20T16:06:00Z">
        <w:r w:rsidR="006616CA" w:rsidRPr="00545F47">
          <w:t xml:space="preserve">Figure </w:t>
        </w:r>
        <w:r w:rsidR="006616CA">
          <w:rPr>
            <w:noProof/>
          </w:rPr>
          <w:t>9</w:t>
        </w:r>
        <w:r w:rsidR="006616CA">
          <w:fldChar w:fldCharType="end"/>
        </w:r>
      </w:ins>
      <w:del w:id="260" w:author="Sottara, Davide" w:date="2021-03-20T16:06:00Z">
        <w:r w:rsidR="00545F47" w:rsidRPr="006616CA" w:rsidDel="006616CA">
          <w:delText>Figure 8</w:delText>
        </w:r>
      </w:del>
      <w:r w:rsidRPr="0060051C">
        <w:t xml:space="preserve">. </w:t>
      </w:r>
      <w:r w:rsidRPr="0060051C">
        <w:br/>
      </w:r>
    </w:p>
    <w:p w14:paraId="2C94E1EA" w14:textId="77777777" w:rsidR="00545F47" w:rsidRDefault="003168EE" w:rsidP="00545F47">
      <w:pPr>
        <w:keepNext/>
        <w:tabs>
          <w:tab w:val="left" w:pos="0"/>
        </w:tabs>
      </w:pPr>
      <w:r>
        <w:rPr>
          <w:i/>
          <w:noProof/>
        </w:rPr>
        <w:drawing>
          <wp:inline distT="0" distB="0" distL="0" distR="0" wp14:anchorId="0043293D" wp14:editId="1A02D9E2">
            <wp:extent cx="6122035" cy="18402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 Class Diagr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2035" cy="1840230"/>
                    </a:xfrm>
                    <a:prstGeom prst="rect">
                      <a:avLst/>
                    </a:prstGeom>
                  </pic:spPr>
                </pic:pic>
              </a:graphicData>
            </a:graphic>
          </wp:inline>
        </w:drawing>
      </w:r>
    </w:p>
    <w:p w14:paraId="5567C2D6" w14:textId="01582907" w:rsidR="003168EE" w:rsidRPr="00545F47" w:rsidRDefault="00545F47" w:rsidP="00545F47">
      <w:pPr>
        <w:pStyle w:val="Caption"/>
        <w:rPr>
          <w:i w:val="0"/>
          <w:sz w:val="20"/>
          <w:szCs w:val="20"/>
        </w:rPr>
      </w:pPr>
      <w:bookmarkStart w:id="261" w:name="_Ref67148829"/>
      <w:r w:rsidRPr="00545F47">
        <w:rPr>
          <w:sz w:val="20"/>
          <w:szCs w:val="20"/>
        </w:rPr>
        <w:t xml:space="preserve">Figure </w:t>
      </w:r>
      <w:r w:rsidRPr="00545F47">
        <w:rPr>
          <w:sz w:val="20"/>
          <w:szCs w:val="20"/>
        </w:rPr>
        <w:fldChar w:fldCharType="begin"/>
      </w:r>
      <w:r w:rsidRPr="00545F47">
        <w:rPr>
          <w:sz w:val="20"/>
          <w:szCs w:val="20"/>
        </w:rPr>
        <w:instrText xml:space="preserve"> SEQ Figure \* ARABIC </w:instrText>
      </w:r>
      <w:r w:rsidRPr="00545F47">
        <w:rPr>
          <w:sz w:val="20"/>
          <w:szCs w:val="20"/>
        </w:rPr>
        <w:fldChar w:fldCharType="separate"/>
      </w:r>
      <w:ins w:id="262" w:author="Sottara, Davide" w:date="2021-03-20T16:44:00Z">
        <w:r w:rsidR="00E54B8C">
          <w:rPr>
            <w:noProof/>
            <w:sz w:val="20"/>
            <w:szCs w:val="20"/>
          </w:rPr>
          <w:t>9</w:t>
        </w:r>
      </w:ins>
      <w:r w:rsidRPr="00545F47">
        <w:rPr>
          <w:sz w:val="20"/>
          <w:szCs w:val="20"/>
        </w:rPr>
        <w:fldChar w:fldCharType="end"/>
      </w:r>
      <w:bookmarkEnd w:id="261"/>
      <w:r w:rsidRPr="00545F47">
        <w:rPr>
          <w:sz w:val="20"/>
          <w:szCs w:val="20"/>
        </w:rPr>
        <w:t>. General Operation Patterns</w:t>
      </w:r>
    </w:p>
    <w:p w14:paraId="4374A8C6" w14:textId="77777777" w:rsidR="00FE0A4F" w:rsidRDefault="00FE0A4F" w:rsidP="004225FF">
      <w:pPr>
        <w:tabs>
          <w:tab w:val="left" w:pos="0"/>
        </w:tabs>
      </w:pPr>
    </w:p>
    <w:p w14:paraId="2ED14CE2" w14:textId="77777777" w:rsidR="00BF045E" w:rsidRDefault="00BF045E" w:rsidP="00BF045E">
      <w:pPr>
        <w:tabs>
          <w:tab w:val="left" w:pos="0"/>
        </w:tabs>
      </w:pPr>
      <w:r>
        <w:t xml:space="preserve">API4KP Components are named Software components that implement at least one API4KP Knowledge Processing Task. The role of API4KP Component can be played by existing knowledge-oriented software, wrapped using API4KP interfaces, but also dedicated software that implements a variety of different algorithms. </w:t>
      </w:r>
    </w:p>
    <w:p w14:paraId="2E7F50A5" w14:textId="77777777" w:rsidR="00BF045E" w:rsidRDefault="00BF045E" w:rsidP="00BF045E">
      <w:pPr>
        <w:tabs>
          <w:tab w:val="left" w:pos="0"/>
        </w:tabs>
      </w:pPr>
    </w:p>
    <w:p w14:paraId="65459BE9" w14:textId="77777777" w:rsidR="00BF045E" w:rsidRDefault="00BF045E" w:rsidP="00BF045E">
      <w:pPr>
        <w:tabs>
          <w:tab w:val="left" w:pos="0"/>
        </w:tabs>
      </w:pPr>
      <w:r>
        <w:t xml:space="preserve">An API4KP Component must provide behaviors that are compliant with the operation semantics defined in the API4KP ontology of Knowledge Processing Operations (api4kp-ops). </w:t>
      </w:r>
    </w:p>
    <w:p w14:paraId="3A7B2EE8" w14:textId="77777777" w:rsidR="00BF045E" w:rsidRDefault="00BF045E" w:rsidP="00BF045E">
      <w:pPr>
        <w:tabs>
          <w:tab w:val="left" w:pos="0"/>
        </w:tabs>
      </w:pPr>
      <w:r>
        <w:t xml:space="preserve">Service endpoints that conform to the API4KP signatures expose the operations to clients as functions. Operators are the modules that bind the signature to the underlying </w:t>
      </w:r>
      <w:proofErr w:type="gramStart"/>
      <w:r>
        <w:t>implementation, and</w:t>
      </w:r>
      <w:proofErr w:type="gramEnd"/>
      <w:r>
        <w:t xml:space="preserve"> are usually realized with strategies that range from sub-components to “lambdas”.</w:t>
      </w:r>
    </w:p>
    <w:p w14:paraId="22C35E63" w14:textId="77777777" w:rsidR="00BF045E" w:rsidRDefault="00BF045E" w:rsidP="00BF045E">
      <w:pPr>
        <w:tabs>
          <w:tab w:val="left" w:pos="0"/>
        </w:tabs>
      </w:pPr>
    </w:p>
    <w:p w14:paraId="3C08C937" w14:textId="77777777" w:rsidR="00BF045E" w:rsidRDefault="00BF045E" w:rsidP="00BF045E">
      <w:pPr>
        <w:tabs>
          <w:tab w:val="left" w:pos="0"/>
        </w:tabs>
      </w:pPr>
      <w:r>
        <w:t>The APIs allow for some degree of insight into the Knowledge Platform Implementation</w:t>
      </w:r>
      <w:bookmarkStart w:id="263" w:name="_vc41issjfveh" w:colFirst="0" w:colLast="0"/>
      <w:bookmarkStart w:id="264" w:name="_nmesnc8t0i5q" w:colFirst="0" w:colLast="0"/>
      <w:bookmarkStart w:id="265" w:name="_8ao18s6ln2g0" w:colFirst="0" w:colLast="0"/>
      <w:bookmarkStart w:id="266" w:name="_1t32sohyv334" w:colFirst="0" w:colLast="0"/>
      <w:bookmarkEnd w:id="263"/>
      <w:bookmarkEnd w:id="264"/>
      <w:bookmarkEnd w:id="265"/>
      <w:bookmarkEnd w:id="266"/>
      <w:r>
        <w:t xml:space="preserve">. </w:t>
      </w:r>
      <w:r>
        <w:br/>
      </w:r>
    </w:p>
    <w:p w14:paraId="131D8691" w14:textId="18713338" w:rsidR="00BF045E" w:rsidRDefault="00BF045E" w:rsidP="005F18EA">
      <w:pPr>
        <w:pStyle w:val="Heading4"/>
      </w:pPr>
      <w:r>
        <w:t>Discovery</w:t>
      </w:r>
    </w:p>
    <w:p w14:paraId="381C273C" w14:textId="49C6B8AB" w:rsidR="00BF045E" w:rsidRDefault="00BF045E" w:rsidP="00BF045E">
      <w:pPr>
        <w:tabs>
          <w:tab w:val="left" w:pos="0"/>
        </w:tabs>
      </w:pPr>
      <w:proofErr w:type="gramStart"/>
      <w:r>
        <w:t>Servers as a whole, as well as</w:t>
      </w:r>
      <w:proofErr w:type="gramEnd"/>
      <w:r>
        <w:t xml:space="preserve"> individual Operators, can return self-describing resources with metadata and other descriptive information. These descriptive resources themselves are not standardized, but should extend api4</w:t>
      </w:r>
      <w:proofErr w:type="gramStart"/>
      <w:r>
        <w:t>kp:KnowledgePlatformComponent</w:t>
      </w:r>
      <w:proofErr w:type="gramEnd"/>
      <w:r>
        <w:t xml:space="preserve"> and/or api4kp:KnowledgeProcessingOperator. </w:t>
      </w:r>
      <w:r>
        <w:br/>
        <w:t>In particular, the descriptors should use api4</w:t>
      </w:r>
      <w:proofErr w:type="gramStart"/>
      <w:r>
        <w:t>kp:ResourceIdentifiers</w:t>
      </w:r>
      <w:proofErr w:type="gramEnd"/>
      <w:r>
        <w:t xml:space="preserve"> as identifiers, and use standard references to the concepts in the API4KP ontologies, including api4kp-ops and api4kp-kp, when describing the nature of the platform components themselves.</w:t>
      </w:r>
      <w:r>
        <w:br/>
      </w:r>
    </w:p>
    <w:p w14:paraId="67A76357" w14:textId="0E8C3074" w:rsidR="00BF045E" w:rsidRDefault="00BF045E" w:rsidP="005F18EA">
      <w:pPr>
        <w:pStyle w:val="Heading4"/>
      </w:pPr>
      <w:r>
        <w:t>Parameters</w:t>
      </w:r>
    </w:p>
    <w:p w14:paraId="2B1A03FC" w14:textId="77777777" w:rsidR="00BF045E" w:rsidRDefault="00BF045E" w:rsidP="00BF045E">
      <w:pPr>
        <w:tabs>
          <w:tab w:val="left" w:pos="0"/>
        </w:tabs>
      </w:pPr>
      <w:r>
        <w:t>Several operations allow the client to provide component-specific Parameters.</w:t>
      </w:r>
      <w:r>
        <w:br/>
        <w:t>API4KP parameters are key/value pairs of simple Strings, which are (de)serialized according to the following grammar.</w:t>
      </w:r>
    </w:p>
    <w:p w14:paraId="2017B690" w14:textId="77777777" w:rsidR="00BF045E" w:rsidRPr="005F18EA" w:rsidRDefault="00BF045E" w:rsidP="00BF045E">
      <w:pPr>
        <w:tabs>
          <w:tab w:val="left" w:pos="0"/>
        </w:tabs>
        <w:ind w:left="720"/>
        <w:rPr>
          <w:rFonts w:ascii="Courier New" w:hAnsi="Courier New" w:cs="Courier New"/>
          <w:sz w:val="18"/>
          <w:szCs w:val="18"/>
        </w:rPr>
      </w:pPr>
      <w:r>
        <w:br/>
      </w:r>
      <w:r w:rsidRPr="005F18EA">
        <w:rPr>
          <w:rFonts w:ascii="Courier New" w:hAnsi="Courier New" w:cs="Courier New"/>
          <w:sz w:val="18"/>
          <w:szCs w:val="18"/>
        </w:rPr>
        <w:t>&lt;Parameters</w:t>
      </w:r>
      <w:proofErr w:type="gramStart"/>
      <w:r w:rsidRPr="005F18EA">
        <w:rPr>
          <w:rFonts w:ascii="Courier New" w:hAnsi="Courier New" w:cs="Courier New"/>
          <w:sz w:val="18"/>
          <w:szCs w:val="18"/>
        </w:rPr>
        <w:t>&gt; :</w:t>
      </w:r>
      <w:proofErr w:type="gramEnd"/>
      <w:r w:rsidRPr="005F18EA">
        <w:rPr>
          <w:rFonts w:ascii="Courier New" w:hAnsi="Courier New" w:cs="Courier New"/>
          <w:sz w:val="18"/>
          <w:szCs w:val="18"/>
        </w:rPr>
        <w:t>= &lt;Parameter&gt; (‘,’ &lt;Parameter&gt;)*</w:t>
      </w:r>
      <w:r w:rsidRPr="005F18EA">
        <w:rPr>
          <w:rFonts w:ascii="Courier New" w:hAnsi="Courier New" w:cs="Courier New"/>
          <w:sz w:val="18"/>
          <w:szCs w:val="18"/>
        </w:rPr>
        <w:br/>
        <w:t>&lt;Parameter&gt; := &lt;Key&gt; ‘=’ &lt;Value&gt;</w:t>
      </w:r>
    </w:p>
    <w:p w14:paraId="48C367E3" w14:textId="77777777" w:rsidR="00BF045E" w:rsidRPr="005F18EA" w:rsidRDefault="00BF045E" w:rsidP="00BF045E">
      <w:pPr>
        <w:tabs>
          <w:tab w:val="left" w:pos="0"/>
        </w:tabs>
        <w:ind w:left="720"/>
        <w:rPr>
          <w:rFonts w:ascii="Courier New" w:hAnsi="Courier New" w:cs="Courier New"/>
          <w:sz w:val="18"/>
          <w:szCs w:val="18"/>
        </w:rPr>
      </w:pPr>
      <w:r w:rsidRPr="005F18EA">
        <w:rPr>
          <w:rFonts w:ascii="Courier New" w:hAnsi="Courier New" w:cs="Courier New"/>
          <w:sz w:val="18"/>
          <w:szCs w:val="18"/>
        </w:rPr>
        <w:t>&lt;Key</w:t>
      </w:r>
      <w:proofErr w:type="gramStart"/>
      <w:r w:rsidRPr="005F18EA">
        <w:rPr>
          <w:rFonts w:ascii="Courier New" w:hAnsi="Courier New" w:cs="Courier New"/>
          <w:sz w:val="18"/>
          <w:szCs w:val="18"/>
        </w:rPr>
        <w:t>&gt; :</w:t>
      </w:r>
      <w:proofErr w:type="gramEnd"/>
      <w:r w:rsidRPr="005F18EA">
        <w:rPr>
          <w:rFonts w:ascii="Courier New" w:hAnsi="Courier New" w:cs="Courier New"/>
          <w:sz w:val="18"/>
          <w:szCs w:val="18"/>
        </w:rPr>
        <w:t>= &lt;STR&gt;</w:t>
      </w:r>
    </w:p>
    <w:p w14:paraId="0B754470" w14:textId="77777777" w:rsidR="00BF045E" w:rsidRPr="005F18EA" w:rsidRDefault="00BF045E" w:rsidP="00BF045E">
      <w:pPr>
        <w:tabs>
          <w:tab w:val="left" w:pos="0"/>
        </w:tabs>
        <w:ind w:left="720"/>
        <w:rPr>
          <w:rFonts w:ascii="Courier New" w:hAnsi="Courier New" w:cs="Courier New"/>
          <w:sz w:val="18"/>
          <w:szCs w:val="18"/>
        </w:rPr>
      </w:pPr>
      <w:r w:rsidRPr="005F18EA">
        <w:rPr>
          <w:rFonts w:ascii="Courier New" w:hAnsi="Courier New" w:cs="Courier New"/>
          <w:sz w:val="18"/>
          <w:szCs w:val="18"/>
        </w:rPr>
        <w:t>&lt;Value</w:t>
      </w:r>
      <w:proofErr w:type="gramStart"/>
      <w:r w:rsidRPr="005F18EA">
        <w:rPr>
          <w:rFonts w:ascii="Courier New" w:hAnsi="Courier New" w:cs="Courier New"/>
          <w:sz w:val="18"/>
          <w:szCs w:val="18"/>
        </w:rPr>
        <w:t>&gt; :</w:t>
      </w:r>
      <w:proofErr w:type="gramEnd"/>
      <w:r w:rsidRPr="005F18EA">
        <w:rPr>
          <w:rFonts w:ascii="Courier New" w:hAnsi="Courier New" w:cs="Courier New"/>
          <w:sz w:val="18"/>
          <w:szCs w:val="18"/>
        </w:rPr>
        <w:t>= &lt;STR&gt;</w:t>
      </w:r>
    </w:p>
    <w:p w14:paraId="2CCF2F6A" w14:textId="77777777" w:rsidR="00BF045E" w:rsidRPr="005F18EA" w:rsidRDefault="00BF045E" w:rsidP="00BF045E">
      <w:pPr>
        <w:tabs>
          <w:tab w:val="left" w:pos="0"/>
        </w:tabs>
        <w:ind w:left="720"/>
        <w:rPr>
          <w:rFonts w:ascii="Courier New" w:hAnsi="Courier New" w:cs="Courier New"/>
        </w:rPr>
      </w:pPr>
      <w:r w:rsidRPr="005F18EA">
        <w:rPr>
          <w:rFonts w:ascii="Courier New" w:hAnsi="Courier New" w:cs="Courier New"/>
          <w:sz w:val="18"/>
          <w:szCs w:val="18"/>
        </w:rPr>
        <w:t>&lt;STR</w:t>
      </w:r>
      <w:proofErr w:type="gramStart"/>
      <w:r w:rsidRPr="005F18EA">
        <w:rPr>
          <w:rFonts w:ascii="Courier New" w:hAnsi="Courier New" w:cs="Courier New"/>
          <w:sz w:val="18"/>
          <w:szCs w:val="18"/>
        </w:rPr>
        <w:t>&gt; :</w:t>
      </w:r>
      <w:proofErr w:type="gramEnd"/>
      <w:r w:rsidRPr="005F18EA">
        <w:rPr>
          <w:rFonts w:ascii="Courier New" w:hAnsi="Courier New" w:cs="Courier New"/>
          <w:sz w:val="18"/>
          <w:szCs w:val="18"/>
        </w:rPr>
        <w:t>= \w*</w:t>
      </w:r>
    </w:p>
    <w:p w14:paraId="235ACE3A" w14:textId="77777777" w:rsidR="00BF045E" w:rsidRPr="00BE0608" w:rsidRDefault="00BF045E" w:rsidP="00BF045E">
      <w:pPr>
        <w:tabs>
          <w:tab w:val="left" w:pos="0"/>
        </w:tabs>
        <w:ind w:left="720"/>
        <w:rPr>
          <w:rFonts w:asciiTheme="majorHAnsi" w:hAnsiTheme="majorHAnsi" w:cstheme="majorHAnsi"/>
          <w:sz w:val="18"/>
          <w:szCs w:val="18"/>
        </w:rPr>
      </w:pPr>
    </w:p>
    <w:p w14:paraId="6DA63CF1" w14:textId="77777777" w:rsidR="00BF045E" w:rsidRDefault="00BF045E" w:rsidP="00BF045E">
      <w:pPr>
        <w:tabs>
          <w:tab w:val="left" w:pos="0"/>
        </w:tabs>
      </w:pPr>
      <w:r>
        <w:t xml:space="preserve">Component descriptors should include </w:t>
      </w:r>
      <w:proofErr w:type="spellStart"/>
      <w:r>
        <w:t>ParameterDefinitions</w:t>
      </w:r>
      <w:proofErr w:type="spellEnd"/>
      <w:r>
        <w:t xml:space="preserve"> – simple metadata objects that enumerate the supported </w:t>
      </w:r>
      <w:proofErr w:type="gramStart"/>
      <w:r>
        <w:t>parameters, and</w:t>
      </w:r>
      <w:proofErr w:type="gramEnd"/>
      <w:r>
        <w:t xml:space="preserve"> map each parameter to a definition. The definition COULD consist in a Knowledge Asset URI, to link </w:t>
      </w:r>
      <w:r>
        <w:lastRenderedPageBreak/>
        <w:t>to formal, machine readable and/or computable definitions.</w:t>
      </w:r>
      <w:r>
        <w:br/>
      </w:r>
    </w:p>
    <w:p w14:paraId="1D7CDA65" w14:textId="332B9C3F" w:rsidR="00BF045E" w:rsidRDefault="00BF045E" w:rsidP="00BF045E">
      <w:pPr>
        <w:tabs>
          <w:tab w:val="left" w:pos="0"/>
        </w:tabs>
      </w:pPr>
      <w:r>
        <w:t xml:space="preserve">Parameters can be used to drive the behavior of an operator, and could be used to </w:t>
      </w:r>
      <w:r w:rsidRPr="00531110">
        <w:t>refin</w:t>
      </w:r>
      <w:r>
        <w:t xml:space="preserve">e, but must not extend nor alter the execution semantics of an operation. </w:t>
      </w:r>
      <w:proofErr w:type="gramStart"/>
      <w:r>
        <w:t>In particular, parameters</w:t>
      </w:r>
      <w:proofErr w:type="gramEnd"/>
      <w:r>
        <w:t xml:space="preserve"> MUST not be used to drive an API4KP endpoint to provide a function that should be exposed using a different API4KP endpoint.</w:t>
      </w:r>
    </w:p>
    <w:p w14:paraId="2B15E904" w14:textId="1D3061FD" w:rsidR="00BF045E" w:rsidRDefault="00BF045E" w:rsidP="00BF045E">
      <w:pPr>
        <w:tabs>
          <w:tab w:val="left" w:pos="0"/>
        </w:tabs>
      </w:pPr>
    </w:p>
    <w:p w14:paraId="642BE0AE" w14:textId="712DCBFE" w:rsidR="00BF045E" w:rsidRDefault="00BF045E" w:rsidP="00BF045E">
      <w:pPr>
        <w:pStyle w:val="Heading4"/>
      </w:pPr>
      <w:r>
        <w:t>Content Negotiation</w:t>
      </w:r>
    </w:p>
    <w:p w14:paraId="48C6CCFB" w14:textId="31A23290" w:rsidR="00BF045E" w:rsidRDefault="00BF045E" w:rsidP="00BF045E">
      <w:r>
        <w:t xml:space="preserve">APIs that return Knowledge Artifacts COULD support content negotiation </w:t>
      </w:r>
      <w:r w:rsidR="009331FA">
        <w:t xml:space="preserve">to return variant formats of the resulting Artifacts, </w:t>
      </w:r>
      <w:proofErr w:type="gramStart"/>
      <w:r w:rsidR="009331FA">
        <w:t>in order to</w:t>
      </w:r>
      <w:proofErr w:type="gramEnd"/>
      <w:r w:rsidR="009331FA">
        <w:t xml:space="preserve"> meet client’s preferences.</w:t>
      </w:r>
    </w:p>
    <w:p w14:paraId="4ED331EC" w14:textId="77777777" w:rsidR="009331FA" w:rsidRDefault="009331FA" w:rsidP="00BF045E"/>
    <w:p w14:paraId="320A066F" w14:textId="2A29F96C" w:rsidR="009331FA" w:rsidRDefault="009331FA" w:rsidP="00BF045E">
      <w:r>
        <w:t>Given that APIKP APIs use (Composite)</w:t>
      </w:r>
      <w:proofErr w:type="spellStart"/>
      <w:r>
        <w:t>KnowledgeCarrier</w:t>
      </w:r>
      <w:proofErr w:type="spellEnd"/>
      <w:r>
        <w:t xml:space="preserve"> wrappers, content negotiation, when supported, should distinguish between the format and/or encoding of the wrapper from the language, serialization, format, and/or binary encoding used in the Artifact itself.</w:t>
      </w:r>
      <w:r w:rsidR="00FE39D3">
        <w:t xml:space="preserve"> </w:t>
      </w:r>
      <w:r>
        <w:t>The former is usually controlled by the implementation frameworks: over web transactions, for example, Accept and Content-Type headers are used by user agents such as browsers and REST clients.</w:t>
      </w:r>
      <w:r w:rsidR="001F6B41">
        <w:t xml:space="preserve"> </w:t>
      </w:r>
      <w:r>
        <w:t>The latter should be controlled by the API4KP components. Operations that support content negotiation expose an optional “extended Accept” parameter</w:t>
      </w:r>
      <w:r w:rsidR="007C6C2C">
        <w:t>. Implementations should distinguish between their (in)ability to support content negotiation in general (</w:t>
      </w:r>
      <w:r w:rsidR="007C6C2C" w:rsidRPr="005F18EA">
        <w:rPr>
          <w:i/>
          <w:iCs/>
        </w:rPr>
        <w:t>Unsupported</w:t>
      </w:r>
      <w:r w:rsidR="007C6C2C">
        <w:t>), from their inability to handle individual requests (</w:t>
      </w:r>
      <w:proofErr w:type="spellStart"/>
      <w:r w:rsidR="007C6C2C" w:rsidRPr="005F18EA">
        <w:rPr>
          <w:i/>
          <w:iCs/>
        </w:rPr>
        <w:t>NotAcceptable</w:t>
      </w:r>
      <w:proofErr w:type="spellEnd"/>
      <w:r w:rsidR="007C6C2C">
        <w:t>)</w:t>
      </w:r>
      <w:r w:rsidR="001F6B41">
        <w:t>.</w:t>
      </w:r>
    </w:p>
    <w:p w14:paraId="143DCF1B" w14:textId="77777777" w:rsidR="009331FA" w:rsidRDefault="009331FA" w:rsidP="005F18EA"/>
    <w:p w14:paraId="04F7D15A" w14:textId="00134ABF" w:rsidR="00BF045E" w:rsidRDefault="00BF045E" w:rsidP="00BF045E">
      <w:pPr>
        <w:pStyle w:val="Heading4"/>
      </w:pPr>
      <w:r>
        <w:t>Pagination and Filtering</w:t>
      </w:r>
    </w:p>
    <w:p w14:paraId="05424739" w14:textId="77777777" w:rsidR="005F69A9" w:rsidRDefault="009E1B21" w:rsidP="009E1B21">
      <w:r>
        <w:t>Operations that enumerate collections of resources COULD support pagination and filtering.</w:t>
      </w:r>
    </w:p>
    <w:p w14:paraId="10CFB75E" w14:textId="00DBA47F" w:rsidR="009E1B21" w:rsidRDefault="009E1B21" w:rsidP="009E1B21">
      <w:r>
        <w:t xml:space="preserve"> </w:t>
      </w:r>
    </w:p>
    <w:p w14:paraId="7F272D5E" w14:textId="49686923" w:rsidR="009E1B21" w:rsidRDefault="009E1B21" w:rsidP="009E1B21">
      <w:r>
        <w:t xml:space="preserve">Pagination is supported using optional parameters </w:t>
      </w:r>
      <w:r>
        <w:rPr>
          <w:i/>
          <w:iCs/>
        </w:rPr>
        <w:t>offset</w:t>
      </w:r>
      <w:r>
        <w:t xml:space="preserve"> and </w:t>
      </w:r>
      <w:r>
        <w:rPr>
          <w:i/>
          <w:iCs/>
        </w:rPr>
        <w:t>limit</w:t>
      </w:r>
      <w:r>
        <w:t>, following the usual semantics of indexing a Collection, returning resources in the range [offset</w:t>
      </w:r>
      <w:proofErr w:type="gramStart"/>
      <w:r>
        <w:t xml:space="preserve"> ..</w:t>
      </w:r>
      <w:proofErr w:type="gramEnd"/>
      <w:r>
        <w:t xml:space="preserve"> offset + limit].</w:t>
      </w:r>
      <w:r w:rsidR="005F69A9">
        <w:t xml:space="preserve"> Default values of 0 and -1, respectively, allow to access the entire collection.</w:t>
      </w:r>
    </w:p>
    <w:p w14:paraId="2FB30309" w14:textId="77777777" w:rsidR="005F69A9" w:rsidRDefault="005F69A9" w:rsidP="009E1B21"/>
    <w:p w14:paraId="0EFA25B4" w14:textId="45963D1B" w:rsidR="009E1B21" w:rsidRDefault="009E1B21" w:rsidP="009E1B21">
      <w:r>
        <w:t xml:space="preserve">Sorting and filtering </w:t>
      </w:r>
      <w:r w:rsidR="005F69A9">
        <w:t xml:space="preserve">is </w:t>
      </w:r>
      <w:proofErr w:type="gramStart"/>
      <w:r w:rsidR="005F69A9">
        <w:t>resource-specific</w:t>
      </w:r>
      <w:proofErr w:type="gramEnd"/>
      <w:r w:rsidR="005F69A9">
        <w:t>. Unless otherwise specified, sorting is performed according to the timestamps associated to the resources’ identifiers. The default filter is the null filter, which returns the entire collection.</w:t>
      </w:r>
    </w:p>
    <w:p w14:paraId="62737E28" w14:textId="77777777" w:rsidR="005F69A9" w:rsidRDefault="005F69A9" w:rsidP="009E1B21"/>
    <w:p w14:paraId="0A8AC776" w14:textId="4825B6AB" w:rsidR="005F69A9" w:rsidRPr="009E1B21" w:rsidRDefault="005F69A9" w:rsidP="005F18EA">
      <w:r>
        <w:t>Operations are performed in the order: filtering, sorting, pagination.</w:t>
      </w:r>
    </w:p>
    <w:p w14:paraId="645ABE9D" w14:textId="4B3BD03A" w:rsidR="00E84043" w:rsidRDefault="000D7EA1" w:rsidP="005F18EA">
      <w:pPr>
        <w:pStyle w:val="Heading3"/>
        <w:ind w:left="0" w:firstLine="0"/>
      </w:pPr>
      <w:r w:rsidRPr="004225FF">
        <w:br w:type="page"/>
      </w:r>
      <w:bookmarkStart w:id="267" w:name="_Toc65413923"/>
      <w:r w:rsidR="00E84043" w:rsidRPr="00BF045E">
        <w:lastRenderedPageBreak/>
        <w:t>API4KP</w:t>
      </w:r>
      <w:r w:rsidR="00E84043">
        <w:t xml:space="preserve"> Services</w:t>
      </w:r>
      <w:bookmarkEnd w:id="267"/>
    </w:p>
    <w:p w14:paraId="15998099" w14:textId="4792659E" w:rsidR="00E84043" w:rsidRDefault="00B1400B" w:rsidP="00E84043">
      <w:r>
        <w:t xml:space="preserve">Each of the services mentioned below is fully documented in the OpenAPI documentation that is included by reference herein.  </w:t>
      </w:r>
      <w:ins w:id="268" w:author="Sottara, Davide" w:date="2021-03-20T16:07:00Z">
        <w:r w:rsidR="006616CA">
          <w:fldChar w:fldCharType="begin"/>
        </w:r>
        <w:r w:rsidR="006616CA">
          <w:instrText xml:space="preserve"> REF _Ref67148848 \h </w:instrText>
        </w:r>
      </w:ins>
      <w:r w:rsidR="006616CA">
        <w:fldChar w:fldCharType="separate"/>
      </w:r>
      <w:ins w:id="269" w:author="Sottara, Davide" w:date="2021-03-20T16:07:00Z">
        <w:r w:rsidR="006616CA" w:rsidRPr="00B8073B">
          <w:t xml:space="preserve">Figure </w:t>
        </w:r>
        <w:r w:rsidR="006616CA">
          <w:rPr>
            <w:noProof/>
          </w:rPr>
          <w:t>10</w:t>
        </w:r>
        <w:r w:rsidR="006616CA">
          <w:fldChar w:fldCharType="end"/>
        </w:r>
      </w:ins>
      <w:del w:id="270" w:author="Sottara, Davide" w:date="2021-03-20T16:07:00Z">
        <w:r w:rsidR="00B8073B" w:rsidDel="006616CA">
          <w:delText>Figure 9</w:delText>
        </w:r>
      </w:del>
      <w:r w:rsidR="00B8073B">
        <w:t xml:space="preserve"> provides a high-level view of the services defined for API4KP.</w:t>
      </w:r>
    </w:p>
    <w:p w14:paraId="558F2C48" w14:textId="4D17BC40" w:rsidR="00B1400B" w:rsidRDefault="00B1400B" w:rsidP="00E84043"/>
    <w:p w14:paraId="26D689FE" w14:textId="77777777" w:rsidR="00B8073B" w:rsidRDefault="009574F2" w:rsidP="00B8073B">
      <w:pPr>
        <w:keepNext/>
        <w:jc w:val="center"/>
      </w:pPr>
      <w:r>
        <w:rPr>
          <w:noProof/>
        </w:rPr>
        <w:drawing>
          <wp:inline distT="0" distB="0" distL="0" distR="0" wp14:anchorId="4D67F269" wp14:editId="7C152831">
            <wp:extent cx="4532244" cy="2169849"/>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88">
                      <a:extLst>
                        <a:ext uri="{28A0092B-C50C-407E-A947-70E740481C1C}">
                          <a14:useLocalDpi xmlns:a14="http://schemas.microsoft.com/office/drawing/2010/main" val="0"/>
                        </a:ext>
                      </a:extLst>
                    </a:blip>
                    <a:stretch>
                      <a:fillRect/>
                    </a:stretch>
                  </pic:blipFill>
                  <pic:spPr>
                    <a:xfrm>
                      <a:off x="0" y="0"/>
                      <a:ext cx="4533650" cy="2170522"/>
                    </a:xfrm>
                    <a:prstGeom prst="rect">
                      <a:avLst/>
                    </a:prstGeom>
                  </pic:spPr>
                </pic:pic>
              </a:graphicData>
            </a:graphic>
          </wp:inline>
        </w:drawing>
      </w:r>
    </w:p>
    <w:p w14:paraId="0B1700AD" w14:textId="4CBAB86C" w:rsidR="00E84043" w:rsidRPr="00B8073B" w:rsidRDefault="00B8073B" w:rsidP="00B8073B">
      <w:pPr>
        <w:pStyle w:val="Caption"/>
        <w:rPr>
          <w:sz w:val="20"/>
          <w:szCs w:val="20"/>
        </w:rPr>
      </w:pPr>
      <w:bookmarkStart w:id="271" w:name="_Ref67148848"/>
      <w:r w:rsidRPr="00B8073B">
        <w:rPr>
          <w:sz w:val="20"/>
          <w:szCs w:val="20"/>
        </w:rPr>
        <w:t xml:space="preserve">Figure </w:t>
      </w:r>
      <w:r w:rsidRPr="00B8073B">
        <w:rPr>
          <w:sz w:val="20"/>
          <w:szCs w:val="20"/>
        </w:rPr>
        <w:fldChar w:fldCharType="begin"/>
      </w:r>
      <w:r w:rsidRPr="00B8073B">
        <w:rPr>
          <w:sz w:val="20"/>
          <w:szCs w:val="20"/>
        </w:rPr>
        <w:instrText xml:space="preserve"> SEQ Figure \* ARABIC </w:instrText>
      </w:r>
      <w:r w:rsidRPr="00B8073B">
        <w:rPr>
          <w:sz w:val="20"/>
          <w:szCs w:val="20"/>
        </w:rPr>
        <w:fldChar w:fldCharType="separate"/>
      </w:r>
      <w:ins w:id="272" w:author="Sottara, Davide" w:date="2021-03-20T16:44:00Z">
        <w:r w:rsidR="00E54B8C">
          <w:rPr>
            <w:noProof/>
            <w:sz w:val="20"/>
            <w:szCs w:val="20"/>
          </w:rPr>
          <w:t>10</w:t>
        </w:r>
      </w:ins>
      <w:r w:rsidRPr="00B8073B">
        <w:rPr>
          <w:sz w:val="20"/>
          <w:szCs w:val="20"/>
        </w:rPr>
        <w:fldChar w:fldCharType="end"/>
      </w:r>
      <w:bookmarkEnd w:id="271"/>
      <w:r w:rsidRPr="00B8073B">
        <w:rPr>
          <w:sz w:val="20"/>
          <w:szCs w:val="20"/>
        </w:rPr>
        <w:t>. API4KP Services</w:t>
      </w:r>
    </w:p>
    <w:p w14:paraId="6A19C959" w14:textId="33B5C400" w:rsidR="00172779" w:rsidRPr="00D74977" w:rsidRDefault="003168EE" w:rsidP="00346EA4">
      <w:pPr>
        <w:pStyle w:val="Heading3"/>
        <w:numPr>
          <w:ilvl w:val="2"/>
          <w:numId w:val="5"/>
        </w:numPr>
        <w:tabs>
          <w:tab w:val="left" w:pos="0"/>
        </w:tabs>
      </w:pPr>
      <w:bookmarkStart w:id="273" w:name="_Toc65413924"/>
      <w:r>
        <w:t>Knowledge Artifact</w:t>
      </w:r>
      <w:r w:rsidR="009574F2">
        <w:t xml:space="preserve"> Repository Service</w:t>
      </w:r>
      <w:bookmarkEnd w:id="273"/>
    </w:p>
    <w:p w14:paraId="08E0F566" w14:textId="596C89A9" w:rsidR="00060C0D" w:rsidRDefault="00060C0D" w:rsidP="00060C0D">
      <w:pPr>
        <w:tabs>
          <w:tab w:val="left" w:pos="0"/>
        </w:tabs>
      </w:pPr>
      <w:r>
        <w:t xml:space="preserve">Knowledge Artifact Repositories storage and retrieval of (copies of) digital knowledge artifacts (KA). KARs treat KAs as black-box binary objects, so there is no limitation nor expectation on the nature of the content, or the requirements to consume it. However, identity and versioning must be supported. Identifiers must be universal, </w:t>
      </w:r>
      <w:proofErr w:type="gramStart"/>
      <w:r>
        <w:t>unique</w:t>
      </w:r>
      <w:proofErr w:type="gramEnd"/>
      <w:r>
        <w:t xml:space="preserve"> and opaque, so they MUST be UUID v4 compliant. Version tags can follow different patterns (semantic versioning, incremental numbering, date/time stamps, etc...). Special considerations involve the deletion of an Artifact. For traceability and safety purposes, KARs SHOULD NOT allow Artifacts to be deleted in an unrecoverable way. Deletion itself is defined as making an Artifact no longer accessible to a client (</w:t>
      </w:r>
      <w:r w:rsidRPr="00432D47">
        <w:rPr>
          <w:i/>
          <w:iCs/>
        </w:rPr>
        <w:t>i.e</w:t>
      </w:r>
      <w:r>
        <w:t>.</w:t>
      </w:r>
      <w:r w:rsidR="00432D47">
        <w:t>,</w:t>
      </w:r>
      <w:r>
        <w:t xml:space="preserve"> status 404). A server SHOULD allow a deletion operation to be undone, </w:t>
      </w:r>
      <w:r w:rsidRPr="00432D47">
        <w:rPr>
          <w:i/>
          <w:iCs/>
        </w:rPr>
        <w:t>e.g</w:t>
      </w:r>
      <w:r>
        <w:t>.</w:t>
      </w:r>
      <w:r w:rsidR="00432D47">
        <w:t>,</w:t>
      </w:r>
      <w:r>
        <w:t xml:space="preserve"> using mechanisms conceptually </w:t>
      </w:r>
      <w:proofErr w:type="gramStart"/>
      <w:r>
        <w:t>similar to</w:t>
      </w:r>
      <w:proofErr w:type="gramEnd"/>
      <w:r>
        <w:t xml:space="preserve"> 'trash bins', and SHOULD at a minimum keep track of the IDs of Artifacts that were at some point managed in each Repository. For this reason, a two-phase deletion is recommended. Deleted Artifacts transition into a 'deleted' status in which they cannot be discovered nor </w:t>
      </w:r>
      <w:proofErr w:type="gramStart"/>
      <w:r>
        <w:t>retrieved, unless</w:t>
      </w:r>
      <w:proofErr w:type="gramEnd"/>
      <w:r>
        <w:t xml:space="preserve"> a dedicated flag is set. Once in a deleted state, Artifacts MAY be deleted permanently.</w:t>
      </w:r>
    </w:p>
    <w:p w14:paraId="39330B9E" w14:textId="77777777" w:rsidR="00060C0D" w:rsidRDefault="00060C0D" w:rsidP="00060C0D">
      <w:pPr>
        <w:tabs>
          <w:tab w:val="left" w:pos="0"/>
        </w:tabs>
      </w:pPr>
    </w:p>
    <w:p w14:paraId="765183C3" w14:textId="3E26E405" w:rsidR="00060C0D" w:rsidRDefault="00060C0D" w:rsidP="00060C0D">
      <w:pPr>
        <w:tabs>
          <w:tab w:val="left" w:pos="0"/>
        </w:tabs>
      </w:pPr>
      <w:r>
        <w:t>The API also supports the (logical) federation of Repositories. A server instance MAY expose different repositories to a client, who should expect each repository to be independent. Whether these repositories map to actual physical repositories (</w:t>
      </w:r>
      <w:r w:rsidRPr="00A821C2">
        <w:rPr>
          <w:i/>
          <w:iCs/>
        </w:rPr>
        <w:t>e.g</w:t>
      </w:r>
      <w:r>
        <w:t>.</w:t>
      </w:r>
      <w:r w:rsidR="00A821C2">
        <w:t>,</w:t>
      </w:r>
      <w:r>
        <w:t xml:space="preserve"> different DBs), folder-like structures or logic tags/collections is left to the implementation.</w:t>
      </w:r>
    </w:p>
    <w:p w14:paraId="3038C81A" w14:textId="77777777" w:rsidR="00060C0D" w:rsidRDefault="00060C0D" w:rsidP="00060C0D">
      <w:pPr>
        <w:tabs>
          <w:tab w:val="left" w:pos="0"/>
        </w:tabs>
      </w:pPr>
      <w:r>
        <w:t>The same artifact (as defined by having the same ID) COULD be stored in more than one repository, but all copies MUST be identical to each other</w:t>
      </w:r>
    </w:p>
    <w:p w14:paraId="0D615574" w14:textId="77777777" w:rsidR="00060C0D" w:rsidRDefault="00060C0D" w:rsidP="00060C0D">
      <w:pPr>
        <w:tabs>
          <w:tab w:val="left" w:pos="0"/>
        </w:tabs>
      </w:pPr>
    </w:p>
    <w:p w14:paraId="614BE626" w14:textId="6A180BF8" w:rsidR="00060C0D" w:rsidRDefault="00060C0D" w:rsidP="00060C0D">
      <w:pPr>
        <w:tabs>
          <w:tab w:val="left" w:pos="0"/>
        </w:tabs>
      </w:pPr>
      <w:r>
        <w:t>With adequate rights, and if supported by the implementation, repositories can be enabled or disabled. Enabled (resp. disabled) repositories are (resp. not) available to a client, regardless of whether the (de)allocation of actual resources is involved at the implementation level.</w:t>
      </w:r>
    </w:p>
    <w:p w14:paraId="3D956AD0" w14:textId="77777777" w:rsidR="00060C0D" w:rsidRDefault="00060C0D" w:rsidP="004225FF">
      <w:pPr>
        <w:tabs>
          <w:tab w:val="left" w:pos="0"/>
        </w:tabs>
      </w:pPr>
    </w:p>
    <w:p w14:paraId="6D234A78" w14:textId="34EF885D" w:rsidR="00172779" w:rsidRDefault="00174594" w:rsidP="004225FF">
      <w:pPr>
        <w:tabs>
          <w:tab w:val="left" w:pos="0"/>
        </w:tabs>
        <w:rPr>
          <w:ins w:id="274" w:author="Sottara, Davide" w:date="2021-03-20T16:18:00Z"/>
        </w:rPr>
      </w:pPr>
      <w:r>
        <w:t>The Knowledge Artifact Repository Service is fully specified in the API4KP OpenAPI Documentation /</w:t>
      </w:r>
      <w:r w:rsidRPr="00174594">
        <w:t xml:space="preserve"> Knowledge Artifact Repository</w:t>
      </w:r>
      <w:r>
        <w:t xml:space="preserve"> (</w:t>
      </w:r>
      <w:ins w:id="275" w:author="Sottara, Davide" w:date="2021-03-20T14:26:00Z">
        <w:r w:rsidR="009D7D1C">
          <w:fldChar w:fldCharType="begin"/>
        </w:r>
        <w:r w:rsidR="009D7D1C">
          <w:instrText xml:space="preserve"> HYPERLINK "</w:instrText>
        </w:r>
      </w:ins>
      <w:r w:rsidR="009D7D1C" w:rsidRPr="00800483">
        <w:instrText>https://www.omg.org/spec/API4KP/1.0/KnowledgeArtifactRepository.html</w:instrText>
      </w:r>
      <w:ins w:id="276" w:author="Sottara, Davide" w:date="2021-03-20T14:26:00Z">
        <w:r w:rsidR="009D7D1C">
          <w:instrText xml:space="preserve">" </w:instrText>
        </w:r>
        <w:r w:rsidR="009D7D1C">
          <w:fldChar w:fldCharType="separate"/>
        </w:r>
      </w:ins>
      <w:r w:rsidR="009D7D1C" w:rsidRPr="00ED24E2">
        <w:rPr>
          <w:rStyle w:val="Hyperlink"/>
        </w:rPr>
        <w:t>https://www.omg.org/spec/API4KP/1.0/KnowledgeArtifactRepository.html</w:t>
      </w:r>
      <w:ins w:id="277" w:author="Sottara, Davide" w:date="2021-03-20T14:26:00Z">
        <w:r w:rsidR="009D7D1C">
          <w:fldChar w:fldCharType="end"/>
        </w:r>
      </w:ins>
      <w:r>
        <w:t>).</w:t>
      </w:r>
    </w:p>
    <w:p w14:paraId="644F26C2" w14:textId="3B8C5482" w:rsidR="002C2AA0" w:rsidRDefault="002C2AA0" w:rsidP="004225FF">
      <w:pPr>
        <w:tabs>
          <w:tab w:val="left" w:pos="0"/>
        </w:tabs>
        <w:rPr>
          <w:ins w:id="278" w:author="Sottara, Davide" w:date="2021-03-20T14:26:00Z"/>
        </w:rPr>
      </w:pPr>
      <w:ins w:id="279" w:author="Sottara, Davide" w:date="2021-03-20T16:18:00Z">
        <w:r>
          <w:t xml:space="preserve">An overview of the interfaces is provided in </w:t>
        </w:r>
        <w:r>
          <w:fldChar w:fldCharType="begin"/>
        </w:r>
        <w:r>
          <w:instrText xml:space="preserve"> REF _Ref67149551 \h </w:instrText>
        </w:r>
      </w:ins>
      <w:r>
        <w:fldChar w:fldCharType="separate"/>
      </w:r>
      <w:ins w:id="280" w:author="Sottara, Davide" w:date="2021-03-20T16:18:00Z">
        <w:r w:rsidRPr="002C2AA0">
          <w:t xml:space="preserve">Figure </w:t>
        </w:r>
        <w:r w:rsidRPr="002C2AA0">
          <w:rPr>
            <w:noProof/>
          </w:rPr>
          <w:t>11</w:t>
        </w:r>
        <w:r>
          <w:fldChar w:fldCharType="end"/>
        </w:r>
        <w:r>
          <w:t>.</w:t>
        </w:r>
      </w:ins>
    </w:p>
    <w:p w14:paraId="08404D99" w14:textId="5CB133EF" w:rsidR="009D7D1C" w:rsidRDefault="009D7D1C" w:rsidP="004225FF">
      <w:pPr>
        <w:tabs>
          <w:tab w:val="left" w:pos="0"/>
        </w:tabs>
        <w:rPr>
          <w:ins w:id="281" w:author="Sottara, Davide" w:date="2021-03-20T14:26:00Z"/>
        </w:rPr>
      </w:pPr>
    </w:p>
    <w:p w14:paraId="2FC9F893" w14:textId="77777777" w:rsidR="002C2AA0" w:rsidRDefault="009D7D1C">
      <w:pPr>
        <w:keepNext/>
        <w:tabs>
          <w:tab w:val="left" w:pos="0"/>
        </w:tabs>
        <w:rPr>
          <w:ins w:id="282" w:author="Sottara, Davide" w:date="2021-03-20T16:18:00Z"/>
        </w:rPr>
        <w:pPrChange w:id="283" w:author="Sottara, Davide" w:date="2021-03-20T16:18:00Z">
          <w:pPr>
            <w:tabs>
              <w:tab w:val="left" w:pos="0"/>
            </w:tabs>
          </w:pPr>
        </w:pPrChange>
      </w:pPr>
      <w:ins w:id="284" w:author="Sottara, Davide" w:date="2021-03-20T14:26:00Z">
        <w:r>
          <w:rPr>
            <w:noProof/>
          </w:rPr>
          <w:lastRenderedPageBreak/>
          <w:drawing>
            <wp:inline distT="0" distB="0" distL="0" distR="0" wp14:anchorId="730E06CB" wp14:editId="1EFC0AD5">
              <wp:extent cx="6122035" cy="2684145"/>
              <wp:effectExtent l="0" t="0" r="0" b="190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6122035" cy="2684145"/>
                      </a:xfrm>
                      <a:prstGeom prst="rect">
                        <a:avLst/>
                      </a:prstGeom>
                    </pic:spPr>
                  </pic:pic>
                </a:graphicData>
              </a:graphic>
            </wp:inline>
          </w:drawing>
        </w:r>
      </w:ins>
    </w:p>
    <w:p w14:paraId="27FEF07E" w14:textId="1593F75A" w:rsidR="009D7D1C" w:rsidRPr="002C2AA0" w:rsidRDefault="002C2AA0" w:rsidP="009D7D1C">
      <w:pPr>
        <w:pStyle w:val="Caption"/>
        <w:rPr>
          <w:ins w:id="285" w:author="Sottara, Davide" w:date="2021-03-20T14:33:00Z"/>
          <w:rPrChange w:id="286" w:author="Sottara, Davide" w:date="2021-03-20T16:18:00Z">
            <w:rPr>
              <w:ins w:id="287" w:author="Sottara, Davide" w:date="2021-03-20T14:33:00Z"/>
              <w:sz w:val="20"/>
              <w:szCs w:val="20"/>
            </w:rPr>
          </w:rPrChange>
        </w:rPr>
      </w:pPr>
      <w:bookmarkStart w:id="288" w:name="_Ref67149551"/>
      <w:ins w:id="289" w:author="Sottara, Davide" w:date="2021-03-20T16:18:00Z">
        <w:r w:rsidRPr="002C2AA0">
          <w:rPr>
            <w:sz w:val="20"/>
            <w:szCs w:val="20"/>
            <w:rPrChange w:id="290" w:author="Sottara, Davide" w:date="2021-03-20T16:18:00Z">
              <w:rPr/>
            </w:rPrChange>
          </w:rPr>
          <w:t xml:space="preserve">Figure </w:t>
        </w:r>
        <w:r w:rsidRPr="002C2AA0">
          <w:rPr>
            <w:sz w:val="20"/>
            <w:szCs w:val="20"/>
            <w:rPrChange w:id="291" w:author="Sottara, Davide" w:date="2021-03-20T16:18:00Z">
              <w:rPr/>
            </w:rPrChange>
          </w:rPr>
          <w:fldChar w:fldCharType="begin"/>
        </w:r>
        <w:r w:rsidRPr="002C2AA0">
          <w:rPr>
            <w:sz w:val="20"/>
            <w:szCs w:val="20"/>
            <w:rPrChange w:id="292" w:author="Sottara, Davide" w:date="2021-03-20T16:18:00Z">
              <w:rPr/>
            </w:rPrChange>
          </w:rPr>
          <w:instrText xml:space="preserve"> SEQ Figure \* ARABIC </w:instrText>
        </w:r>
      </w:ins>
      <w:r w:rsidRPr="002C2AA0">
        <w:rPr>
          <w:sz w:val="20"/>
          <w:szCs w:val="20"/>
          <w:rPrChange w:id="293" w:author="Sottara, Davide" w:date="2021-03-20T16:18:00Z">
            <w:rPr/>
          </w:rPrChange>
        </w:rPr>
        <w:fldChar w:fldCharType="separate"/>
      </w:r>
      <w:ins w:id="294" w:author="Sottara, Davide" w:date="2021-03-20T16:44:00Z">
        <w:r w:rsidR="00E54B8C">
          <w:rPr>
            <w:noProof/>
            <w:sz w:val="20"/>
            <w:szCs w:val="20"/>
          </w:rPr>
          <w:t>11</w:t>
        </w:r>
      </w:ins>
      <w:ins w:id="295" w:author="Sottara, Davide" w:date="2021-03-20T16:18:00Z">
        <w:r w:rsidRPr="002C2AA0">
          <w:rPr>
            <w:sz w:val="20"/>
            <w:szCs w:val="20"/>
            <w:rPrChange w:id="296" w:author="Sottara, Davide" w:date="2021-03-20T16:18:00Z">
              <w:rPr/>
            </w:rPrChange>
          </w:rPr>
          <w:fldChar w:fldCharType="end"/>
        </w:r>
      </w:ins>
      <w:bookmarkEnd w:id="288"/>
      <w:ins w:id="297" w:author="Sottara, Davide" w:date="2021-03-20T14:29:00Z">
        <w:r w:rsidR="009D7D1C" w:rsidRPr="002C2AA0">
          <w:rPr>
            <w:sz w:val="20"/>
            <w:szCs w:val="20"/>
          </w:rPr>
          <w:t>.</w:t>
        </w:r>
        <w:r w:rsidR="009D7D1C" w:rsidRPr="00B8073B">
          <w:rPr>
            <w:sz w:val="20"/>
            <w:szCs w:val="20"/>
          </w:rPr>
          <w:t xml:space="preserve"> </w:t>
        </w:r>
        <w:r w:rsidR="009D7D1C">
          <w:rPr>
            <w:sz w:val="20"/>
            <w:szCs w:val="20"/>
          </w:rPr>
          <w:t>Knowledge Artifact Repository</w:t>
        </w:r>
      </w:ins>
      <w:ins w:id="298" w:author="Sottara, Davide" w:date="2021-03-20T14:31:00Z">
        <w:r w:rsidR="009D7D1C">
          <w:rPr>
            <w:sz w:val="20"/>
            <w:szCs w:val="20"/>
          </w:rPr>
          <w:t xml:space="preserve"> </w:t>
        </w:r>
      </w:ins>
      <w:ins w:id="299" w:author="Sottara, Davide" w:date="2021-03-20T14:29:00Z">
        <w:r w:rsidR="009D7D1C">
          <w:rPr>
            <w:sz w:val="20"/>
            <w:szCs w:val="20"/>
          </w:rPr>
          <w:t>Service Interface</w:t>
        </w:r>
      </w:ins>
      <w:ins w:id="300" w:author="Sottara, Davide" w:date="2021-03-20T14:31:00Z">
        <w:r w:rsidR="009D7D1C">
          <w:rPr>
            <w:sz w:val="20"/>
            <w:szCs w:val="20"/>
          </w:rPr>
          <w:t>s</w:t>
        </w:r>
      </w:ins>
    </w:p>
    <w:p w14:paraId="3E2A4570" w14:textId="77777777" w:rsidR="00026AFF" w:rsidRPr="00CE27D0" w:rsidRDefault="00026AFF">
      <w:pPr>
        <w:pStyle w:val="Caption"/>
        <w:pPrChange w:id="301" w:author="Sottara, Davide" w:date="2021-03-20T14:29:00Z">
          <w:pPr>
            <w:tabs>
              <w:tab w:val="left" w:pos="0"/>
            </w:tabs>
          </w:pPr>
        </w:pPrChange>
      </w:pPr>
    </w:p>
    <w:p w14:paraId="7DECBC73" w14:textId="42566B24" w:rsidR="00172779" w:rsidRPr="00D74977" w:rsidRDefault="003168EE" w:rsidP="00346EA4">
      <w:pPr>
        <w:pStyle w:val="Heading3"/>
        <w:numPr>
          <w:ilvl w:val="2"/>
          <w:numId w:val="5"/>
        </w:numPr>
        <w:tabs>
          <w:tab w:val="left" w:pos="0"/>
        </w:tabs>
      </w:pPr>
      <w:bookmarkStart w:id="302" w:name="_Toc65413925"/>
      <w:r>
        <w:t>Knowledge Asset</w:t>
      </w:r>
      <w:r w:rsidR="009574F2">
        <w:t xml:space="preserve"> Repository Service</w:t>
      </w:r>
      <w:bookmarkEnd w:id="302"/>
    </w:p>
    <w:p w14:paraId="284F7473" w14:textId="52DE40CF" w:rsidR="00060C0D" w:rsidRDefault="00174594">
      <w:pPr>
        <w:tabs>
          <w:tab w:val="left" w:pos="0"/>
        </w:tabs>
      </w:pPr>
      <w:r w:rsidRPr="00174594">
        <w:t xml:space="preserve">Knowledge Assets are immutable, versioned works of knowledge </w:t>
      </w:r>
      <w:r>
        <w:t>that</w:t>
      </w:r>
      <w:r w:rsidRPr="00174594">
        <w:t xml:space="preserve"> are expressible in any form fit for consumption by a designated audience. Assets managed through a Knowledge Asset </w:t>
      </w:r>
      <w:r>
        <w:t>c</w:t>
      </w:r>
      <w:r w:rsidRPr="00174594">
        <w:t xml:space="preserve">atalog </w:t>
      </w:r>
      <w:r>
        <w:t>and</w:t>
      </w:r>
      <w:r w:rsidRPr="00174594">
        <w:t xml:space="preserve"> </w:t>
      </w:r>
      <w:r>
        <w:t>r</w:t>
      </w:r>
      <w:r w:rsidRPr="00174594">
        <w:t xml:space="preserve">epository are usually, though not necessarily, </w:t>
      </w:r>
      <w:r>
        <w:t>e</w:t>
      </w:r>
      <w:r w:rsidRPr="00174594">
        <w:t xml:space="preserve">nterprise </w:t>
      </w:r>
      <w:r>
        <w:t>k</w:t>
      </w:r>
      <w:r w:rsidRPr="00174594">
        <w:t xml:space="preserve">nowledge </w:t>
      </w:r>
      <w:r>
        <w:t>a</w:t>
      </w:r>
      <w:r w:rsidRPr="00174594">
        <w:t>ssets</w:t>
      </w:r>
      <w:r>
        <w:t>.  In other words, they are</w:t>
      </w:r>
      <w:r w:rsidRPr="00174594">
        <w:t xml:space="preserve"> </w:t>
      </w:r>
      <w:r>
        <w:t>a</w:t>
      </w:r>
      <w:r w:rsidRPr="00174594">
        <w:t xml:space="preserve">ssets whose content is endorsed by some </w:t>
      </w:r>
      <w:r>
        <w:t>s</w:t>
      </w:r>
      <w:r w:rsidRPr="00174594">
        <w:t xml:space="preserve">ubject </w:t>
      </w:r>
      <w:r>
        <w:t>m</w:t>
      </w:r>
      <w:r w:rsidRPr="00174594">
        <w:t xml:space="preserve">atter </w:t>
      </w:r>
      <w:r>
        <w:t>e</w:t>
      </w:r>
      <w:r w:rsidRPr="00174594">
        <w:t xml:space="preserve">xpert (party), and whose identification and life cycle </w:t>
      </w:r>
      <w:proofErr w:type="gramStart"/>
      <w:r w:rsidRPr="00174594">
        <w:t>is</w:t>
      </w:r>
      <w:proofErr w:type="gramEnd"/>
      <w:r w:rsidRPr="00174594">
        <w:t xml:space="preserve"> managed by an </w:t>
      </w:r>
      <w:r>
        <w:t>a</w:t>
      </w:r>
      <w:r w:rsidRPr="00174594">
        <w:t>uthority</w:t>
      </w:r>
      <w:r>
        <w:t xml:space="preserve"> that registers them in the repository.  </w:t>
      </w:r>
      <w:r w:rsidR="009574F2">
        <w:t xml:space="preserve">A Knowledge Asset Repository </w:t>
      </w:r>
      <w:r>
        <w:t>c</w:t>
      </w:r>
      <w:r w:rsidR="009574F2">
        <w:t xml:space="preserve">atalogs </w:t>
      </w:r>
      <w:r>
        <w:t>s</w:t>
      </w:r>
      <w:r w:rsidR="009574F2" w:rsidRPr="00D74977">
        <w:t xml:space="preserve">urrogates carrying the </w:t>
      </w:r>
      <w:r>
        <w:t>d</w:t>
      </w:r>
      <w:r w:rsidR="009574F2" w:rsidRPr="00D74977">
        <w:t xml:space="preserve">escriptions (‘metadata’) of </w:t>
      </w:r>
      <w:r>
        <w:t>the k</w:t>
      </w:r>
      <w:r w:rsidR="009574F2">
        <w:t xml:space="preserve">nowledge </w:t>
      </w:r>
      <w:proofErr w:type="gramStart"/>
      <w:r w:rsidR="00060C0D">
        <w:t>a</w:t>
      </w:r>
      <w:r w:rsidR="009574F2">
        <w:t>ssets, and</w:t>
      </w:r>
      <w:proofErr w:type="gramEnd"/>
      <w:r w:rsidR="009574F2">
        <w:t xml:space="preserve"> </w:t>
      </w:r>
      <w:r w:rsidR="00060C0D">
        <w:t>can</w:t>
      </w:r>
      <w:r w:rsidR="009574F2">
        <w:t xml:space="preserve"> resolve references to </w:t>
      </w:r>
      <w:r w:rsidR="00060C0D">
        <w:t>a</w:t>
      </w:r>
      <w:r w:rsidR="009574F2">
        <w:t xml:space="preserve">rtifacts that are carriers of those </w:t>
      </w:r>
      <w:r w:rsidR="00060C0D">
        <w:t>a</w:t>
      </w:r>
      <w:r w:rsidR="009574F2">
        <w:t>ssets</w:t>
      </w:r>
      <w:r w:rsidR="009574F2" w:rsidRPr="00D74977">
        <w:t>.</w:t>
      </w:r>
      <w:r w:rsidR="009574F2">
        <w:t xml:space="preserve"> Knowledge Asset Repositories also support the discovery of </w:t>
      </w:r>
      <w:r w:rsidR="00060C0D">
        <w:t>k</w:t>
      </w:r>
      <w:r w:rsidR="009574F2">
        <w:t xml:space="preserve">nowledge </w:t>
      </w:r>
      <w:r w:rsidR="00060C0D">
        <w:t>a</w:t>
      </w:r>
      <w:r w:rsidR="009574F2">
        <w:t>ssets through the same metadata structures.</w:t>
      </w:r>
      <w:r w:rsidR="00B1400B">
        <w:t xml:space="preserve"> </w:t>
      </w:r>
      <w:r w:rsidR="009574F2">
        <w:t>API4KP Asset Repositories are model driven and semantic</w:t>
      </w:r>
      <w:r w:rsidR="00060C0D">
        <w:t>ally aware</w:t>
      </w:r>
      <w:r w:rsidR="009574F2">
        <w:t xml:space="preserve">. </w:t>
      </w:r>
      <w:proofErr w:type="gramStart"/>
      <w:r w:rsidR="009574F2">
        <w:t xml:space="preserve">In particular, </w:t>
      </w:r>
      <w:r w:rsidR="00060C0D">
        <w:t>they</w:t>
      </w:r>
      <w:proofErr w:type="gramEnd"/>
      <w:r w:rsidR="00060C0D">
        <w:t xml:space="preserve"> </w:t>
      </w:r>
      <w:r w:rsidR="009574F2">
        <w:t xml:space="preserve">treat </w:t>
      </w:r>
      <w:r w:rsidR="000D7EA1" w:rsidRPr="0060051C">
        <w:t xml:space="preserve">the entirety of the </w:t>
      </w:r>
      <w:r w:rsidR="00060C0D">
        <w:t>s</w:t>
      </w:r>
      <w:r w:rsidR="009574F2">
        <w:t xml:space="preserve">urrogates they maintain as a Knowledge Base, which </w:t>
      </w:r>
      <w:r w:rsidR="00060C0D">
        <w:t>may</w:t>
      </w:r>
      <w:r w:rsidR="009574F2">
        <w:t xml:space="preserve"> be queried and reasoned over.</w:t>
      </w:r>
      <w:r>
        <w:t xml:space="preserve"> </w:t>
      </w:r>
    </w:p>
    <w:p w14:paraId="436D7FA7" w14:textId="77777777" w:rsidR="00060C0D" w:rsidRDefault="00060C0D">
      <w:pPr>
        <w:tabs>
          <w:tab w:val="left" w:pos="0"/>
        </w:tabs>
      </w:pPr>
    </w:p>
    <w:p w14:paraId="5ECE19D1" w14:textId="6BC3199E" w:rsidR="00172779" w:rsidRDefault="00174594">
      <w:pPr>
        <w:tabs>
          <w:tab w:val="left" w:pos="0"/>
        </w:tabs>
        <w:rPr>
          <w:ins w:id="303" w:author="Sottara, Davide" w:date="2021-03-20T16:21:00Z"/>
        </w:rPr>
      </w:pPr>
      <w:r>
        <w:t>The Knowledge Artifact Repository Service is fully specified in the API4KP OpenAPI Documentation /</w:t>
      </w:r>
      <w:r w:rsidRPr="00174594">
        <w:t xml:space="preserve"> Knowledge </w:t>
      </w:r>
      <w:r>
        <w:t>Asset</w:t>
      </w:r>
      <w:r w:rsidRPr="00174594">
        <w:t xml:space="preserve"> Repository</w:t>
      </w:r>
      <w:r>
        <w:t xml:space="preserve"> (</w:t>
      </w:r>
      <w:ins w:id="304" w:author="Sottara, Davide" w:date="2021-03-20T14:27:00Z">
        <w:r w:rsidR="009D7D1C">
          <w:fldChar w:fldCharType="begin"/>
        </w:r>
        <w:r w:rsidR="009D7D1C">
          <w:instrText xml:space="preserve"> HYPERLINK "</w:instrText>
        </w:r>
      </w:ins>
      <w:r w:rsidR="009D7D1C" w:rsidRPr="00800483">
        <w:instrText>https://www.omg.org/spec/API4KP/1.0/KnowledgeAssetRepository.html</w:instrText>
      </w:r>
      <w:ins w:id="305" w:author="Sottara, Davide" w:date="2021-03-20T14:27:00Z">
        <w:r w:rsidR="009D7D1C">
          <w:instrText xml:space="preserve">" </w:instrText>
        </w:r>
        <w:r w:rsidR="009D7D1C">
          <w:fldChar w:fldCharType="separate"/>
        </w:r>
      </w:ins>
      <w:r w:rsidR="009D7D1C" w:rsidRPr="00ED24E2">
        <w:rPr>
          <w:rStyle w:val="Hyperlink"/>
        </w:rPr>
        <w:t>https://www.omg.org/spec/API4KP/1.0/KnowledgeAssetRepository.html</w:t>
      </w:r>
      <w:ins w:id="306" w:author="Sottara, Davide" w:date="2021-03-20T14:27:00Z">
        <w:r w:rsidR="009D7D1C">
          <w:fldChar w:fldCharType="end"/>
        </w:r>
      </w:ins>
      <w:r>
        <w:t>).</w:t>
      </w:r>
    </w:p>
    <w:p w14:paraId="30C6595F" w14:textId="2C9357C9" w:rsidR="002C2AA0" w:rsidRDefault="002C2AA0" w:rsidP="002C2AA0">
      <w:pPr>
        <w:tabs>
          <w:tab w:val="left" w:pos="0"/>
        </w:tabs>
        <w:rPr>
          <w:ins w:id="307" w:author="Sottara, Davide" w:date="2021-03-20T16:21:00Z"/>
        </w:rPr>
      </w:pPr>
      <w:ins w:id="308" w:author="Sottara, Davide" w:date="2021-03-20T16:21:00Z">
        <w:r>
          <w:t xml:space="preserve">An overview of the interfaces is provided in </w:t>
        </w:r>
        <w:r>
          <w:fldChar w:fldCharType="begin"/>
        </w:r>
        <w:r>
          <w:instrText xml:space="preserve"> REF _Ref67149694 \h </w:instrText>
        </w:r>
      </w:ins>
      <w:r>
        <w:fldChar w:fldCharType="separate"/>
      </w:r>
      <w:ins w:id="309" w:author="Sottara, Davide" w:date="2021-03-20T16:21:00Z">
        <w:r w:rsidRPr="002C2AA0">
          <w:t xml:space="preserve">Figure </w:t>
        </w:r>
        <w:r w:rsidRPr="002C2AA0">
          <w:rPr>
            <w:noProof/>
          </w:rPr>
          <w:t>12</w:t>
        </w:r>
        <w:r>
          <w:fldChar w:fldCharType="end"/>
        </w:r>
        <w:r>
          <w:t>.</w:t>
        </w:r>
      </w:ins>
    </w:p>
    <w:p w14:paraId="36BAA12F" w14:textId="77777777" w:rsidR="002C2AA0" w:rsidRDefault="002C2AA0">
      <w:pPr>
        <w:tabs>
          <w:tab w:val="left" w:pos="0"/>
        </w:tabs>
        <w:rPr>
          <w:ins w:id="310" w:author="Sottara, Davide" w:date="2021-03-20T14:27:00Z"/>
        </w:rPr>
      </w:pPr>
    </w:p>
    <w:p w14:paraId="64687E9D" w14:textId="7CF73A86" w:rsidR="009D7D1C" w:rsidRDefault="009D7D1C">
      <w:pPr>
        <w:tabs>
          <w:tab w:val="left" w:pos="0"/>
        </w:tabs>
        <w:rPr>
          <w:ins w:id="311" w:author="Sottara, Davide" w:date="2021-03-20T14:29:00Z"/>
        </w:rPr>
      </w:pPr>
    </w:p>
    <w:p w14:paraId="338D11FA" w14:textId="711FD1F6" w:rsidR="009D7D1C" w:rsidRDefault="009D7D1C">
      <w:pPr>
        <w:tabs>
          <w:tab w:val="left" w:pos="0"/>
        </w:tabs>
        <w:rPr>
          <w:ins w:id="312" w:author="Sottara, Davide" w:date="2021-03-20T14:27:00Z"/>
        </w:rPr>
      </w:pPr>
      <w:ins w:id="313" w:author="Sottara, Davide" w:date="2021-03-20T14:30:00Z">
        <w:r>
          <w:rPr>
            <w:noProof/>
          </w:rPr>
          <w:lastRenderedPageBreak/>
          <w:drawing>
            <wp:inline distT="0" distB="0" distL="0" distR="0" wp14:anchorId="6CC6B211" wp14:editId="5C2FAE04">
              <wp:extent cx="6122035" cy="31496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6122035" cy="3149600"/>
                      </a:xfrm>
                      <a:prstGeom prst="rect">
                        <a:avLst/>
                      </a:prstGeom>
                    </pic:spPr>
                  </pic:pic>
                </a:graphicData>
              </a:graphic>
            </wp:inline>
          </w:drawing>
        </w:r>
      </w:ins>
    </w:p>
    <w:p w14:paraId="2C33BE20" w14:textId="09CF1995" w:rsidR="009D7D1C" w:rsidRPr="002C2AA0" w:rsidRDefault="002C2AA0" w:rsidP="009D7D1C">
      <w:pPr>
        <w:pStyle w:val="Caption"/>
        <w:rPr>
          <w:ins w:id="314" w:author="Sottara, Davide" w:date="2021-03-20T14:30:00Z"/>
          <w:rPrChange w:id="315" w:author="Sottara, Davide" w:date="2021-03-20T16:21:00Z">
            <w:rPr>
              <w:ins w:id="316" w:author="Sottara, Davide" w:date="2021-03-20T14:30:00Z"/>
              <w:sz w:val="20"/>
              <w:szCs w:val="20"/>
            </w:rPr>
          </w:rPrChange>
        </w:rPr>
      </w:pPr>
      <w:bookmarkStart w:id="317" w:name="_Ref67149694"/>
      <w:ins w:id="318" w:author="Sottara, Davide" w:date="2021-03-20T16:20:00Z">
        <w:r w:rsidRPr="002C2AA0">
          <w:rPr>
            <w:sz w:val="20"/>
            <w:szCs w:val="20"/>
            <w:rPrChange w:id="319" w:author="Sottara, Davide" w:date="2021-03-20T16:21:00Z">
              <w:rPr/>
            </w:rPrChange>
          </w:rPr>
          <w:t xml:space="preserve">Figure </w:t>
        </w:r>
        <w:r w:rsidRPr="002C2AA0">
          <w:rPr>
            <w:sz w:val="20"/>
            <w:szCs w:val="20"/>
            <w:rPrChange w:id="320" w:author="Sottara, Davide" w:date="2021-03-20T16:21:00Z">
              <w:rPr/>
            </w:rPrChange>
          </w:rPr>
          <w:fldChar w:fldCharType="begin"/>
        </w:r>
        <w:r w:rsidRPr="002C2AA0">
          <w:rPr>
            <w:sz w:val="20"/>
            <w:szCs w:val="20"/>
            <w:rPrChange w:id="321" w:author="Sottara, Davide" w:date="2021-03-20T16:21:00Z">
              <w:rPr/>
            </w:rPrChange>
          </w:rPr>
          <w:instrText xml:space="preserve"> SEQ Figure \* ARABIC </w:instrText>
        </w:r>
      </w:ins>
      <w:r w:rsidRPr="002C2AA0">
        <w:rPr>
          <w:sz w:val="20"/>
          <w:szCs w:val="20"/>
          <w:rPrChange w:id="322" w:author="Sottara, Davide" w:date="2021-03-20T16:21:00Z">
            <w:rPr/>
          </w:rPrChange>
        </w:rPr>
        <w:fldChar w:fldCharType="separate"/>
      </w:r>
      <w:ins w:id="323" w:author="Sottara, Davide" w:date="2021-03-20T16:44:00Z">
        <w:r w:rsidR="00E54B8C">
          <w:rPr>
            <w:noProof/>
            <w:sz w:val="20"/>
            <w:szCs w:val="20"/>
          </w:rPr>
          <w:t>12</w:t>
        </w:r>
      </w:ins>
      <w:ins w:id="324" w:author="Sottara, Davide" w:date="2021-03-20T16:20:00Z">
        <w:r w:rsidRPr="002C2AA0">
          <w:rPr>
            <w:sz w:val="20"/>
            <w:szCs w:val="20"/>
            <w:rPrChange w:id="325" w:author="Sottara, Davide" w:date="2021-03-20T16:21:00Z">
              <w:rPr/>
            </w:rPrChange>
          </w:rPr>
          <w:fldChar w:fldCharType="end"/>
        </w:r>
      </w:ins>
      <w:bookmarkEnd w:id="317"/>
      <w:ins w:id="326" w:author="Sottara, Davide" w:date="2021-03-20T14:30:00Z">
        <w:r w:rsidR="009D7D1C">
          <w:rPr>
            <w:sz w:val="20"/>
            <w:szCs w:val="20"/>
          </w:rPr>
          <w:t>.</w:t>
        </w:r>
        <w:r w:rsidR="009D7D1C" w:rsidRPr="00B8073B">
          <w:rPr>
            <w:sz w:val="20"/>
            <w:szCs w:val="20"/>
          </w:rPr>
          <w:t xml:space="preserve"> </w:t>
        </w:r>
        <w:r w:rsidR="009D7D1C">
          <w:rPr>
            <w:sz w:val="20"/>
            <w:szCs w:val="20"/>
          </w:rPr>
          <w:t>Knowledge Asset Repository</w:t>
        </w:r>
      </w:ins>
      <w:ins w:id="327" w:author="Sottara, Davide" w:date="2021-03-20T14:31:00Z">
        <w:r w:rsidR="009D7D1C">
          <w:rPr>
            <w:sz w:val="20"/>
            <w:szCs w:val="20"/>
          </w:rPr>
          <w:t xml:space="preserve"> </w:t>
        </w:r>
      </w:ins>
      <w:ins w:id="328" w:author="Sottara, Davide" w:date="2021-03-20T14:30:00Z">
        <w:r w:rsidR="009D7D1C">
          <w:rPr>
            <w:sz w:val="20"/>
            <w:szCs w:val="20"/>
          </w:rPr>
          <w:t>Service Interface</w:t>
        </w:r>
      </w:ins>
      <w:ins w:id="329" w:author="Sottara, Davide" w:date="2021-03-20T14:31:00Z">
        <w:r w:rsidR="009D7D1C">
          <w:rPr>
            <w:sz w:val="20"/>
            <w:szCs w:val="20"/>
          </w:rPr>
          <w:t>s</w:t>
        </w:r>
      </w:ins>
    </w:p>
    <w:p w14:paraId="19B36010" w14:textId="77777777" w:rsidR="009D7D1C" w:rsidRPr="00F1614B" w:rsidRDefault="009D7D1C">
      <w:pPr>
        <w:tabs>
          <w:tab w:val="left" w:pos="0"/>
        </w:tabs>
      </w:pPr>
    </w:p>
    <w:p w14:paraId="773B33A5" w14:textId="63F7A483" w:rsidR="00172779" w:rsidRPr="00D74977" w:rsidRDefault="00174594" w:rsidP="00346EA4">
      <w:pPr>
        <w:pStyle w:val="Heading3"/>
        <w:numPr>
          <w:ilvl w:val="2"/>
          <w:numId w:val="5"/>
        </w:numPr>
        <w:tabs>
          <w:tab w:val="left" w:pos="0"/>
        </w:tabs>
      </w:pPr>
      <w:bookmarkStart w:id="330" w:name="_Toc65413926"/>
      <w:r>
        <w:t xml:space="preserve">Knowledge </w:t>
      </w:r>
      <w:r w:rsidR="00DD30E3">
        <w:t xml:space="preserve">Asset </w:t>
      </w:r>
      <w:r>
        <w:t>Transrepresentation</w:t>
      </w:r>
      <w:r w:rsidR="000D7EA1" w:rsidRPr="00D74977">
        <w:t xml:space="preserve"> Service</w:t>
      </w:r>
      <w:bookmarkEnd w:id="330"/>
    </w:p>
    <w:p w14:paraId="52B8C648" w14:textId="08DD516F" w:rsidR="00DD30E3" w:rsidRDefault="00DD30E3" w:rsidP="00DD30E3">
      <w:pPr>
        <w:tabs>
          <w:tab w:val="left" w:pos="0"/>
        </w:tabs>
        <w:spacing w:before="120"/>
      </w:pPr>
      <w:r>
        <w:t>This API defines "syntactic" manipulations of Knowledge Artifacts, based on the stratified representational aspects of the Artifacts themselves (Language, profile, syntax/serialization, meta-format, encoding). It supports both 'vertical' operations (parsing/serialization), which preserve the Asset and the Language, and 'horizontal' operations (transrepresentations) which preserve the aspects up to a certain level, but map across variants at the same level.</w:t>
      </w:r>
    </w:p>
    <w:p w14:paraId="2D89B756" w14:textId="7A81D62B" w:rsidR="00AD1EDA" w:rsidRDefault="00AD1EDA" w:rsidP="00DD30E3">
      <w:pPr>
        <w:tabs>
          <w:tab w:val="left" w:pos="0"/>
        </w:tabs>
        <w:spacing w:before="120"/>
      </w:pPr>
      <w:r>
        <w:t>The Transrepresentation Service also exposes detection and validation capabilities: the former is used to infer the SyntacticRepresentation of a given Knowledge Artifact, the latter is used to validate the conformance of a Knowledge Artifact with respect to a given SyntacticRepresentation.</w:t>
      </w:r>
    </w:p>
    <w:p w14:paraId="0822FE31" w14:textId="5BFBE4BC" w:rsidR="00174594" w:rsidRDefault="00174594" w:rsidP="00DD30E3">
      <w:pPr>
        <w:tabs>
          <w:tab w:val="left" w:pos="0"/>
        </w:tabs>
        <w:spacing w:before="120"/>
        <w:rPr>
          <w:ins w:id="331" w:author="Sottara, Davide" w:date="2021-03-20T16:23:00Z"/>
        </w:rPr>
      </w:pPr>
      <w:r>
        <w:t xml:space="preserve">The </w:t>
      </w:r>
      <w:r w:rsidR="00DD30E3" w:rsidRPr="00DD30E3">
        <w:t xml:space="preserve">Knowledge Asset Transrepresentation </w:t>
      </w:r>
      <w:r>
        <w:t>Service is fully specified in the API4KP OpenAPI Documentation /</w:t>
      </w:r>
      <w:r w:rsidRPr="00174594">
        <w:t xml:space="preserve"> </w:t>
      </w:r>
      <w:r w:rsidR="00DD30E3" w:rsidRPr="00DD30E3">
        <w:t>Knowledge Asset Transrepresentation</w:t>
      </w:r>
      <w:r>
        <w:t xml:space="preserve"> (</w:t>
      </w:r>
      <w:ins w:id="332" w:author="Sottara, Davide" w:date="2021-03-20T14:30:00Z">
        <w:r w:rsidR="009D7D1C">
          <w:fldChar w:fldCharType="begin"/>
        </w:r>
        <w:r w:rsidR="009D7D1C">
          <w:instrText xml:space="preserve"> HYPERLINK "</w:instrText>
        </w:r>
      </w:ins>
      <w:r w:rsidR="009D7D1C" w:rsidRPr="006D4C7C">
        <w:instrText>https://www.omg.org/spec/API4KP/1.0/KnowledgeAssetTransrepresentation.html</w:instrText>
      </w:r>
      <w:ins w:id="333" w:author="Sottara, Davide" w:date="2021-03-20T14:30:00Z">
        <w:r w:rsidR="009D7D1C">
          <w:instrText xml:space="preserve">" </w:instrText>
        </w:r>
        <w:r w:rsidR="009D7D1C">
          <w:fldChar w:fldCharType="separate"/>
        </w:r>
      </w:ins>
      <w:r w:rsidR="009D7D1C" w:rsidRPr="00ED24E2">
        <w:rPr>
          <w:rStyle w:val="Hyperlink"/>
        </w:rPr>
        <w:t>https://www.omg.org/spec/API4KP/1.0/KnowledgeAssetTransrepresentation.html</w:t>
      </w:r>
      <w:ins w:id="334" w:author="Sottara, Davide" w:date="2021-03-20T14:30:00Z">
        <w:r w:rsidR="009D7D1C">
          <w:fldChar w:fldCharType="end"/>
        </w:r>
      </w:ins>
      <w:r>
        <w:t>).</w:t>
      </w:r>
    </w:p>
    <w:p w14:paraId="5CE2F7C8" w14:textId="7550271A" w:rsidR="002C2AA0" w:rsidRDefault="002C2AA0" w:rsidP="002C2AA0">
      <w:pPr>
        <w:tabs>
          <w:tab w:val="left" w:pos="0"/>
        </w:tabs>
        <w:rPr>
          <w:ins w:id="335" w:author="Sottara, Davide" w:date="2021-03-20T16:23:00Z"/>
        </w:rPr>
      </w:pPr>
      <w:ins w:id="336" w:author="Sottara, Davide" w:date="2021-03-20T16:23:00Z">
        <w:r>
          <w:t xml:space="preserve">An overview of the interfaces is provided in </w:t>
        </w:r>
        <w:r>
          <w:fldChar w:fldCharType="begin"/>
        </w:r>
        <w:r>
          <w:instrText xml:space="preserve"> REF _Ref67149694 \h </w:instrText>
        </w:r>
      </w:ins>
      <w:r>
        <w:fldChar w:fldCharType="separate"/>
      </w:r>
      <w:ins w:id="337" w:author="Sottara, Davide" w:date="2021-03-20T16:23:00Z">
        <w:r w:rsidRPr="002C2AA0">
          <w:t xml:space="preserve">Figure </w:t>
        </w:r>
        <w:r>
          <w:rPr>
            <w:noProof/>
          </w:rPr>
          <w:t>12</w:t>
        </w:r>
        <w:r>
          <w:fldChar w:fldCharType="end"/>
        </w:r>
      </w:ins>
    </w:p>
    <w:p w14:paraId="6982E047" w14:textId="77777777" w:rsidR="002C2AA0" w:rsidRDefault="002C2AA0" w:rsidP="00DD30E3">
      <w:pPr>
        <w:tabs>
          <w:tab w:val="left" w:pos="0"/>
        </w:tabs>
        <w:spacing w:before="120"/>
        <w:rPr>
          <w:ins w:id="338" w:author="Sottara, Davide" w:date="2021-03-20T14:30:00Z"/>
        </w:rPr>
      </w:pPr>
    </w:p>
    <w:p w14:paraId="388BF005" w14:textId="7061782C" w:rsidR="009D7D1C" w:rsidRDefault="009D7D1C" w:rsidP="00DD30E3">
      <w:pPr>
        <w:tabs>
          <w:tab w:val="left" w:pos="0"/>
        </w:tabs>
        <w:spacing w:before="120"/>
        <w:rPr>
          <w:ins w:id="339" w:author="Sottara, Davide" w:date="2021-03-20T14:30:00Z"/>
        </w:rPr>
      </w:pPr>
      <w:ins w:id="340" w:author="Sottara, Davide" w:date="2021-03-20T14:30:00Z">
        <w:r>
          <w:rPr>
            <w:noProof/>
          </w:rPr>
          <w:lastRenderedPageBreak/>
          <w:drawing>
            <wp:inline distT="0" distB="0" distL="0" distR="0" wp14:anchorId="3C145FB5" wp14:editId="0A36B8F0">
              <wp:extent cx="6122035" cy="478409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6122035" cy="4784090"/>
                      </a:xfrm>
                      <a:prstGeom prst="rect">
                        <a:avLst/>
                      </a:prstGeom>
                    </pic:spPr>
                  </pic:pic>
                </a:graphicData>
              </a:graphic>
            </wp:inline>
          </w:drawing>
        </w:r>
      </w:ins>
    </w:p>
    <w:p w14:paraId="6BCECDE4" w14:textId="32ED09A2" w:rsidR="009D7D1C" w:rsidRPr="002C2AA0" w:rsidRDefault="002C2AA0" w:rsidP="009D7D1C">
      <w:pPr>
        <w:pStyle w:val="Caption"/>
        <w:rPr>
          <w:ins w:id="341" w:author="Sottara, Davide" w:date="2021-03-20T14:30:00Z"/>
          <w:rPrChange w:id="342" w:author="Sottara, Davide" w:date="2021-03-20T16:23:00Z">
            <w:rPr>
              <w:ins w:id="343" w:author="Sottara, Davide" w:date="2021-03-20T14:30:00Z"/>
              <w:sz w:val="20"/>
              <w:szCs w:val="20"/>
            </w:rPr>
          </w:rPrChange>
        </w:rPr>
      </w:pPr>
      <w:ins w:id="344" w:author="Sottara, Davide" w:date="2021-03-20T16:23:00Z">
        <w:r w:rsidRPr="002C2AA0">
          <w:rPr>
            <w:sz w:val="20"/>
            <w:szCs w:val="20"/>
            <w:rPrChange w:id="345" w:author="Sottara, Davide" w:date="2021-03-20T16:23:00Z">
              <w:rPr/>
            </w:rPrChange>
          </w:rPr>
          <w:t xml:space="preserve">Figure </w:t>
        </w:r>
        <w:r w:rsidRPr="002C2AA0">
          <w:rPr>
            <w:sz w:val="20"/>
            <w:szCs w:val="20"/>
            <w:rPrChange w:id="346" w:author="Sottara, Davide" w:date="2021-03-20T16:23:00Z">
              <w:rPr/>
            </w:rPrChange>
          </w:rPr>
          <w:fldChar w:fldCharType="begin"/>
        </w:r>
        <w:r w:rsidRPr="002C2AA0">
          <w:rPr>
            <w:sz w:val="20"/>
            <w:szCs w:val="20"/>
            <w:rPrChange w:id="347" w:author="Sottara, Davide" w:date="2021-03-20T16:23:00Z">
              <w:rPr/>
            </w:rPrChange>
          </w:rPr>
          <w:instrText xml:space="preserve"> SEQ Figure \* ARABIC </w:instrText>
        </w:r>
      </w:ins>
      <w:r w:rsidRPr="002C2AA0">
        <w:rPr>
          <w:sz w:val="20"/>
          <w:szCs w:val="20"/>
          <w:rPrChange w:id="348" w:author="Sottara, Davide" w:date="2021-03-20T16:23:00Z">
            <w:rPr/>
          </w:rPrChange>
        </w:rPr>
        <w:fldChar w:fldCharType="separate"/>
      </w:r>
      <w:ins w:id="349" w:author="Sottara, Davide" w:date="2021-03-20T16:44:00Z">
        <w:r w:rsidR="00E54B8C">
          <w:rPr>
            <w:noProof/>
            <w:sz w:val="20"/>
            <w:szCs w:val="20"/>
          </w:rPr>
          <w:t>13</w:t>
        </w:r>
      </w:ins>
      <w:ins w:id="350" w:author="Sottara, Davide" w:date="2021-03-20T16:23:00Z">
        <w:r w:rsidRPr="002C2AA0">
          <w:rPr>
            <w:sz w:val="20"/>
            <w:szCs w:val="20"/>
            <w:rPrChange w:id="351" w:author="Sottara, Davide" w:date="2021-03-20T16:23:00Z">
              <w:rPr/>
            </w:rPrChange>
          </w:rPr>
          <w:fldChar w:fldCharType="end"/>
        </w:r>
      </w:ins>
      <w:ins w:id="352" w:author="Sottara, Davide" w:date="2021-03-20T14:30:00Z">
        <w:r w:rsidR="009D7D1C">
          <w:rPr>
            <w:sz w:val="20"/>
            <w:szCs w:val="20"/>
          </w:rPr>
          <w:t>.</w:t>
        </w:r>
        <w:r w:rsidR="009D7D1C" w:rsidRPr="00B8073B">
          <w:rPr>
            <w:sz w:val="20"/>
            <w:szCs w:val="20"/>
          </w:rPr>
          <w:t xml:space="preserve"> </w:t>
        </w:r>
        <w:r w:rsidR="009D7D1C">
          <w:rPr>
            <w:sz w:val="20"/>
            <w:szCs w:val="20"/>
          </w:rPr>
          <w:t>Knowledge Transrepresentation Service Interface</w:t>
        </w:r>
      </w:ins>
      <w:ins w:id="353" w:author="Sottara, Davide" w:date="2021-03-20T14:31:00Z">
        <w:r w:rsidR="00026AFF">
          <w:rPr>
            <w:sz w:val="20"/>
            <w:szCs w:val="20"/>
          </w:rPr>
          <w:t>s</w:t>
        </w:r>
      </w:ins>
    </w:p>
    <w:p w14:paraId="664C1789" w14:textId="153D1973" w:rsidR="009D7D1C" w:rsidDel="00026AFF" w:rsidRDefault="009D7D1C" w:rsidP="00DD30E3">
      <w:pPr>
        <w:tabs>
          <w:tab w:val="left" w:pos="0"/>
        </w:tabs>
        <w:spacing w:before="120"/>
        <w:rPr>
          <w:del w:id="354" w:author="Sottara, Davide" w:date="2021-03-20T14:31:00Z"/>
        </w:rPr>
      </w:pPr>
    </w:p>
    <w:p w14:paraId="680D3593" w14:textId="3BD1BC20" w:rsidR="00172779" w:rsidRPr="00D74977" w:rsidRDefault="000D7EA1" w:rsidP="00346EA4">
      <w:pPr>
        <w:pStyle w:val="Heading3"/>
        <w:numPr>
          <w:ilvl w:val="2"/>
          <w:numId w:val="5"/>
        </w:numPr>
        <w:tabs>
          <w:tab w:val="left" w:pos="0"/>
        </w:tabs>
      </w:pPr>
      <w:bookmarkStart w:id="355" w:name="_Toc65413927"/>
      <w:r w:rsidRPr="00D74977">
        <w:t xml:space="preserve">Knowledge Base </w:t>
      </w:r>
      <w:r w:rsidR="00350895">
        <w:t xml:space="preserve">Construction </w:t>
      </w:r>
      <w:r w:rsidRPr="00D74977">
        <w:t>Service</w:t>
      </w:r>
      <w:bookmarkEnd w:id="355"/>
    </w:p>
    <w:p w14:paraId="3111F8AF" w14:textId="61CAA796" w:rsidR="00AD1EDA" w:rsidRDefault="00AD1EDA" w:rsidP="00AD1EDA">
      <w:pPr>
        <w:tabs>
          <w:tab w:val="left" w:pos="0"/>
        </w:tabs>
      </w:pPr>
      <w:r>
        <w:t xml:space="preserve">The </w:t>
      </w:r>
      <w:proofErr w:type="spellStart"/>
      <w:r>
        <w:t>KnowledgeBase</w:t>
      </w:r>
      <w:proofErr w:type="spellEnd"/>
      <w:r>
        <w:t xml:space="preserve"> APIs enable the transition between Knowledge </w:t>
      </w:r>
      <w:r w:rsidRPr="005F18EA">
        <w:rPr>
          <w:i/>
          <w:iCs/>
        </w:rPr>
        <w:t>at rest</w:t>
      </w:r>
      <w:r>
        <w:t xml:space="preserve">, i.e. Knowledge in the form of Artifacts stored in a repository and not yet assembled into a Knowledge Base, and Knowledge </w:t>
      </w:r>
      <w:r w:rsidRPr="005F18EA">
        <w:rPr>
          <w:i/>
          <w:iCs/>
        </w:rPr>
        <w:t>in motion</w:t>
      </w:r>
      <w:r>
        <w:t>, i.e. Knowledge Bases deployed/paired with a runtime engine/reasoner/execution platform that is able to perform computations using that Knowledge.</w:t>
      </w:r>
    </w:p>
    <w:p w14:paraId="7EB9DC6D" w14:textId="77777777" w:rsidR="00AD1EDA" w:rsidRDefault="00AD1EDA" w:rsidP="00AD1EDA">
      <w:pPr>
        <w:tabs>
          <w:tab w:val="left" w:pos="0"/>
        </w:tabs>
      </w:pPr>
    </w:p>
    <w:p w14:paraId="0D6AA649" w14:textId="2805B29D" w:rsidR="00AD1EDA" w:rsidRDefault="00AD1EDA" w:rsidP="00AD1EDA">
      <w:pPr>
        <w:tabs>
          <w:tab w:val="left" w:pos="0"/>
        </w:tabs>
      </w:pPr>
      <w:r>
        <w:t>The Knowledge Base Management API is inspired by the State monad. Knowledge Bases are incubated within the server from their initialization, through their construction, until their deployment. As operations are applied to manipulate the KB, new versions are constructed ensuring reproducibility and traceability. Implementations, however, are not required nor guaranteed to be transactional.</w:t>
      </w:r>
    </w:p>
    <w:p w14:paraId="4F7A08FF" w14:textId="77777777" w:rsidR="00AD1EDA" w:rsidRDefault="00AD1EDA" w:rsidP="00AD1EDA">
      <w:pPr>
        <w:tabs>
          <w:tab w:val="left" w:pos="0"/>
        </w:tabs>
      </w:pPr>
    </w:p>
    <w:p w14:paraId="754C0D8E" w14:textId="77777777" w:rsidR="00AD1EDA" w:rsidRDefault="00AD1EDA" w:rsidP="00AD1EDA">
      <w:pPr>
        <w:tabs>
          <w:tab w:val="left" w:pos="0"/>
        </w:tabs>
      </w:pPr>
      <w:r>
        <w:t xml:space="preserve">The API consists in two groups of Operators. Composition Operators allow to construct, incrementally, a Knowledge Base starting from known named (carriers of) Knowledge Assets. Transcreation operators allow to mutate Knowledge Artifacts, usually to create transient ephemeral versions which are used to prepare the </w:t>
      </w:r>
      <w:proofErr w:type="spellStart"/>
      <w:r>
        <w:t>KnowledgeBase</w:t>
      </w:r>
      <w:proofErr w:type="spellEnd"/>
      <w:r>
        <w:t xml:space="preserve"> for </w:t>
      </w:r>
      <w:proofErr w:type="gramStart"/>
      <w:r>
        <w:t>deployment, but</w:t>
      </w:r>
      <w:proofErr w:type="gramEnd"/>
      <w:r>
        <w:t xml:space="preserve"> would not otherwise be treated as Assets.</w:t>
      </w:r>
    </w:p>
    <w:p w14:paraId="7BB7D6E3" w14:textId="640619FB" w:rsidR="00AD1EDA" w:rsidRDefault="00AD1EDA" w:rsidP="00AD1EDA">
      <w:pPr>
        <w:tabs>
          <w:tab w:val="left" w:pos="0"/>
        </w:tabs>
        <w:rPr>
          <w:ins w:id="356" w:author="Sottara, Davide" w:date="2021-03-20T14:32:00Z"/>
        </w:rPr>
      </w:pPr>
    </w:p>
    <w:p w14:paraId="591F9DC8" w14:textId="32259B25" w:rsidR="00026AFF" w:rsidRDefault="00026AFF" w:rsidP="00AD1EDA">
      <w:pPr>
        <w:tabs>
          <w:tab w:val="left" w:pos="0"/>
        </w:tabs>
        <w:rPr>
          <w:ins w:id="357" w:author="Sottara, Davide" w:date="2021-03-20T14:33:00Z"/>
        </w:rPr>
      </w:pPr>
      <w:ins w:id="358" w:author="Sottara, Davide" w:date="2021-03-20T14:33:00Z">
        <w:r>
          <w:rPr>
            <w:noProof/>
          </w:rPr>
          <w:lastRenderedPageBreak/>
          <w:drawing>
            <wp:inline distT="0" distB="0" distL="0" distR="0" wp14:anchorId="4B136C0C" wp14:editId="0F1DA25D">
              <wp:extent cx="6122035" cy="533019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22035" cy="5330190"/>
                      </a:xfrm>
                      <a:prstGeom prst="rect">
                        <a:avLst/>
                      </a:prstGeom>
                    </pic:spPr>
                  </pic:pic>
                </a:graphicData>
              </a:graphic>
            </wp:inline>
          </w:drawing>
        </w:r>
      </w:ins>
    </w:p>
    <w:p w14:paraId="23902B84" w14:textId="0E9BD1E2" w:rsidR="00026AFF" w:rsidRPr="002C2AA0" w:rsidRDefault="002C2AA0" w:rsidP="00026AFF">
      <w:pPr>
        <w:pStyle w:val="Caption"/>
        <w:rPr>
          <w:ins w:id="359" w:author="Sottara, Davide" w:date="2021-03-20T14:33:00Z"/>
          <w:rPrChange w:id="360" w:author="Sottara, Davide" w:date="2021-03-20T16:23:00Z">
            <w:rPr>
              <w:ins w:id="361" w:author="Sottara, Davide" w:date="2021-03-20T14:33:00Z"/>
              <w:sz w:val="20"/>
              <w:szCs w:val="20"/>
            </w:rPr>
          </w:rPrChange>
        </w:rPr>
      </w:pPr>
      <w:bookmarkStart w:id="362" w:name="_Ref67149864"/>
      <w:ins w:id="363" w:author="Sottara, Davide" w:date="2021-03-20T16:23:00Z">
        <w:r w:rsidRPr="002C2AA0">
          <w:rPr>
            <w:sz w:val="20"/>
            <w:szCs w:val="20"/>
            <w:rPrChange w:id="364" w:author="Sottara, Davide" w:date="2021-03-20T16:24:00Z">
              <w:rPr/>
            </w:rPrChange>
          </w:rPr>
          <w:t xml:space="preserve">Figure </w:t>
        </w:r>
        <w:r w:rsidRPr="002C2AA0">
          <w:rPr>
            <w:sz w:val="20"/>
            <w:szCs w:val="20"/>
            <w:rPrChange w:id="365" w:author="Sottara, Davide" w:date="2021-03-20T16:24:00Z">
              <w:rPr/>
            </w:rPrChange>
          </w:rPr>
          <w:fldChar w:fldCharType="begin"/>
        </w:r>
        <w:r w:rsidRPr="002C2AA0">
          <w:rPr>
            <w:sz w:val="20"/>
            <w:szCs w:val="20"/>
            <w:rPrChange w:id="366" w:author="Sottara, Davide" w:date="2021-03-20T16:24:00Z">
              <w:rPr/>
            </w:rPrChange>
          </w:rPr>
          <w:instrText xml:space="preserve"> SEQ Figure \* ARABIC </w:instrText>
        </w:r>
      </w:ins>
      <w:r w:rsidRPr="002C2AA0">
        <w:rPr>
          <w:sz w:val="20"/>
          <w:szCs w:val="20"/>
          <w:rPrChange w:id="367" w:author="Sottara, Davide" w:date="2021-03-20T16:24:00Z">
            <w:rPr/>
          </w:rPrChange>
        </w:rPr>
        <w:fldChar w:fldCharType="separate"/>
      </w:r>
      <w:ins w:id="368" w:author="Sottara, Davide" w:date="2021-03-20T16:44:00Z">
        <w:r w:rsidR="00E54B8C">
          <w:rPr>
            <w:noProof/>
            <w:sz w:val="20"/>
            <w:szCs w:val="20"/>
          </w:rPr>
          <w:t>14</w:t>
        </w:r>
      </w:ins>
      <w:ins w:id="369" w:author="Sottara, Davide" w:date="2021-03-20T16:23:00Z">
        <w:r w:rsidRPr="002C2AA0">
          <w:rPr>
            <w:sz w:val="20"/>
            <w:szCs w:val="20"/>
            <w:rPrChange w:id="370" w:author="Sottara, Davide" w:date="2021-03-20T16:24:00Z">
              <w:rPr/>
            </w:rPrChange>
          </w:rPr>
          <w:fldChar w:fldCharType="end"/>
        </w:r>
      </w:ins>
      <w:bookmarkEnd w:id="362"/>
      <w:ins w:id="371" w:author="Sottara, Davide" w:date="2021-03-20T14:33:00Z">
        <w:r w:rsidR="00026AFF">
          <w:rPr>
            <w:sz w:val="20"/>
            <w:szCs w:val="20"/>
          </w:rPr>
          <w:t>.</w:t>
        </w:r>
        <w:r w:rsidR="00026AFF" w:rsidRPr="00B8073B">
          <w:rPr>
            <w:sz w:val="20"/>
            <w:szCs w:val="20"/>
          </w:rPr>
          <w:t xml:space="preserve"> </w:t>
        </w:r>
        <w:r w:rsidR="00026AFF">
          <w:rPr>
            <w:sz w:val="20"/>
            <w:szCs w:val="20"/>
          </w:rPr>
          <w:t>Knowledge Base Construction Service Interface</w:t>
        </w:r>
      </w:ins>
    </w:p>
    <w:p w14:paraId="67BD9615" w14:textId="77777777" w:rsidR="00026AFF" w:rsidRDefault="00026AFF" w:rsidP="00AD1EDA">
      <w:pPr>
        <w:tabs>
          <w:tab w:val="left" w:pos="0"/>
        </w:tabs>
      </w:pPr>
    </w:p>
    <w:p w14:paraId="03B14DA0" w14:textId="05D49535" w:rsidR="00D419E4" w:rsidRDefault="00D419E4" w:rsidP="00D419E4">
      <w:pPr>
        <w:tabs>
          <w:tab w:val="left" w:pos="0"/>
        </w:tabs>
        <w:spacing w:before="120"/>
        <w:rPr>
          <w:ins w:id="372" w:author="Sottara, Davide" w:date="2021-03-20T16:24:00Z"/>
        </w:rPr>
      </w:pPr>
      <w:bookmarkStart w:id="373" w:name="_celaw1huyem" w:colFirst="0" w:colLast="0"/>
      <w:bookmarkEnd w:id="373"/>
      <w:r>
        <w:t xml:space="preserve">The </w:t>
      </w:r>
      <w:r w:rsidRPr="0060051C">
        <w:t xml:space="preserve">Knowledge Base </w:t>
      </w:r>
      <w:r>
        <w:t xml:space="preserve">Construction </w:t>
      </w:r>
      <w:r w:rsidRPr="0060051C">
        <w:t>Service</w:t>
      </w:r>
      <w:r>
        <w:t xml:space="preserve"> is fully specified in the API4KP OpenAPI Documentation /</w:t>
      </w:r>
      <w:r w:rsidRPr="00174594">
        <w:t xml:space="preserve"> </w:t>
      </w:r>
      <w:r w:rsidRPr="00DD30E3">
        <w:t xml:space="preserve">Knowledge </w:t>
      </w:r>
      <w:r w:rsidRPr="0060051C">
        <w:t xml:space="preserve">Base </w:t>
      </w:r>
      <w:r>
        <w:t>Construction (</w:t>
      </w:r>
      <w:ins w:id="374" w:author="Sottara, Davide" w:date="2021-03-20T14:31:00Z">
        <w:r w:rsidR="00026AFF">
          <w:fldChar w:fldCharType="begin"/>
        </w:r>
        <w:r w:rsidR="00026AFF">
          <w:instrText xml:space="preserve"> HYPERLINK "</w:instrText>
        </w:r>
      </w:ins>
      <w:r w:rsidR="00026AFF" w:rsidRPr="006D4C7C">
        <w:instrText>https://www.omg.org/spec/API4KP/1.0/KnowledgeBaseConstruction.html</w:instrText>
      </w:r>
      <w:ins w:id="375" w:author="Sottara, Davide" w:date="2021-03-20T14:31:00Z">
        <w:r w:rsidR="00026AFF">
          <w:instrText xml:space="preserve">" </w:instrText>
        </w:r>
        <w:r w:rsidR="00026AFF">
          <w:fldChar w:fldCharType="separate"/>
        </w:r>
      </w:ins>
      <w:r w:rsidR="00026AFF" w:rsidRPr="00ED24E2">
        <w:rPr>
          <w:rStyle w:val="Hyperlink"/>
        </w:rPr>
        <w:t>https://www.omg.org/spec/API4KP/1.0/KnowledgeBaseConstruction.html</w:t>
      </w:r>
      <w:ins w:id="376" w:author="Sottara, Davide" w:date="2021-03-20T14:31:00Z">
        <w:r w:rsidR="00026AFF">
          <w:fldChar w:fldCharType="end"/>
        </w:r>
      </w:ins>
      <w:r>
        <w:t>).</w:t>
      </w:r>
    </w:p>
    <w:p w14:paraId="476CBF83" w14:textId="3B77F493" w:rsidR="002C2AA0" w:rsidRDefault="002C2AA0">
      <w:pPr>
        <w:tabs>
          <w:tab w:val="left" w:pos="0"/>
        </w:tabs>
        <w:rPr>
          <w:ins w:id="377" w:author="Sottara, Davide" w:date="2021-03-20T14:31:00Z"/>
        </w:rPr>
        <w:pPrChange w:id="378" w:author="Sottara, Davide" w:date="2021-03-20T16:24:00Z">
          <w:pPr>
            <w:tabs>
              <w:tab w:val="left" w:pos="0"/>
            </w:tabs>
            <w:spacing w:before="120"/>
          </w:pPr>
        </w:pPrChange>
      </w:pPr>
      <w:ins w:id="379" w:author="Sottara, Davide" w:date="2021-03-20T16:24:00Z">
        <w:r>
          <w:t xml:space="preserve">An overview of the interfaces is provided in </w:t>
        </w:r>
        <w:r>
          <w:fldChar w:fldCharType="begin"/>
        </w:r>
        <w:r>
          <w:instrText xml:space="preserve"> REF _Ref67149551 \h </w:instrText>
        </w:r>
      </w:ins>
      <w:ins w:id="380" w:author="Sottara, Davide" w:date="2021-03-20T16:24:00Z">
        <w:r>
          <w:fldChar w:fldCharType="separate"/>
        </w:r>
        <w:r w:rsidRPr="002C2AA0">
          <w:t xml:space="preserve">Figure </w:t>
        </w:r>
        <w:r>
          <w:rPr>
            <w:noProof/>
          </w:rPr>
          <w:fldChar w:fldCharType="begin"/>
        </w:r>
        <w:r>
          <w:instrText xml:space="preserve"> REF _Ref67149864 \h </w:instrText>
        </w:r>
      </w:ins>
      <w:r>
        <w:rPr>
          <w:noProof/>
        </w:rPr>
      </w:r>
      <w:r>
        <w:rPr>
          <w:noProof/>
        </w:rPr>
        <w:fldChar w:fldCharType="separate"/>
      </w:r>
      <w:ins w:id="381" w:author="Sottara, Davide" w:date="2021-03-20T16:24:00Z">
        <w:r>
          <w:t xml:space="preserve">Figure </w:t>
        </w:r>
        <w:r>
          <w:rPr>
            <w:noProof/>
          </w:rPr>
          <w:t>14</w:t>
        </w:r>
        <w:r>
          <w:rPr>
            <w:noProof/>
          </w:rPr>
          <w:fldChar w:fldCharType="end"/>
        </w:r>
        <w:r>
          <w:fldChar w:fldCharType="end"/>
        </w:r>
        <w:r>
          <w:t>.</w:t>
        </w:r>
      </w:ins>
    </w:p>
    <w:p w14:paraId="71B48DD1" w14:textId="77777777" w:rsidR="00026AFF" w:rsidRPr="004225FF" w:rsidRDefault="00026AFF" w:rsidP="00D419E4">
      <w:pPr>
        <w:tabs>
          <w:tab w:val="left" w:pos="0"/>
        </w:tabs>
        <w:spacing w:before="120"/>
      </w:pPr>
    </w:p>
    <w:p w14:paraId="79B8AB81" w14:textId="1672F57F" w:rsidR="00172779" w:rsidRPr="00D74977" w:rsidRDefault="005C641B" w:rsidP="00346EA4">
      <w:pPr>
        <w:pStyle w:val="Heading3"/>
        <w:numPr>
          <w:ilvl w:val="2"/>
          <w:numId w:val="5"/>
        </w:numPr>
        <w:tabs>
          <w:tab w:val="left" w:pos="0"/>
        </w:tabs>
      </w:pPr>
      <w:bookmarkStart w:id="382" w:name="_Toc65413928"/>
      <w:r>
        <w:t xml:space="preserve">Knowledge Base </w:t>
      </w:r>
      <w:r w:rsidR="00AD1EDA">
        <w:t xml:space="preserve">Reasoning </w:t>
      </w:r>
      <w:r w:rsidR="000D7EA1" w:rsidRPr="00D74977">
        <w:t>Service</w:t>
      </w:r>
      <w:bookmarkEnd w:id="382"/>
    </w:p>
    <w:p w14:paraId="30E062F1" w14:textId="1B7DEACF" w:rsidR="00AD1EDA" w:rsidRDefault="00AD1EDA" w:rsidP="00AD1EDA">
      <w:pPr>
        <w:tabs>
          <w:tab w:val="left" w:pos="0"/>
        </w:tabs>
      </w:pPr>
      <w:r>
        <w:t>The Reasoning APIs that expose the information processing capabilities of Knowledge Platform Components</w:t>
      </w:r>
      <w:r w:rsidR="00022D89">
        <w:t>, typically</w:t>
      </w:r>
      <w:r>
        <w:t xml:space="preserve"> </w:t>
      </w:r>
      <w:r w:rsidR="00022D89">
        <w:t>called</w:t>
      </w:r>
      <w:r>
        <w:t xml:space="preserve"> engines or reasoners, which </w:t>
      </w:r>
      <w:proofErr w:type="gramStart"/>
      <w:r>
        <w:t>are able to</w:t>
      </w:r>
      <w:proofErr w:type="gramEnd"/>
      <w:r>
        <w:t xml:space="preserve"> apply "knowledge" to "data", in order to derive new information.</w:t>
      </w:r>
    </w:p>
    <w:p w14:paraId="122CEA61" w14:textId="77777777" w:rsidR="00AD1EDA" w:rsidRDefault="00AD1EDA" w:rsidP="00AD1EDA">
      <w:pPr>
        <w:tabs>
          <w:tab w:val="left" w:pos="0"/>
        </w:tabs>
      </w:pPr>
    </w:p>
    <w:p w14:paraId="5F1A6724" w14:textId="52861011" w:rsidR="00AD1EDA" w:rsidRDefault="00AD1EDA" w:rsidP="00AD1EDA">
      <w:pPr>
        <w:tabs>
          <w:tab w:val="left" w:pos="0"/>
        </w:tabs>
      </w:pPr>
      <w:r>
        <w:t xml:space="preserve">Knowledge Reasoning APIs are likely to provide an abstraction layer for the proprietary API of existing </w:t>
      </w:r>
      <w:proofErr w:type="gramStart"/>
      <w:r>
        <w:t>engines, but</w:t>
      </w:r>
      <w:proofErr w:type="gramEnd"/>
      <w:r>
        <w:t xml:space="preserve"> could also be used to expose engine-less microservices designed to work with individual, named knowledge bases.</w:t>
      </w:r>
    </w:p>
    <w:p w14:paraId="12F3BE3A" w14:textId="77777777" w:rsidR="00AD1EDA" w:rsidRDefault="00AD1EDA" w:rsidP="00AD1EDA">
      <w:pPr>
        <w:tabs>
          <w:tab w:val="left" w:pos="0"/>
        </w:tabs>
      </w:pPr>
    </w:p>
    <w:p w14:paraId="35768DC2" w14:textId="5ACCF034" w:rsidR="00AD1EDA" w:rsidRDefault="00AD1EDA" w:rsidP="00AD1EDA">
      <w:pPr>
        <w:tabs>
          <w:tab w:val="left" w:pos="0"/>
        </w:tabs>
      </w:pPr>
      <w:r>
        <w:t>The APIs pivot on the notion of Knowledge Base _in motion</w:t>
      </w:r>
      <w:proofErr w:type="gramStart"/>
      <w:r>
        <w:t>_, and</w:t>
      </w:r>
      <w:proofErr w:type="gramEnd"/>
      <w:r>
        <w:t xml:space="preserve"> consider reasoners as operators applied to the KBs.</w:t>
      </w:r>
    </w:p>
    <w:p w14:paraId="61C3918D" w14:textId="16084AE1" w:rsidR="00AD1EDA" w:rsidRDefault="00AD1EDA" w:rsidP="00AD1EDA">
      <w:pPr>
        <w:tabs>
          <w:tab w:val="left" w:pos="0"/>
        </w:tabs>
      </w:pPr>
      <w:r>
        <w:t>In this context, Knowledge Bases prepared for Reasoning are also called Knowledge Models, or "Models" for short, providing a connection to modern AI implementations.</w:t>
      </w:r>
    </w:p>
    <w:p w14:paraId="26B3AB36" w14:textId="77777777" w:rsidR="00AD1EDA" w:rsidRDefault="00AD1EDA" w:rsidP="00AD1EDA">
      <w:pPr>
        <w:tabs>
          <w:tab w:val="left" w:pos="0"/>
        </w:tabs>
      </w:pPr>
    </w:p>
    <w:p w14:paraId="7006C521" w14:textId="77777777" w:rsidR="00AD1EDA" w:rsidRDefault="00AD1EDA" w:rsidP="00AD1EDA">
      <w:pPr>
        <w:tabs>
          <w:tab w:val="left" w:pos="0"/>
        </w:tabs>
      </w:pPr>
      <w:r>
        <w:t xml:space="preserve">The binding between the Knowledge Base and the Reasoning service can be implemented in different ways. Patterns include, but are not limited to, </w:t>
      </w:r>
    </w:p>
    <w:p w14:paraId="66D59454" w14:textId="77777777" w:rsidR="00AD1EDA" w:rsidRDefault="00AD1EDA" w:rsidP="00AD1EDA">
      <w:pPr>
        <w:pStyle w:val="ListParagraph"/>
        <w:numPr>
          <w:ilvl w:val="0"/>
          <w:numId w:val="71"/>
        </w:numPr>
        <w:tabs>
          <w:tab w:val="left" w:pos="0"/>
        </w:tabs>
      </w:pPr>
      <w:r>
        <w:t xml:space="preserve">Knowledge Bases deployed within an engine backing the server </w:t>
      </w:r>
    </w:p>
    <w:p w14:paraId="5A27A349" w14:textId="727B6655" w:rsidR="00AD1EDA" w:rsidRDefault="00AD1EDA" w:rsidP="00AD1EDA">
      <w:pPr>
        <w:pStyle w:val="ListParagraph"/>
        <w:numPr>
          <w:ilvl w:val="0"/>
          <w:numId w:val="71"/>
        </w:numPr>
        <w:tabs>
          <w:tab w:val="left" w:pos="0"/>
        </w:tabs>
      </w:pPr>
      <w:r>
        <w:t>Knowledge Bases implemented by the server directly, through manual software development or trans-compilation process</w:t>
      </w:r>
    </w:p>
    <w:p w14:paraId="23B58C88" w14:textId="5A13941F" w:rsidR="00AD1EDA" w:rsidRDefault="00AD1EDA" w:rsidP="00AD1EDA">
      <w:pPr>
        <w:pStyle w:val="ListParagraph"/>
        <w:numPr>
          <w:ilvl w:val="0"/>
          <w:numId w:val="71"/>
        </w:numPr>
        <w:tabs>
          <w:tab w:val="left" w:pos="0"/>
        </w:tabs>
      </w:pPr>
      <w:r>
        <w:t>References to remote/distributed Knowledge Bases that can be resolved by the server</w:t>
      </w:r>
    </w:p>
    <w:p w14:paraId="70539FAB" w14:textId="77777777" w:rsidR="00AD1EDA" w:rsidRDefault="00AD1EDA" w:rsidP="00AD1EDA">
      <w:pPr>
        <w:pStyle w:val="ListParagraph"/>
        <w:numPr>
          <w:ilvl w:val="0"/>
          <w:numId w:val="71"/>
        </w:numPr>
        <w:tabs>
          <w:tab w:val="left" w:pos="0"/>
        </w:tabs>
      </w:pPr>
      <w:r>
        <w:t>Proxies/Brokers/Adapters where the server delegates the execution to another service</w:t>
      </w:r>
    </w:p>
    <w:p w14:paraId="3BE77056" w14:textId="6977726C" w:rsidR="00172779" w:rsidRDefault="005C641B" w:rsidP="005C641B">
      <w:pPr>
        <w:tabs>
          <w:tab w:val="left" w:pos="0"/>
        </w:tabs>
        <w:spacing w:before="120"/>
        <w:rPr>
          <w:ins w:id="383" w:author="Sottara, Davide" w:date="2021-03-20T16:24:00Z"/>
        </w:rPr>
      </w:pPr>
      <w:r>
        <w:t xml:space="preserve">The </w:t>
      </w:r>
      <w:r w:rsidRPr="0060051C">
        <w:t xml:space="preserve">Knowledge Base </w:t>
      </w:r>
      <w:r w:rsidR="00B368D3">
        <w:t>Inference</w:t>
      </w:r>
      <w:r>
        <w:t xml:space="preserve"> </w:t>
      </w:r>
      <w:r w:rsidRPr="0060051C">
        <w:t>Service</w:t>
      </w:r>
      <w:r>
        <w:t xml:space="preserve"> is fully specified in the API4KP OpenAPI Documentation /</w:t>
      </w:r>
      <w:r w:rsidRPr="00174594">
        <w:t xml:space="preserve"> </w:t>
      </w:r>
      <w:r w:rsidRPr="00DD30E3">
        <w:t xml:space="preserve">Knowledge </w:t>
      </w:r>
      <w:r w:rsidRPr="0060051C">
        <w:t xml:space="preserve">Base </w:t>
      </w:r>
      <w:r>
        <w:t>Inference (</w:t>
      </w:r>
      <w:ins w:id="384" w:author="Sottara, Davide" w:date="2021-03-20T14:33:00Z">
        <w:r w:rsidR="00026AFF">
          <w:fldChar w:fldCharType="begin"/>
        </w:r>
        <w:r w:rsidR="00026AFF">
          <w:instrText xml:space="preserve"> HYPERLINK "</w:instrText>
        </w:r>
      </w:ins>
      <w:r w:rsidR="00026AFF" w:rsidRPr="00B368D3">
        <w:instrText>https://www.omg.org/spec/API4KP/1.0/Knowledge</w:instrText>
      </w:r>
      <w:r w:rsidR="00026AFF">
        <w:instrText>Reasoning</w:instrText>
      </w:r>
      <w:r w:rsidR="00026AFF" w:rsidRPr="00B368D3">
        <w:instrText>.html</w:instrText>
      </w:r>
      <w:ins w:id="385" w:author="Sottara, Davide" w:date="2021-03-20T14:33:00Z">
        <w:r w:rsidR="00026AFF">
          <w:instrText xml:space="preserve">" </w:instrText>
        </w:r>
        <w:r w:rsidR="00026AFF">
          <w:fldChar w:fldCharType="separate"/>
        </w:r>
      </w:ins>
      <w:r w:rsidR="00026AFF" w:rsidRPr="00ED24E2">
        <w:rPr>
          <w:rStyle w:val="Hyperlink"/>
        </w:rPr>
        <w:t>https://www.omg.org/spec/API4KP/1.0/KnowledgeReasoning.html</w:t>
      </w:r>
      <w:ins w:id="386" w:author="Sottara, Davide" w:date="2021-03-20T14:33:00Z">
        <w:r w:rsidR="00026AFF">
          <w:fldChar w:fldCharType="end"/>
        </w:r>
      </w:ins>
      <w:r>
        <w:t>).</w:t>
      </w:r>
    </w:p>
    <w:p w14:paraId="23112E9B" w14:textId="49A4528A" w:rsidR="002C2AA0" w:rsidRDefault="002C2AA0" w:rsidP="002C2AA0">
      <w:pPr>
        <w:tabs>
          <w:tab w:val="left" w:pos="0"/>
        </w:tabs>
        <w:rPr>
          <w:ins w:id="387" w:author="Sottara, Davide" w:date="2021-03-20T16:24:00Z"/>
        </w:rPr>
      </w:pPr>
      <w:ins w:id="388" w:author="Sottara, Davide" w:date="2021-03-20T16:24:00Z">
        <w:r>
          <w:t xml:space="preserve">An overview of the interfaces is provided in </w:t>
        </w:r>
        <w:r>
          <w:fldChar w:fldCharType="begin"/>
        </w:r>
        <w:r>
          <w:instrText xml:space="preserve"> REF _Ref67149551 \h </w:instrText>
        </w:r>
      </w:ins>
      <w:ins w:id="389" w:author="Sottara, Davide" w:date="2021-03-20T16:24:00Z">
        <w:r>
          <w:fldChar w:fldCharType="separate"/>
        </w:r>
        <w:r>
          <w:fldChar w:fldCharType="begin"/>
        </w:r>
        <w:r>
          <w:instrText xml:space="preserve"> REF _Ref67149904 \h </w:instrText>
        </w:r>
      </w:ins>
      <w:r>
        <w:fldChar w:fldCharType="separate"/>
      </w:r>
      <w:ins w:id="390" w:author="Sottara, Davide" w:date="2021-03-20T16:24:00Z">
        <w:r w:rsidRPr="002C2AA0">
          <w:t xml:space="preserve">Figure </w:t>
        </w:r>
        <w:r w:rsidRPr="002C2AA0">
          <w:rPr>
            <w:noProof/>
          </w:rPr>
          <w:t>15</w:t>
        </w:r>
        <w:r>
          <w:fldChar w:fldCharType="end"/>
        </w:r>
        <w:r>
          <w:fldChar w:fldCharType="end"/>
        </w:r>
        <w:r>
          <w:t>.</w:t>
        </w:r>
      </w:ins>
    </w:p>
    <w:p w14:paraId="1D6369BA" w14:textId="77777777" w:rsidR="00026AFF" w:rsidRDefault="00026AFF" w:rsidP="005C641B">
      <w:pPr>
        <w:tabs>
          <w:tab w:val="left" w:pos="0"/>
        </w:tabs>
        <w:spacing w:before="120"/>
        <w:rPr>
          <w:ins w:id="391" w:author="Sottara, Davide" w:date="2021-03-20T14:33:00Z"/>
        </w:rPr>
      </w:pPr>
    </w:p>
    <w:p w14:paraId="580CAAFE" w14:textId="09DBB5A7" w:rsidR="00026AFF" w:rsidRDefault="00026AFF" w:rsidP="005C641B">
      <w:pPr>
        <w:tabs>
          <w:tab w:val="left" w:pos="0"/>
        </w:tabs>
        <w:spacing w:before="120"/>
        <w:rPr>
          <w:ins w:id="392" w:author="Sottara, Davide" w:date="2021-03-20T14:33:00Z"/>
        </w:rPr>
      </w:pPr>
      <w:ins w:id="393" w:author="Sottara, Davide" w:date="2021-03-20T14:33:00Z">
        <w:r>
          <w:rPr>
            <w:noProof/>
          </w:rPr>
          <w:drawing>
            <wp:inline distT="0" distB="0" distL="0" distR="0" wp14:anchorId="4D875AD6" wp14:editId="03373420">
              <wp:extent cx="6122035" cy="27063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6122035" cy="2706370"/>
                      </a:xfrm>
                      <a:prstGeom prst="rect">
                        <a:avLst/>
                      </a:prstGeom>
                    </pic:spPr>
                  </pic:pic>
                </a:graphicData>
              </a:graphic>
            </wp:inline>
          </w:drawing>
        </w:r>
      </w:ins>
    </w:p>
    <w:p w14:paraId="704DCB1B" w14:textId="445202A1" w:rsidR="00026AFF" w:rsidRPr="002C2AA0" w:rsidRDefault="002C2AA0" w:rsidP="00026AFF">
      <w:pPr>
        <w:pStyle w:val="Caption"/>
        <w:rPr>
          <w:ins w:id="394" w:author="Sottara, Davide" w:date="2021-03-20T14:33:00Z"/>
          <w:rPrChange w:id="395" w:author="Sottara, Davide" w:date="2021-03-20T16:24:00Z">
            <w:rPr>
              <w:ins w:id="396" w:author="Sottara, Davide" w:date="2021-03-20T14:33:00Z"/>
              <w:sz w:val="20"/>
              <w:szCs w:val="20"/>
            </w:rPr>
          </w:rPrChange>
        </w:rPr>
      </w:pPr>
      <w:bookmarkStart w:id="397" w:name="_Ref67149904"/>
      <w:ins w:id="398" w:author="Sottara, Davide" w:date="2021-03-20T16:24:00Z">
        <w:r w:rsidRPr="002C2AA0">
          <w:rPr>
            <w:sz w:val="20"/>
            <w:szCs w:val="20"/>
            <w:rPrChange w:id="399" w:author="Sottara, Davide" w:date="2021-03-20T16:24:00Z">
              <w:rPr/>
            </w:rPrChange>
          </w:rPr>
          <w:t xml:space="preserve">Figure </w:t>
        </w:r>
        <w:r w:rsidRPr="002C2AA0">
          <w:rPr>
            <w:sz w:val="20"/>
            <w:szCs w:val="20"/>
            <w:rPrChange w:id="400" w:author="Sottara, Davide" w:date="2021-03-20T16:24:00Z">
              <w:rPr/>
            </w:rPrChange>
          </w:rPr>
          <w:fldChar w:fldCharType="begin"/>
        </w:r>
        <w:r w:rsidRPr="002C2AA0">
          <w:rPr>
            <w:sz w:val="20"/>
            <w:szCs w:val="20"/>
            <w:rPrChange w:id="401" w:author="Sottara, Davide" w:date="2021-03-20T16:24:00Z">
              <w:rPr/>
            </w:rPrChange>
          </w:rPr>
          <w:instrText xml:space="preserve"> SEQ Figure \* ARABIC </w:instrText>
        </w:r>
      </w:ins>
      <w:r w:rsidRPr="002C2AA0">
        <w:rPr>
          <w:sz w:val="20"/>
          <w:szCs w:val="20"/>
          <w:rPrChange w:id="402" w:author="Sottara, Davide" w:date="2021-03-20T16:24:00Z">
            <w:rPr/>
          </w:rPrChange>
        </w:rPr>
        <w:fldChar w:fldCharType="separate"/>
      </w:r>
      <w:ins w:id="403" w:author="Sottara, Davide" w:date="2021-03-20T16:44:00Z">
        <w:r w:rsidR="00E54B8C">
          <w:rPr>
            <w:noProof/>
            <w:sz w:val="20"/>
            <w:szCs w:val="20"/>
          </w:rPr>
          <w:t>15</w:t>
        </w:r>
      </w:ins>
      <w:ins w:id="404" w:author="Sottara, Davide" w:date="2021-03-20T16:24:00Z">
        <w:r w:rsidRPr="002C2AA0">
          <w:rPr>
            <w:sz w:val="20"/>
            <w:szCs w:val="20"/>
            <w:rPrChange w:id="405" w:author="Sottara, Davide" w:date="2021-03-20T16:24:00Z">
              <w:rPr/>
            </w:rPrChange>
          </w:rPr>
          <w:fldChar w:fldCharType="end"/>
        </w:r>
      </w:ins>
      <w:bookmarkEnd w:id="397"/>
      <w:ins w:id="406" w:author="Sottara, Davide" w:date="2021-03-20T14:33:00Z">
        <w:r w:rsidR="00026AFF">
          <w:rPr>
            <w:sz w:val="20"/>
            <w:szCs w:val="20"/>
          </w:rPr>
          <w:t>.</w:t>
        </w:r>
        <w:r w:rsidR="00026AFF" w:rsidRPr="00B8073B">
          <w:rPr>
            <w:sz w:val="20"/>
            <w:szCs w:val="20"/>
          </w:rPr>
          <w:t xml:space="preserve"> </w:t>
        </w:r>
        <w:r w:rsidR="00026AFF">
          <w:rPr>
            <w:sz w:val="20"/>
            <w:szCs w:val="20"/>
          </w:rPr>
          <w:t>Knowledge Base Reasoning Service Interface</w:t>
        </w:r>
      </w:ins>
    </w:p>
    <w:p w14:paraId="4CD47A2B" w14:textId="77777777" w:rsidR="00026AFF" w:rsidRPr="0060051C" w:rsidRDefault="00026AFF" w:rsidP="005C641B">
      <w:pPr>
        <w:tabs>
          <w:tab w:val="left" w:pos="0"/>
        </w:tabs>
        <w:spacing w:before="120"/>
      </w:pPr>
    </w:p>
    <w:p w14:paraId="38CD6A9C" w14:textId="77777777" w:rsidR="00172779" w:rsidRPr="0060051C" w:rsidRDefault="00172779">
      <w:pPr>
        <w:tabs>
          <w:tab w:val="left" w:pos="0"/>
        </w:tabs>
      </w:pPr>
    </w:p>
    <w:p w14:paraId="71520CAA" w14:textId="77777777" w:rsidR="00F95C2D" w:rsidRDefault="000D7EA1">
      <w:pPr>
        <w:widowControl w:val="0"/>
        <w:pBdr>
          <w:top w:val="nil"/>
          <w:left w:val="nil"/>
          <w:bottom w:val="nil"/>
          <w:right w:val="nil"/>
          <w:between w:val="nil"/>
        </w:pBdr>
        <w:spacing w:line="276" w:lineRule="auto"/>
        <w:rPr>
          <w:color w:val="000000"/>
        </w:rPr>
        <w:sectPr w:rsidR="00F95C2D">
          <w:type w:val="continuous"/>
          <w:pgSz w:w="11909" w:h="15840"/>
          <w:pgMar w:top="1134" w:right="1134" w:bottom="1710" w:left="1134" w:header="0" w:footer="720" w:gutter="0"/>
          <w:cols w:space="720"/>
        </w:sectPr>
      </w:pPr>
      <w:r w:rsidRPr="0060051C">
        <w:br w:type="page"/>
      </w:r>
    </w:p>
    <w:p w14:paraId="52FC0CB2" w14:textId="03EC1A74" w:rsidR="00FA0A98" w:rsidRPr="002E0E4F" w:rsidRDefault="00FA0A98" w:rsidP="00FA0A98">
      <w:pPr>
        <w:pStyle w:val="Heading1"/>
        <w:numPr>
          <w:ilvl w:val="0"/>
          <w:numId w:val="1"/>
        </w:numPr>
      </w:pPr>
      <w:bookmarkStart w:id="407" w:name="_Toc65413929"/>
      <w:r w:rsidRPr="002E0E4F">
        <w:lastRenderedPageBreak/>
        <w:t>API4KP Ontologies</w:t>
      </w:r>
      <w:r w:rsidR="00567B71">
        <w:t xml:space="preserve"> (normative)</w:t>
      </w:r>
      <w:bookmarkEnd w:id="407"/>
    </w:p>
    <w:p w14:paraId="2A7FD8EA" w14:textId="77777777" w:rsidR="00FA0A98" w:rsidRDefault="00FA0A98" w:rsidP="00FA0A98">
      <w:pPr>
        <w:pStyle w:val="Textbody"/>
        <w:overflowPunct w:val="0"/>
        <w:autoSpaceDE w:val="0"/>
        <w:spacing w:before="113" w:after="57" w:line="264" w:lineRule="auto"/>
        <w:textAlignment w:val="auto"/>
      </w:pPr>
      <w:r w:rsidRPr="00B27885">
        <w:rPr>
          <w:rFonts w:eastAsia="Times New Roman"/>
          <w:szCs w:val="20"/>
        </w:rPr>
        <w:t xml:space="preserve">The API4KP ontology is composed by a family of ontologies, that formalize the vocabulary defined in Clause 4 as well as those introduced in Annex A and that are used throughout the specification. They also drive the generation of the APIs. </w:t>
      </w:r>
      <w:r>
        <w:rPr>
          <w:rFonts w:eastAsia="Times New Roman"/>
          <w:szCs w:val="20"/>
        </w:rPr>
        <w:t xml:space="preserve"> </w:t>
      </w:r>
    </w:p>
    <w:p w14:paraId="05B15118" w14:textId="77777777" w:rsidR="00FA0A98" w:rsidRPr="000E3C34" w:rsidRDefault="00FA0A98" w:rsidP="00FA0A98"/>
    <w:p w14:paraId="7E80AF27" w14:textId="0AFDC20B" w:rsidR="00FA0A98" w:rsidRPr="000E3C34" w:rsidRDefault="007503CF" w:rsidP="00FA0A98">
      <w:pPr>
        <w:pStyle w:val="Heading2"/>
        <w:pBdr>
          <w:top w:val="none" w:sz="0" w:space="0" w:color="auto"/>
          <w:left w:val="none" w:sz="0" w:space="0" w:color="auto"/>
          <w:bottom w:val="none" w:sz="0" w:space="0" w:color="auto"/>
          <w:right w:val="none" w:sz="0" w:space="0" w:color="auto"/>
          <w:between w:val="none" w:sz="0" w:space="0" w:color="auto"/>
        </w:pBdr>
        <w:suppressAutoHyphens/>
        <w:autoSpaceDN w:val="0"/>
        <w:textAlignment w:val="baseline"/>
        <w:rPr>
          <w:rFonts w:eastAsia="Times New Roman" w:cs="Times New Roman"/>
          <w:color w:val="auto"/>
          <w:szCs w:val="20"/>
        </w:rPr>
      </w:pPr>
      <w:bookmarkStart w:id="408" w:name="_Toc365589772"/>
      <w:bookmarkStart w:id="409" w:name="_Toc429137027"/>
      <w:bookmarkStart w:id="410" w:name="_Toc65413930"/>
      <w:r>
        <w:rPr>
          <w:rFonts w:eastAsia="Times New Roman" w:cs="Times New Roman"/>
          <w:color w:val="auto"/>
          <w:szCs w:val="20"/>
        </w:rPr>
        <w:t>A</w:t>
      </w:r>
      <w:r w:rsidR="00FA0A98" w:rsidRPr="000E3C34">
        <w:rPr>
          <w:rFonts w:eastAsia="Times New Roman" w:cs="Times New Roman"/>
          <w:color w:val="auto"/>
          <w:szCs w:val="20"/>
        </w:rPr>
        <w:t>.</w:t>
      </w:r>
      <w:r w:rsidR="00FA0A98">
        <w:rPr>
          <w:rFonts w:eastAsia="Times New Roman" w:cs="Times New Roman"/>
          <w:color w:val="auto"/>
          <w:szCs w:val="20"/>
        </w:rPr>
        <w:t>1</w:t>
      </w:r>
      <w:r w:rsidR="00FA0A98" w:rsidRPr="000E3C34">
        <w:rPr>
          <w:rFonts w:eastAsia="Times New Roman" w:cs="Times New Roman"/>
          <w:color w:val="auto"/>
          <w:szCs w:val="20"/>
        </w:rPr>
        <w:tab/>
        <w:t>Namespace Definitions</w:t>
      </w:r>
      <w:bookmarkEnd w:id="408"/>
      <w:bookmarkEnd w:id="409"/>
      <w:bookmarkEnd w:id="410"/>
    </w:p>
    <w:p w14:paraId="29CC562B" w14:textId="5D2934CE" w:rsidR="00FA0A98" w:rsidRPr="00C6750C" w:rsidRDefault="00FA0A98" w:rsidP="00FA0A98">
      <w:r w:rsidRPr="00C6750C">
        <w:t xml:space="preserve">The namespaces and prefixes corresponding to external elements required for use </w:t>
      </w:r>
      <w:r>
        <w:t>in API4KP are provided herein</w:t>
      </w:r>
      <w:r w:rsidRPr="00C6750C">
        <w:t xml:space="preserve">.  Table </w:t>
      </w:r>
      <w:r w:rsidR="007503CF">
        <w:t>A</w:t>
      </w:r>
      <w:r>
        <w:t>-</w:t>
      </w:r>
      <w:r w:rsidRPr="00C6750C">
        <w:t>1 lists th</w:t>
      </w:r>
      <w:r>
        <w:t>e</w:t>
      </w:r>
      <w:r w:rsidRPr="00C6750C">
        <w:t xml:space="preserve"> prefixes and namespaces </w:t>
      </w:r>
      <w:r>
        <w:t xml:space="preserve">on which API4KP depends that are </w:t>
      </w:r>
      <w:r w:rsidRPr="00C6750C">
        <w:t xml:space="preserve">external to </w:t>
      </w:r>
      <w:r>
        <w:t>API4KP</w:t>
      </w:r>
      <w:r w:rsidRPr="00C6750C">
        <w:t xml:space="preserve">.  Table </w:t>
      </w:r>
      <w:r w:rsidR="007503CF">
        <w:t>A</w:t>
      </w:r>
      <w:r>
        <w:t>-2</w:t>
      </w:r>
      <w:r w:rsidRPr="00C6750C">
        <w:t xml:space="preserve"> provides </w:t>
      </w:r>
      <w:r>
        <w:t>the namespace declarations</w:t>
      </w:r>
      <w:r w:rsidRPr="00C6750C">
        <w:t xml:space="preserve"> required for use of </w:t>
      </w:r>
      <w:r>
        <w:t xml:space="preserve">API4KP itself.  The prefixes provided in Tables </w:t>
      </w:r>
      <w:r w:rsidR="007503CF">
        <w:t>A</w:t>
      </w:r>
      <w:r>
        <w:t xml:space="preserve">-1 and </w:t>
      </w:r>
      <w:r w:rsidR="007503CF">
        <w:t>A</w:t>
      </w:r>
      <w:r>
        <w:t xml:space="preserve">-2 are normative, and their use is required in any conformant extension.  </w:t>
      </w:r>
    </w:p>
    <w:p w14:paraId="1F1271C9" w14:textId="4AD41A2B" w:rsidR="00FA0A98" w:rsidRPr="00BC28F7" w:rsidRDefault="00FA0A98" w:rsidP="00FA0A98">
      <w:pPr>
        <w:pStyle w:val="Caption"/>
        <w:keepNext/>
        <w:spacing w:before="240"/>
        <w:rPr>
          <w:i w:val="0"/>
          <w:sz w:val="18"/>
          <w:szCs w:val="18"/>
        </w:rPr>
      </w:pPr>
      <w:r w:rsidRPr="00BC28F7">
        <w:rPr>
          <w:i w:val="0"/>
          <w:sz w:val="18"/>
          <w:szCs w:val="18"/>
        </w:rPr>
        <w:t xml:space="preserve">Table </w:t>
      </w:r>
      <w:r w:rsidR="007503CF">
        <w:rPr>
          <w:i w:val="0"/>
          <w:sz w:val="18"/>
          <w:szCs w:val="18"/>
        </w:rPr>
        <w:t>A</w:t>
      </w:r>
      <w:r>
        <w:rPr>
          <w:i w:val="0"/>
          <w:sz w:val="18"/>
          <w:szCs w:val="18"/>
        </w:rPr>
        <w:t xml:space="preserve">-1. </w:t>
      </w:r>
      <w:r w:rsidRPr="00BC28F7">
        <w:rPr>
          <w:i w:val="0"/>
          <w:sz w:val="18"/>
          <w:szCs w:val="18"/>
        </w:rPr>
        <w:tab/>
        <w:t xml:space="preserve">Prefix and Namespaces for referenced/external vocabularies </w:t>
      </w:r>
    </w:p>
    <w:tbl>
      <w:tblPr>
        <w:tblStyle w:val="LightList-Accent5"/>
        <w:tblW w:w="0" w:type="auto"/>
        <w:tblLook w:val="04A0" w:firstRow="1" w:lastRow="0" w:firstColumn="1" w:lastColumn="0" w:noHBand="0" w:noVBand="1"/>
      </w:tblPr>
      <w:tblGrid>
        <w:gridCol w:w="1194"/>
        <w:gridCol w:w="436"/>
        <w:gridCol w:w="7991"/>
      </w:tblGrid>
      <w:tr w:rsidR="00FA0A98" w:rsidRPr="001D6E33" w14:paraId="2EFD1AD5" w14:textId="77777777" w:rsidTr="00206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gridSpan w:val="2"/>
          </w:tcPr>
          <w:p w14:paraId="21A3EE68" w14:textId="77777777" w:rsidR="00FA0A98" w:rsidRPr="001D6E33" w:rsidRDefault="00FA0A98" w:rsidP="00206784">
            <w:pPr>
              <w:pStyle w:val="TableHeading"/>
              <w:rPr>
                <w:b/>
                <w:bCs/>
                <w:szCs w:val="20"/>
              </w:rPr>
            </w:pPr>
            <w:r w:rsidRPr="001D6E33">
              <w:rPr>
                <w:b/>
                <w:bCs/>
                <w:szCs w:val="20"/>
              </w:rPr>
              <w:t>Namespace Prefix</w:t>
            </w:r>
          </w:p>
        </w:tc>
        <w:tc>
          <w:tcPr>
            <w:tcW w:w="7991" w:type="dxa"/>
          </w:tcPr>
          <w:p w14:paraId="28FDE313" w14:textId="77777777" w:rsidR="00FA0A98" w:rsidRPr="001D6E33" w:rsidRDefault="00FA0A98" w:rsidP="00206784">
            <w:pPr>
              <w:pStyle w:val="TableHeading"/>
              <w:cnfStyle w:val="100000000000" w:firstRow="1" w:lastRow="0" w:firstColumn="0" w:lastColumn="0" w:oddVBand="0" w:evenVBand="0" w:oddHBand="0" w:evenHBand="0" w:firstRowFirstColumn="0" w:firstRowLastColumn="0" w:lastRowFirstColumn="0" w:lastRowLastColumn="0"/>
              <w:rPr>
                <w:b/>
                <w:bCs/>
                <w:szCs w:val="20"/>
              </w:rPr>
            </w:pPr>
            <w:r w:rsidRPr="001D6E33">
              <w:rPr>
                <w:b/>
                <w:bCs/>
                <w:szCs w:val="20"/>
              </w:rPr>
              <w:t>Namespace</w:t>
            </w:r>
          </w:p>
        </w:tc>
      </w:tr>
      <w:tr w:rsidR="00FA0A98" w:rsidRPr="002E0044" w14:paraId="490323F6" w14:textId="77777777" w:rsidTr="00206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Pr>
          <w:p w14:paraId="3EFB296E" w14:textId="77777777" w:rsidR="00FA0A98" w:rsidRPr="00C657B1" w:rsidRDefault="00FA0A98" w:rsidP="00206784">
            <w:pPr>
              <w:pStyle w:val="Textbody"/>
              <w:rPr>
                <w:rFonts w:ascii="Courier New" w:hAnsi="Courier New" w:cs="Courier New"/>
                <w:b w:val="0"/>
                <w:bCs w:val="0"/>
                <w:sz w:val="18"/>
                <w:szCs w:val="18"/>
              </w:rPr>
            </w:pPr>
            <w:proofErr w:type="spellStart"/>
            <w:r w:rsidRPr="00C657B1">
              <w:rPr>
                <w:rFonts w:ascii="Courier New" w:hAnsi="Courier New" w:cs="Courier New"/>
                <w:b w:val="0"/>
                <w:bCs w:val="0"/>
                <w:sz w:val="18"/>
                <w:szCs w:val="18"/>
              </w:rPr>
              <w:t>rdf</w:t>
            </w:r>
            <w:proofErr w:type="spellEnd"/>
          </w:p>
        </w:tc>
        <w:tc>
          <w:tcPr>
            <w:tcW w:w="8427" w:type="dxa"/>
            <w:gridSpan w:val="2"/>
          </w:tcPr>
          <w:p w14:paraId="447148D0" w14:textId="77777777" w:rsidR="00FA0A98" w:rsidRPr="00C657B1" w:rsidRDefault="00D50869" w:rsidP="00206784">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8"/>
                <w:szCs w:val="18"/>
              </w:rPr>
            </w:pPr>
            <w:hyperlink r:id="rId99" w:history="1">
              <w:r w:rsidR="00FA0A98" w:rsidRPr="00A374AF">
                <w:rPr>
                  <w:rStyle w:val="Hyperlink"/>
                  <w:rFonts w:ascii="Courier New" w:hAnsi="Courier New" w:cs="Courier New"/>
                  <w:kern w:val="0"/>
                  <w:sz w:val="18"/>
                  <w:szCs w:val="18"/>
                </w:rPr>
                <w:t>http://www.w3.org/1999/02/22-rdf-syntax-ns#</w:t>
              </w:r>
            </w:hyperlink>
            <w:r w:rsidR="00FA0A98">
              <w:rPr>
                <w:rFonts w:ascii="Courier New" w:hAnsi="Courier New" w:cs="Courier New"/>
                <w:kern w:val="0"/>
                <w:sz w:val="18"/>
                <w:szCs w:val="18"/>
              </w:rPr>
              <w:t xml:space="preserve"> </w:t>
            </w:r>
          </w:p>
        </w:tc>
      </w:tr>
      <w:tr w:rsidR="00FA0A98" w:rsidRPr="002E0044" w14:paraId="5F0B1D10" w14:textId="77777777" w:rsidTr="00206784">
        <w:tc>
          <w:tcPr>
            <w:cnfStyle w:val="001000000000" w:firstRow="0" w:lastRow="0" w:firstColumn="1" w:lastColumn="0" w:oddVBand="0" w:evenVBand="0" w:oddHBand="0" w:evenHBand="0" w:firstRowFirstColumn="0" w:firstRowLastColumn="0" w:lastRowFirstColumn="0" w:lastRowLastColumn="0"/>
            <w:tcW w:w="1194" w:type="dxa"/>
          </w:tcPr>
          <w:p w14:paraId="18876A63" w14:textId="77777777" w:rsidR="00FA0A98" w:rsidRPr="00C657B1" w:rsidRDefault="00FA0A98" w:rsidP="00206784">
            <w:pPr>
              <w:pStyle w:val="Textbody"/>
              <w:rPr>
                <w:rFonts w:ascii="Courier New" w:hAnsi="Courier New" w:cs="Courier New"/>
                <w:b w:val="0"/>
                <w:bCs w:val="0"/>
                <w:sz w:val="18"/>
                <w:szCs w:val="18"/>
              </w:rPr>
            </w:pPr>
            <w:proofErr w:type="spellStart"/>
            <w:r w:rsidRPr="00C657B1">
              <w:rPr>
                <w:rFonts w:ascii="Courier New" w:hAnsi="Courier New" w:cs="Courier New"/>
                <w:b w:val="0"/>
                <w:bCs w:val="0"/>
                <w:kern w:val="0"/>
                <w:sz w:val="18"/>
                <w:szCs w:val="18"/>
              </w:rPr>
              <w:t>rdfs</w:t>
            </w:r>
            <w:proofErr w:type="spellEnd"/>
          </w:p>
        </w:tc>
        <w:tc>
          <w:tcPr>
            <w:tcW w:w="8427" w:type="dxa"/>
            <w:gridSpan w:val="2"/>
          </w:tcPr>
          <w:p w14:paraId="1E091F86" w14:textId="77777777" w:rsidR="00FA0A98" w:rsidRPr="00C657B1" w:rsidRDefault="00D50869" w:rsidP="00206784">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szCs w:val="18"/>
              </w:rPr>
            </w:pPr>
            <w:hyperlink r:id="rId100" w:history="1">
              <w:r w:rsidR="00FA0A98" w:rsidRPr="00A374AF">
                <w:rPr>
                  <w:rStyle w:val="Hyperlink"/>
                  <w:rFonts w:ascii="Courier New" w:hAnsi="Courier New" w:cs="Courier New"/>
                  <w:kern w:val="0"/>
                  <w:sz w:val="18"/>
                  <w:szCs w:val="18"/>
                </w:rPr>
                <w:t>http://www.w3.org/2000/01/rdf-schema#</w:t>
              </w:r>
            </w:hyperlink>
            <w:r w:rsidR="00FA0A98">
              <w:rPr>
                <w:rFonts w:ascii="Courier New" w:hAnsi="Courier New" w:cs="Courier New"/>
                <w:kern w:val="0"/>
                <w:sz w:val="18"/>
                <w:szCs w:val="18"/>
              </w:rPr>
              <w:t xml:space="preserve"> </w:t>
            </w:r>
          </w:p>
        </w:tc>
      </w:tr>
      <w:tr w:rsidR="00FA0A98" w:rsidRPr="002E0044" w14:paraId="785293D7" w14:textId="77777777" w:rsidTr="00206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Pr>
          <w:p w14:paraId="4866D04B" w14:textId="77777777" w:rsidR="00FA0A98" w:rsidRPr="00C657B1" w:rsidRDefault="00FA0A98" w:rsidP="00206784">
            <w:pPr>
              <w:pStyle w:val="Textbody"/>
              <w:rPr>
                <w:rFonts w:ascii="Courier New" w:hAnsi="Courier New" w:cs="Courier New"/>
                <w:b w:val="0"/>
                <w:bCs w:val="0"/>
                <w:sz w:val="18"/>
                <w:szCs w:val="18"/>
              </w:rPr>
            </w:pPr>
            <w:r w:rsidRPr="00C657B1">
              <w:rPr>
                <w:rFonts w:ascii="Courier New" w:hAnsi="Courier New" w:cs="Courier New"/>
                <w:b w:val="0"/>
                <w:bCs w:val="0"/>
                <w:sz w:val="18"/>
                <w:szCs w:val="18"/>
              </w:rPr>
              <w:t>owl</w:t>
            </w:r>
          </w:p>
        </w:tc>
        <w:tc>
          <w:tcPr>
            <w:tcW w:w="8427" w:type="dxa"/>
            <w:gridSpan w:val="2"/>
          </w:tcPr>
          <w:p w14:paraId="2B51B326" w14:textId="77777777" w:rsidR="00FA0A98" w:rsidRPr="00C657B1" w:rsidRDefault="00D50869" w:rsidP="00206784">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8"/>
                <w:szCs w:val="18"/>
              </w:rPr>
            </w:pPr>
            <w:hyperlink r:id="rId101" w:history="1">
              <w:r w:rsidR="00FA0A98" w:rsidRPr="00A374AF">
                <w:rPr>
                  <w:rStyle w:val="Hyperlink"/>
                  <w:rFonts w:ascii="Courier New" w:hAnsi="Courier New" w:cs="Courier New"/>
                  <w:kern w:val="0"/>
                  <w:sz w:val="18"/>
                  <w:szCs w:val="18"/>
                </w:rPr>
                <w:t>http://www.w3.org/2002/07/owl#</w:t>
              </w:r>
            </w:hyperlink>
            <w:r w:rsidR="00FA0A98">
              <w:rPr>
                <w:rFonts w:ascii="Courier New" w:hAnsi="Courier New" w:cs="Courier New"/>
                <w:kern w:val="0"/>
                <w:sz w:val="18"/>
                <w:szCs w:val="18"/>
              </w:rPr>
              <w:t xml:space="preserve"> </w:t>
            </w:r>
          </w:p>
        </w:tc>
      </w:tr>
      <w:tr w:rsidR="00FA0A98" w:rsidRPr="002E0044" w14:paraId="0124C3D0" w14:textId="77777777" w:rsidTr="00206784">
        <w:tc>
          <w:tcPr>
            <w:cnfStyle w:val="001000000000" w:firstRow="0" w:lastRow="0" w:firstColumn="1" w:lastColumn="0" w:oddVBand="0" w:evenVBand="0" w:oddHBand="0" w:evenHBand="0" w:firstRowFirstColumn="0" w:firstRowLastColumn="0" w:lastRowFirstColumn="0" w:lastRowLastColumn="0"/>
            <w:tcW w:w="1194" w:type="dxa"/>
          </w:tcPr>
          <w:p w14:paraId="12FE938C" w14:textId="77777777" w:rsidR="00FA0A98" w:rsidRPr="00C657B1" w:rsidRDefault="00FA0A98" w:rsidP="00206784">
            <w:pPr>
              <w:pStyle w:val="Textbody"/>
              <w:rPr>
                <w:b w:val="0"/>
                <w:bCs w:val="0"/>
                <w:sz w:val="18"/>
                <w:szCs w:val="18"/>
              </w:rPr>
            </w:pPr>
            <w:proofErr w:type="spellStart"/>
            <w:r w:rsidRPr="00C657B1">
              <w:rPr>
                <w:rFonts w:ascii="Courier New" w:hAnsi="Courier New" w:cs="Courier New"/>
                <w:b w:val="0"/>
                <w:bCs w:val="0"/>
                <w:kern w:val="0"/>
                <w:sz w:val="18"/>
                <w:szCs w:val="18"/>
              </w:rPr>
              <w:t>xsd</w:t>
            </w:r>
            <w:proofErr w:type="spellEnd"/>
          </w:p>
        </w:tc>
        <w:tc>
          <w:tcPr>
            <w:tcW w:w="8427" w:type="dxa"/>
            <w:gridSpan w:val="2"/>
          </w:tcPr>
          <w:p w14:paraId="4B6F1FD3" w14:textId="77777777" w:rsidR="00FA0A98" w:rsidRPr="00C657B1" w:rsidRDefault="00D50869" w:rsidP="00206784">
            <w:pPr>
              <w:pStyle w:val="Textbody"/>
              <w:cnfStyle w:val="000000000000" w:firstRow="0" w:lastRow="0" w:firstColumn="0" w:lastColumn="0" w:oddVBand="0" w:evenVBand="0" w:oddHBand="0" w:evenHBand="0" w:firstRowFirstColumn="0" w:firstRowLastColumn="0" w:lastRowFirstColumn="0" w:lastRowLastColumn="0"/>
              <w:rPr>
                <w:sz w:val="18"/>
                <w:szCs w:val="18"/>
              </w:rPr>
            </w:pPr>
            <w:hyperlink r:id="rId102" w:history="1">
              <w:r w:rsidR="00FA0A98" w:rsidRPr="00A374AF">
                <w:rPr>
                  <w:rStyle w:val="Hyperlink"/>
                  <w:rFonts w:ascii="Courier New" w:hAnsi="Courier New" w:cs="Courier New"/>
                  <w:kern w:val="0"/>
                  <w:sz w:val="18"/>
                  <w:szCs w:val="18"/>
                </w:rPr>
                <w:t>http://www.w3.org/2001/XMLSchema#</w:t>
              </w:r>
            </w:hyperlink>
            <w:r w:rsidR="00FA0A98">
              <w:rPr>
                <w:rFonts w:ascii="Courier New" w:hAnsi="Courier New" w:cs="Courier New"/>
                <w:kern w:val="0"/>
                <w:sz w:val="18"/>
                <w:szCs w:val="18"/>
              </w:rPr>
              <w:t xml:space="preserve"> </w:t>
            </w:r>
          </w:p>
        </w:tc>
      </w:tr>
      <w:tr w:rsidR="00FA0A98" w:rsidRPr="002E0044" w14:paraId="6D50271B" w14:textId="77777777" w:rsidTr="00206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Pr>
          <w:p w14:paraId="7A78B416" w14:textId="77777777" w:rsidR="00FA0A98" w:rsidRPr="00C657B1" w:rsidRDefault="00FA0A98" w:rsidP="00206784">
            <w:pPr>
              <w:pStyle w:val="Textbody"/>
              <w:rPr>
                <w:b w:val="0"/>
                <w:bCs w:val="0"/>
                <w:sz w:val="18"/>
                <w:szCs w:val="18"/>
              </w:rPr>
            </w:pPr>
            <w:proofErr w:type="spellStart"/>
            <w:r w:rsidRPr="00C657B1">
              <w:rPr>
                <w:rFonts w:ascii="Courier New" w:hAnsi="Courier New" w:cs="Courier New"/>
                <w:b w:val="0"/>
                <w:bCs w:val="0"/>
                <w:kern w:val="0"/>
                <w:sz w:val="18"/>
                <w:szCs w:val="18"/>
              </w:rPr>
              <w:t>dct</w:t>
            </w:r>
            <w:proofErr w:type="spellEnd"/>
          </w:p>
        </w:tc>
        <w:tc>
          <w:tcPr>
            <w:tcW w:w="8427" w:type="dxa"/>
            <w:gridSpan w:val="2"/>
          </w:tcPr>
          <w:p w14:paraId="03A1B2AC" w14:textId="77777777" w:rsidR="00FA0A98" w:rsidRPr="00C657B1" w:rsidRDefault="00D50869" w:rsidP="00206784">
            <w:pPr>
              <w:pStyle w:val="Textbody"/>
              <w:cnfStyle w:val="000000100000" w:firstRow="0" w:lastRow="0" w:firstColumn="0" w:lastColumn="0" w:oddVBand="0" w:evenVBand="0" w:oddHBand="1" w:evenHBand="0" w:firstRowFirstColumn="0" w:firstRowLastColumn="0" w:lastRowFirstColumn="0" w:lastRowLastColumn="0"/>
              <w:rPr>
                <w:sz w:val="18"/>
                <w:szCs w:val="18"/>
              </w:rPr>
            </w:pPr>
            <w:hyperlink r:id="rId103" w:history="1">
              <w:r w:rsidR="00FA0A98" w:rsidRPr="00A374AF">
                <w:rPr>
                  <w:rStyle w:val="Hyperlink"/>
                  <w:rFonts w:ascii="Courier New" w:hAnsi="Courier New" w:cs="Courier New"/>
                  <w:kern w:val="0"/>
                  <w:sz w:val="18"/>
                  <w:szCs w:val="18"/>
                </w:rPr>
                <w:t>http://purl.org/dc/terms/</w:t>
              </w:r>
            </w:hyperlink>
            <w:r w:rsidR="00FA0A98">
              <w:rPr>
                <w:rFonts w:ascii="Courier New" w:hAnsi="Courier New" w:cs="Courier New"/>
                <w:kern w:val="0"/>
                <w:sz w:val="18"/>
                <w:szCs w:val="18"/>
              </w:rPr>
              <w:t xml:space="preserve"> </w:t>
            </w:r>
          </w:p>
        </w:tc>
      </w:tr>
      <w:tr w:rsidR="00FA0A98" w:rsidRPr="002E0044" w14:paraId="4B1D47EC" w14:textId="77777777" w:rsidTr="00206784">
        <w:tc>
          <w:tcPr>
            <w:cnfStyle w:val="001000000000" w:firstRow="0" w:lastRow="0" w:firstColumn="1" w:lastColumn="0" w:oddVBand="0" w:evenVBand="0" w:oddHBand="0" w:evenHBand="0" w:firstRowFirstColumn="0" w:firstRowLastColumn="0" w:lastRowFirstColumn="0" w:lastRowLastColumn="0"/>
            <w:tcW w:w="1194" w:type="dxa"/>
          </w:tcPr>
          <w:p w14:paraId="36F9209C" w14:textId="77777777" w:rsidR="00FA0A98" w:rsidRPr="00C657B1" w:rsidRDefault="00FA0A98" w:rsidP="00206784">
            <w:pPr>
              <w:pStyle w:val="Textbody"/>
              <w:rPr>
                <w:rFonts w:ascii="Courier New" w:hAnsi="Courier New" w:cs="Courier New"/>
                <w:b w:val="0"/>
                <w:bCs w:val="0"/>
                <w:kern w:val="0"/>
                <w:sz w:val="18"/>
                <w:szCs w:val="18"/>
              </w:rPr>
            </w:pPr>
            <w:proofErr w:type="spellStart"/>
            <w:r w:rsidRPr="00C657B1">
              <w:rPr>
                <w:rFonts w:ascii="Courier New" w:hAnsi="Courier New" w:cs="Courier New"/>
                <w:b w:val="0"/>
                <w:bCs w:val="0"/>
                <w:kern w:val="0"/>
                <w:sz w:val="18"/>
                <w:szCs w:val="18"/>
              </w:rPr>
              <w:t>skos</w:t>
            </w:r>
            <w:proofErr w:type="spellEnd"/>
          </w:p>
        </w:tc>
        <w:tc>
          <w:tcPr>
            <w:tcW w:w="8427" w:type="dxa"/>
            <w:gridSpan w:val="2"/>
          </w:tcPr>
          <w:p w14:paraId="0E64C66F" w14:textId="77777777" w:rsidR="00FA0A98" w:rsidRPr="00C657B1" w:rsidRDefault="00D50869" w:rsidP="00206784">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8"/>
                <w:szCs w:val="18"/>
              </w:rPr>
            </w:pPr>
            <w:hyperlink r:id="rId104" w:history="1">
              <w:r w:rsidR="00FA0A98" w:rsidRPr="00A374AF">
                <w:rPr>
                  <w:rStyle w:val="Hyperlink"/>
                  <w:rFonts w:ascii="Courier New" w:hAnsi="Courier New" w:cs="Courier New"/>
                  <w:kern w:val="0"/>
                  <w:sz w:val="18"/>
                  <w:szCs w:val="18"/>
                </w:rPr>
                <w:t>http://www.w3.org/2004/02/skos/core#</w:t>
              </w:r>
            </w:hyperlink>
            <w:r w:rsidR="00FA0A98">
              <w:rPr>
                <w:rFonts w:ascii="Courier New" w:hAnsi="Courier New" w:cs="Courier New"/>
                <w:kern w:val="0"/>
                <w:sz w:val="18"/>
                <w:szCs w:val="18"/>
              </w:rPr>
              <w:t xml:space="preserve"> </w:t>
            </w:r>
          </w:p>
        </w:tc>
      </w:tr>
      <w:tr w:rsidR="00FA0A98" w:rsidRPr="002E0044" w14:paraId="5E13F1C1" w14:textId="77777777" w:rsidTr="00206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Pr>
          <w:p w14:paraId="3D5CFA08" w14:textId="77777777" w:rsidR="00FA0A98" w:rsidRPr="00C657B1" w:rsidRDefault="00FA0A98" w:rsidP="00206784">
            <w:pPr>
              <w:pStyle w:val="Textbody"/>
              <w:rPr>
                <w:rFonts w:ascii="Courier New" w:hAnsi="Courier New" w:cs="Courier New"/>
                <w:b w:val="0"/>
                <w:bCs w:val="0"/>
                <w:kern w:val="0"/>
                <w:sz w:val="18"/>
                <w:szCs w:val="18"/>
              </w:rPr>
            </w:pPr>
            <w:proofErr w:type="spellStart"/>
            <w:r w:rsidRPr="00C657B1">
              <w:rPr>
                <w:rFonts w:ascii="Courier New" w:hAnsi="Courier New" w:cs="Courier New"/>
                <w:b w:val="0"/>
                <w:bCs w:val="0"/>
                <w:kern w:val="0"/>
                <w:sz w:val="18"/>
                <w:szCs w:val="18"/>
              </w:rPr>
              <w:t>sm</w:t>
            </w:r>
            <w:proofErr w:type="spellEnd"/>
          </w:p>
        </w:tc>
        <w:tc>
          <w:tcPr>
            <w:tcW w:w="8427" w:type="dxa"/>
            <w:gridSpan w:val="2"/>
          </w:tcPr>
          <w:p w14:paraId="32F0E1D2" w14:textId="77777777" w:rsidR="00FA0A98" w:rsidRPr="00C657B1" w:rsidRDefault="00D50869" w:rsidP="00206784">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8"/>
                <w:szCs w:val="18"/>
              </w:rPr>
            </w:pPr>
            <w:hyperlink r:id="rId105" w:history="1">
              <w:r w:rsidR="00FA0A98" w:rsidRPr="00A374AF">
                <w:rPr>
                  <w:rStyle w:val="Hyperlink"/>
                  <w:rFonts w:ascii="Courier New" w:hAnsi="Courier New" w:cs="Courier New"/>
                  <w:kern w:val="0"/>
                  <w:sz w:val="18"/>
                  <w:szCs w:val="18"/>
                </w:rPr>
                <w:t>http://www.omg.org/techprocess/ab/SpecificationMetadata/</w:t>
              </w:r>
            </w:hyperlink>
            <w:r w:rsidR="00FA0A98">
              <w:rPr>
                <w:rFonts w:ascii="Courier New" w:hAnsi="Courier New" w:cs="Courier New"/>
                <w:kern w:val="0"/>
                <w:sz w:val="18"/>
                <w:szCs w:val="18"/>
              </w:rPr>
              <w:t xml:space="preserve"> </w:t>
            </w:r>
          </w:p>
        </w:tc>
      </w:tr>
      <w:tr w:rsidR="00FA0A98" w:rsidRPr="002E0044" w14:paraId="4FBB7FC2" w14:textId="77777777" w:rsidTr="00206784">
        <w:tc>
          <w:tcPr>
            <w:cnfStyle w:val="001000000000" w:firstRow="0" w:lastRow="0" w:firstColumn="1" w:lastColumn="0" w:oddVBand="0" w:evenVBand="0" w:oddHBand="0" w:evenHBand="0" w:firstRowFirstColumn="0" w:firstRowLastColumn="0" w:lastRowFirstColumn="0" w:lastRowLastColumn="0"/>
            <w:tcW w:w="1194" w:type="dxa"/>
          </w:tcPr>
          <w:p w14:paraId="3E2E695B" w14:textId="77777777" w:rsidR="00FA0A98" w:rsidRPr="00C657B1" w:rsidRDefault="00FA0A98" w:rsidP="00206784">
            <w:pPr>
              <w:pStyle w:val="Textbody"/>
              <w:rPr>
                <w:rFonts w:ascii="Courier New" w:hAnsi="Courier New" w:cs="Courier New"/>
                <w:kern w:val="0"/>
                <w:sz w:val="18"/>
                <w:szCs w:val="18"/>
              </w:rPr>
            </w:pPr>
            <w:r w:rsidRPr="000E3C34">
              <w:rPr>
                <w:rFonts w:ascii="Courier New" w:hAnsi="Courier New" w:cs="Courier New"/>
                <w:b w:val="0"/>
                <w:bCs w:val="0"/>
                <w:kern w:val="0"/>
                <w:sz w:val="18"/>
                <w:szCs w:val="18"/>
              </w:rPr>
              <w:t>dol</w:t>
            </w:r>
          </w:p>
        </w:tc>
        <w:tc>
          <w:tcPr>
            <w:tcW w:w="8427" w:type="dxa"/>
            <w:gridSpan w:val="2"/>
          </w:tcPr>
          <w:p w14:paraId="158CA5A6" w14:textId="77777777" w:rsidR="00FA0A98" w:rsidRPr="00C657B1" w:rsidRDefault="00D50869" w:rsidP="00206784">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8"/>
                <w:szCs w:val="18"/>
              </w:rPr>
            </w:pPr>
            <w:hyperlink r:id="rId106" w:history="1">
              <w:r w:rsidR="00FA0A98" w:rsidRPr="00796E10">
                <w:rPr>
                  <w:rStyle w:val="Hyperlink"/>
                  <w:rFonts w:ascii="Courier New" w:hAnsi="Courier New" w:cs="Courier New"/>
                  <w:kern w:val="0"/>
                  <w:sz w:val="18"/>
                  <w:szCs w:val="18"/>
                </w:rPr>
                <w:t>https://www.omg.org/spec/DOL/DOL-terms/</w:t>
              </w:r>
            </w:hyperlink>
          </w:p>
        </w:tc>
      </w:tr>
      <w:tr w:rsidR="00FA0A98" w:rsidRPr="002E0044" w14:paraId="587215EB" w14:textId="77777777" w:rsidTr="00206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Pr>
          <w:p w14:paraId="672126FE" w14:textId="77777777" w:rsidR="00FA0A98" w:rsidRPr="000E3C34" w:rsidRDefault="00FA0A98" w:rsidP="00206784">
            <w:pPr>
              <w:pStyle w:val="Textbody"/>
              <w:rPr>
                <w:rFonts w:ascii="Courier New" w:hAnsi="Courier New" w:cs="Courier New"/>
                <w:b w:val="0"/>
                <w:bCs w:val="0"/>
                <w:kern w:val="0"/>
                <w:sz w:val="18"/>
                <w:szCs w:val="18"/>
              </w:rPr>
            </w:pPr>
            <w:proofErr w:type="spellStart"/>
            <w:r>
              <w:rPr>
                <w:rFonts w:ascii="Courier New" w:hAnsi="Courier New" w:cs="Courier New"/>
                <w:b w:val="0"/>
                <w:bCs w:val="0"/>
                <w:kern w:val="0"/>
                <w:sz w:val="18"/>
                <w:szCs w:val="18"/>
              </w:rPr>
              <w:t>lcc-lr</w:t>
            </w:r>
            <w:proofErr w:type="spellEnd"/>
          </w:p>
        </w:tc>
        <w:tc>
          <w:tcPr>
            <w:tcW w:w="8427" w:type="dxa"/>
            <w:gridSpan w:val="2"/>
          </w:tcPr>
          <w:p w14:paraId="7DE1BF3A" w14:textId="77777777" w:rsidR="00FA0A98" w:rsidRDefault="00D50869" w:rsidP="00206784">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8"/>
                <w:szCs w:val="18"/>
              </w:rPr>
            </w:pPr>
            <w:hyperlink r:id="rId107" w:history="1">
              <w:r w:rsidR="00FA0A98" w:rsidRPr="00A374AF">
                <w:rPr>
                  <w:rStyle w:val="Hyperlink"/>
                  <w:rFonts w:ascii="Courier New" w:hAnsi="Courier New" w:cs="Courier New"/>
                  <w:kern w:val="0"/>
                  <w:sz w:val="18"/>
                  <w:szCs w:val="18"/>
                </w:rPr>
                <w:t>https://www.omg.org/spec/LCC/Languages/LanguageRepresentation/</w:t>
              </w:r>
            </w:hyperlink>
            <w:r w:rsidR="00FA0A98">
              <w:rPr>
                <w:rFonts w:ascii="Courier New" w:hAnsi="Courier New" w:cs="Courier New"/>
                <w:kern w:val="0"/>
                <w:sz w:val="18"/>
                <w:szCs w:val="18"/>
              </w:rPr>
              <w:t xml:space="preserve"> </w:t>
            </w:r>
          </w:p>
        </w:tc>
      </w:tr>
    </w:tbl>
    <w:p w14:paraId="2BBFD055" w14:textId="77777777" w:rsidR="00FA0A98" w:rsidRDefault="00FA0A98" w:rsidP="00FA0A98">
      <w:pPr>
        <w:pStyle w:val="Textbody"/>
        <w:spacing w:before="0"/>
      </w:pPr>
    </w:p>
    <w:p w14:paraId="78A81F4C" w14:textId="77777777" w:rsidR="00FA0A98" w:rsidRDefault="00FA0A98" w:rsidP="00FA0A98">
      <w:pPr>
        <w:pStyle w:val="Textbody"/>
      </w:pPr>
      <w:r>
        <w:t>The namespace approach taken for API4KP is based on OMG guidelines and is constructed as follows:</w:t>
      </w:r>
    </w:p>
    <w:p w14:paraId="64C59F51" w14:textId="77777777" w:rsidR="00FA0A98" w:rsidRPr="00644776" w:rsidRDefault="00FA0A98" w:rsidP="00FA0A98">
      <w:pPr>
        <w:pStyle w:val="Textbody"/>
        <w:numPr>
          <w:ilvl w:val="0"/>
          <w:numId w:val="52"/>
        </w:numPr>
        <w:spacing w:after="120"/>
      </w:pPr>
      <w:r>
        <w:t xml:space="preserve">A standard prefix </w:t>
      </w:r>
      <w:r w:rsidRPr="00DA5861">
        <w:rPr>
          <w:rFonts w:ascii="Courier New" w:hAnsi="Courier New" w:cs="Courier New"/>
          <w:kern w:val="0"/>
          <w:szCs w:val="20"/>
        </w:rPr>
        <w:t>http</w:t>
      </w:r>
      <w:r>
        <w:rPr>
          <w:rFonts w:ascii="Courier New" w:hAnsi="Courier New" w:cs="Courier New"/>
          <w:kern w:val="0"/>
          <w:szCs w:val="20"/>
        </w:rPr>
        <w:t>s</w:t>
      </w:r>
      <w:r w:rsidRPr="00DA5861">
        <w:rPr>
          <w:rFonts w:ascii="Courier New" w:hAnsi="Courier New" w:cs="Courier New"/>
          <w:kern w:val="0"/>
          <w:szCs w:val="20"/>
        </w:rPr>
        <w:t>://www.omg.org</w:t>
      </w:r>
      <w:r>
        <w:rPr>
          <w:rFonts w:ascii="Courier New" w:hAnsi="Courier New" w:cs="Courier New"/>
          <w:kern w:val="0"/>
          <w:szCs w:val="20"/>
        </w:rPr>
        <w:t>/spec/</w:t>
      </w:r>
    </w:p>
    <w:p w14:paraId="0C7DD83F" w14:textId="77777777" w:rsidR="00FA0A98" w:rsidRDefault="00FA0A98" w:rsidP="00FA0A98">
      <w:pPr>
        <w:pStyle w:val="Textbody"/>
        <w:numPr>
          <w:ilvl w:val="0"/>
          <w:numId w:val="52"/>
        </w:numPr>
        <w:spacing w:after="120"/>
      </w:pPr>
      <w:r>
        <w:t xml:space="preserve">The abbreviation for the specification: in this case </w:t>
      </w:r>
      <w:r>
        <w:rPr>
          <w:rFonts w:ascii="Courier New" w:hAnsi="Courier New" w:cs="Courier New"/>
          <w:kern w:val="0"/>
          <w:szCs w:val="20"/>
        </w:rPr>
        <w:t>API4KP</w:t>
      </w:r>
    </w:p>
    <w:p w14:paraId="52DD98FD" w14:textId="77777777" w:rsidR="00FA0A98" w:rsidRDefault="00FA0A98" w:rsidP="00FA0A98">
      <w:pPr>
        <w:pStyle w:val="Textbody"/>
        <w:numPr>
          <w:ilvl w:val="0"/>
          <w:numId w:val="52"/>
        </w:numPr>
        <w:spacing w:after="120"/>
      </w:pPr>
      <w:r>
        <w:t>The ontology name (including the module)</w:t>
      </w:r>
    </w:p>
    <w:p w14:paraId="1A431347" w14:textId="77777777" w:rsidR="00FA0A98" w:rsidRDefault="00FA0A98" w:rsidP="00FA0A98">
      <w:pPr>
        <w:pStyle w:val="Textbody"/>
        <w:ind w:left="43"/>
      </w:pPr>
      <w:r>
        <w:t xml:space="preserve">Note that the URI/IRI strategy for the ontologies in API4KP takes a “slash” rather than “hash” approach, </w:t>
      </w:r>
      <w:proofErr w:type="gramStart"/>
      <w:r>
        <w:t>in order to</w:t>
      </w:r>
      <w:proofErr w:type="gramEnd"/>
      <w:r>
        <w:t xml:space="preserve"> accommodate server-side applications.  Namespace prefixes are constructed as follows with the components separated by “</w:t>
      </w:r>
      <w:proofErr w:type="gramStart"/>
      <w:r>
        <w:t>-“</w:t>
      </w:r>
      <w:proofErr w:type="gramEnd"/>
      <w:r>
        <w:t>:</w:t>
      </w:r>
    </w:p>
    <w:p w14:paraId="1A475DD1" w14:textId="77777777" w:rsidR="00FA0A98" w:rsidRDefault="00FA0A98" w:rsidP="00FA0A98">
      <w:pPr>
        <w:pStyle w:val="Textbody"/>
        <w:numPr>
          <w:ilvl w:val="0"/>
          <w:numId w:val="52"/>
        </w:numPr>
        <w:spacing w:after="120"/>
      </w:pPr>
      <w:r w:rsidRPr="006F2686">
        <w:t>The specification abbreviation:</w:t>
      </w:r>
      <w:r>
        <w:rPr>
          <w:rFonts w:ascii="Courier New" w:hAnsi="Courier New" w:cs="Courier New"/>
          <w:kern w:val="0"/>
          <w:szCs w:val="20"/>
        </w:rPr>
        <w:t xml:space="preserve"> api4kp</w:t>
      </w:r>
    </w:p>
    <w:p w14:paraId="3EE6D84B" w14:textId="77777777" w:rsidR="00FA0A98" w:rsidRDefault="00FA0A98" w:rsidP="00FA0A98">
      <w:pPr>
        <w:pStyle w:val="Textbody"/>
        <w:numPr>
          <w:ilvl w:val="0"/>
          <w:numId w:val="52"/>
        </w:numPr>
        <w:spacing w:after="120"/>
      </w:pPr>
      <w:r>
        <w:t>An abbreviation for the ontology name</w:t>
      </w:r>
    </w:p>
    <w:p w14:paraId="39048605" w14:textId="280AF4AD" w:rsidR="00FA0A98" w:rsidRDefault="00FA0A98" w:rsidP="00FA0A98">
      <w:pPr>
        <w:pStyle w:val="Textbody"/>
      </w:pPr>
      <w:r>
        <w:t xml:space="preserve">The namespaces and prefixes corresponding to the normative Application Programming Interfaces for Knowledge Platforms (API4KP) ontologies are summarized in Table </w:t>
      </w:r>
      <w:r w:rsidR="007503CF">
        <w:t>A</w:t>
      </w:r>
      <w:r>
        <w:t xml:space="preserve">-2.  These are given in alphabetical order, rather than with any intent to show imports relationships.  </w:t>
      </w:r>
    </w:p>
    <w:p w14:paraId="7D96404F" w14:textId="77777777" w:rsidR="00FA0A98" w:rsidRDefault="00FA0A98" w:rsidP="00FA0A98">
      <w:pPr>
        <w:pStyle w:val="Textbody"/>
      </w:pPr>
    </w:p>
    <w:p w14:paraId="082E1661" w14:textId="77777777" w:rsidR="00FA0A98" w:rsidRDefault="00FA0A98" w:rsidP="00FA0A98">
      <w:pPr>
        <w:pStyle w:val="Caption"/>
        <w:keepNext/>
        <w:spacing w:before="0" w:after="0"/>
        <w:rPr>
          <w:i w:val="0"/>
          <w:sz w:val="18"/>
          <w:szCs w:val="20"/>
        </w:rPr>
      </w:pPr>
    </w:p>
    <w:p w14:paraId="6B1D4E7E" w14:textId="0C2287DC" w:rsidR="00FA0A98" w:rsidRPr="00BC28F7" w:rsidRDefault="00FA0A98" w:rsidP="00FA0A98">
      <w:pPr>
        <w:pStyle w:val="Caption"/>
        <w:keepNext/>
        <w:spacing w:before="240"/>
        <w:rPr>
          <w:i w:val="0"/>
          <w:sz w:val="18"/>
          <w:szCs w:val="20"/>
        </w:rPr>
      </w:pPr>
      <w:r w:rsidRPr="00BC28F7">
        <w:rPr>
          <w:i w:val="0"/>
          <w:sz w:val="18"/>
          <w:szCs w:val="20"/>
        </w:rPr>
        <w:t xml:space="preserve">Table </w:t>
      </w:r>
      <w:r w:rsidR="007503CF">
        <w:rPr>
          <w:i w:val="0"/>
          <w:sz w:val="18"/>
          <w:szCs w:val="20"/>
        </w:rPr>
        <w:t>A</w:t>
      </w:r>
      <w:r>
        <w:rPr>
          <w:i w:val="0"/>
          <w:sz w:val="18"/>
          <w:szCs w:val="20"/>
        </w:rPr>
        <w:t>-2.</w:t>
      </w:r>
      <w:r w:rsidRPr="00BC28F7">
        <w:rPr>
          <w:i w:val="0"/>
          <w:sz w:val="18"/>
          <w:szCs w:val="20"/>
        </w:rPr>
        <w:tab/>
        <w:t xml:space="preserve">Prefix and Namespaces for </w:t>
      </w:r>
      <w:r>
        <w:rPr>
          <w:i w:val="0"/>
          <w:sz w:val="18"/>
          <w:szCs w:val="20"/>
        </w:rPr>
        <w:t>the normative ontologies comprising Application Programming Interfaces for Knowledge Platforms (API4KP)</w:t>
      </w:r>
      <w:r w:rsidRPr="00BC28F7">
        <w:rPr>
          <w:i w:val="0"/>
          <w:sz w:val="18"/>
          <w:szCs w:val="20"/>
        </w:rPr>
        <w:t xml:space="preserve"> </w:t>
      </w:r>
    </w:p>
    <w:tbl>
      <w:tblPr>
        <w:tblStyle w:val="LightList-Accent5"/>
        <w:tblW w:w="10008" w:type="dxa"/>
        <w:tblLayout w:type="fixed"/>
        <w:tblLook w:val="04A0" w:firstRow="1" w:lastRow="0" w:firstColumn="1" w:lastColumn="0" w:noHBand="0" w:noVBand="1"/>
      </w:tblPr>
      <w:tblGrid>
        <w:gridCol w:w="1548"/>
        <w:gridCol w:w="332"/>
        <w:gridCol w:w="8128"/>
      </w:tblGrid>
      <w:tr w:rsidR="00FA0A98" w:rsidRPr="001D6E33" w14:paraId="232BCE73" w14:textId="77777777" w:rsidTr="0020678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548" w:type="dxa"/>
          </w:tcPr>
          <w:p w14:paraId="5E592E02" w14:textId="77777777" w:rsidR="00FA0A98" w:rsidRPr="001D6E33" w:rsidRDefault="00FA0A98" w:rsidP="00206784">
            <w:pPr>
              <w:pStyle w:val="TableHeading"/>
              <w:rPr>
                <w:b/>
                <w:bCs/>
                <w:szCs w:val="20"/>
              </w:rPr>
            </w:pPr>
            <w:r w:rsidRPr="001D6E33">
              <w:rPr>
                <w:b/>
                <w:bCs/>
                <w:szCs w:val="20"/>
              </w:rPr>
              <w:t>Namespace Prefix</w:t>
            </w:r>
          </w:p>
        </w:tc>
        <w:tc>
          <w:tcPr>
            <w:tcW w:w="8460" w:type="dxa"/>
            <w:gridSpan w:val="2"/>
          </w:tcPr>
          <w:p w14:paraId="1E46F4D8" w14:textId="77777777" w:rsidR="00FA0A98" w:rsidRPr="001D6E33" w:rsidRDefault="00FA0A98" w:rsidP="00206784">
            <w:pPr>
              <w:pStyle w:val="TableHeading"/>
              <w:cnfStyle w:val="100000000000" w:firstRow="1" w:lastRow="0" w:firstColumn="0" w:lastColumn="0" w:oddVBand="0" w:evenVBand="0" w:oddHBand="0" w:evenHBand="0" w:firstRowFirstColumn="0" w:firstRowLastColumn="0" w:lastRowFirstColumn="0" w:lastRowLastColumn="0"/>
              <w:rPr>
                <w:b/>
                <w:bCs/>
                <w:szCs w:val="20"/>
              </w:rPr>
            </w:pPr>
            <w:r w:rsidRPr="001D6E33">
              <w:rPr>
                <w:b/>
                <w:bCs/>
                <w:szCs w:val="20"/>
              </w:rPr>
              <w:t>Namespace</w:t>
            </w:r>
          </w:p>
        </w:tc>
      </w:tr>
      <w:tr w:rsidR="00FA0A98" w:rsidRPr="002E0044" w14:paraId="311D4BA2" w14:textId="77777777" w:rsidTr="00206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gridSpan w:val="2"/>
          </w:tcPr>
          <w:p w14:paraId="629BCC4B" w14:textId="77777777" w:rsidR="00FA0A98" w:rsidRDefault="00FA0A98" w:rsidP="00206784">
            <w:pPr>
              <w:pStyle w:val="Textbody"/>
              <w:rPr>
                <w:rFonts w:ascii="Courier New" w:hAnsi="Courier New" w:cs="Courier New"/>
                <w:b w:val="0"/>
                <w:bCs w:val="0"/>
                <w:kern w:val="0"/>
                <w:sz w:val="18"/>
                <w:szCs w:val="18"/>
              </w:rPr>
            </w:pPr>
            <w:r w:rsidRPr="00FC440F">
              <w:rPr>
                <w:rFonts w:ascii="Courier New" w:hAnsi="Courier New" w:cs="Courier New"/>
                <w:b w:val="0"/>
                <w:bCs w:val="0"/>
                <w:kern w:val="0"/>
                <w:sz w:val="18"/>
                <w:szCs w:val="18"/>
              </w:rPr>
              <w:t>api4kp</w:t>
            </w:r>
          </w:p>
        </w:tc>
        <w:tc>
          <w:tcPr>
            <w:tcW w:w="8128" w:type="dxa"/>
          </w:tcPr>
          <w:p w14:paraId="0DF95422" w14:textId="77777777" w:rsidR="00FA0A98" w:rsidRPr="00840A6C" w:rsidRDefault="00D50869" w:rsidP="00206784">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8"/>
                <w:szCs w:val="18"/>
              </w:rPr>
            </w:pPr>
            <w:hyperlink r:id="rId108" w:history="1">
              <w:r w:rsidR="00FA0A98" w:rsidRPr="00A374AF">
                <w:rPr>
                  <w:rStyle w:val="Hyperlink"/>
                  <w:rFonts w:ascii="Courier New" w:hAnsi="Courier New" w:cs="Courier New"/>
                  <w:kern w:val="0"/>
                  <w:sz w:val="18"/>
                  <w:szCs w:val="18"/>
                </w:rPr>
                <w:t>https://www.omg.org/spec/API4KP/api4kp/</w:t>
              </w:r>
            </w:hyperlink>
            <w:r w:rsidR="00FA0A98">
              <w:rPr>
                <w:rFonts w:ascii="Courier New" w:hAnsi="Courier New" w:cs="Courier New"/>
                <w:kern w:val="0"/>
                <w:sz w:val="18"/>
                <w:szCs w:val="18"/>
              </w:rPr>
              <w:t xml:space="preserve"> </w:t>
            </w:r>
          </w:p>
        </w:tc>
      </w:tr>
      <w:tr w:rsidR="00FA0A98" w:rsidRPr="002E0044" w14:paraId="3527DF63" w14:textId="77777777" w:rsidTr="00206784">
        <w:tc>
          <w:tcPr>
            <w:cnfStyle w:val="001000000000" w:firstRow="0" w:lastRow="0" w:firstColumn="1" w:lastColumn="0" w:oddVBand="0" w:evenVBand="0" w:oddHBand="0" w:evenHBand="0" w:firstRowFirstColumn="0" w:firstRowLastColumn="0" w:lastRowFirstColumn="0" w:lastRowLastColumn="0"/>
            <w:tcW w:w="1880" w:type="dxa"/>
            <w:gridSpan w:val="2"/>
          </w:tcPr>
          <w:p w14:paraId="4BEB50EE" w14:textId="77777777" w:rsidR="00FA0A98" w:rsidRDefault="00FA0A98" w:rsidP="00206784">
            <w:pPr>
              <w:pStyle w:val="Textbody"/>
              <w:rPr>
                <w:rFonts w:ascii="Courier New" w:hAnsi="Courier New" w:cs="Courier New"/>
                <w:b w:val="0"/>
                <w:bCs w:val="0"/>
                <w:kern w:val="0"/>
                <w:sz w:val="18"/>
                <w:szCs w:val="18"/>
              </w:rPr>
            </w:pPr>
            <w:r w:rsidRPr="00FC440F">
              <w:rPr>
                <w:rFonts w:ascii="Courier New" w:hAnsi="Courier New" w:cs="Courier New"/>
                <w:b w:val="0"/>
                <w:bCs w:val="0"/>
                <w:kern w:val="0"/>
                <w:sz w:val="18"/>
                <w:szCs w:val="18"/>
              </w:rPr>
              <w:t>api4kp-kao</w:t>
            </w:r>
          </w:p>
        </w:tc>
        <w:tc>
          <w:tcPr>
            <w:tcW w:w="8128" w:type="dxa"/>
          </w:tcPr>
          <w:p w14:paraId="1D8C9474" w14:textId="77777777" w:rsidR="00FA0A98" w:rsidRPr="00840A6C" w:rsidRDefault="00D50869" w:rsidP="00206784">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8"/>
                <w:szCs w:val="18"/>
              </w:rPr>
            </w:pPr>
            <w:hyperlink r:id="rId109" w:history="1">
              <w:r w:rsidR="00FA0A98" w:rsidRPr="00A374AF">
                <w:rPr>
                  <w:rStyle w:val="Hyperlink"/>
                  <w:rFonts w:ascii="Courier New" w:hAnsi="Courier New" w:cs="Courier New"/>
                  <w:kern w:val="0"/>
                  <w:sz w:val="18"/>
                  <w:szCs w:val="18"/>
                </w:rPr>
                <w:t>https://www.omg.org/spec/API4KP/api4kp-kao/</w:t>
              </w:r>
            </w:hyperlink>
            <w:r w:rsidR="00FA0A98">
              <w:rPr>
                <w:rFonts w:ascii="Courier New" w:hAnsi="Courier New" w:cs="Courier New"/>
                <w:kern w:val="0"/>
                <w:sz w:val="18"/>
                <w:szCs w:val="18"/>
              </w:rPr>
              <w:t xml:space="preserve"> </w:t>
            </w:r>
          </w:p>
        </w:tc>
      </w:tr>
      <w:tr w:rsidR="00FA0A98" w:rsidRPr="002E0044" w14:paraId="45260B4D" w14:textId="77777777" w:rsidTr="00206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gridSpan w:val="2"/>
          </w:tcPr>
          <w:p w14:paraId="55B1AA1C" w14:textId="77777777" w:rsidR="00FA0A98" w:rsidRDefault="00FA0A98" w:rsidP="00206784">
            <w:pPr>
              <w:pStyle w:val="Textbody"/>
              <w:rPr>
                <w:rFonts w:ascii="Courier New" w:hAnsi="Courier New" w:cs="Courier New"/>
                <w:b w:val="0"/>
                <w:bCs w:val="0"/>
                <w:kern w:val="0"/>
                <w:sz w:val="18"/>
                <w:szCs w:val="18"/>
              </w:rPr>
            </w:pPr>
            <w:r w:rsidRPr="00FC440F">
              <w:rPr>
                <w:rFonts w:ascii="Courier New" w:hAnsi="Courier New" w:cs="Courier New"/>
                <w:b w:val="0"/>
                <w:bCs w:val="0"/>
                <w:kern w:val="0"/>
                <w:sz w:val="18"/>
                <w:szCs w:val="18"/>
              </w:rPr>
              <w:t>api4kp-k</w:t>
            </w:r>
            <w:r>
              <w:rPr>
                <w:rFonts w:ascii="Courier New" w:hAnsi="Courier New" w:cs="Courier New"/>
                <w:b w:val="0"/>
                <w:bCs w:val="0"/>
                <w:kern w:val="0"/>
                <w:sz w:val="18"/>
                <w:szCs w:val="18"/>
              </w:rPr>
              <w:t>p</w:t>
            </w:r>
          </w:p>
        </w:tc>
        <w:tc>
          <w:tcPr>
            <w:tcW w:w="8128" w:type="dxa"/>
          </w:tcPr>
          <w:p w14:paraId="1BD7E983" w14:textId="77777777" w:rsidR="00FA0A98" w:rsidRPr="00840A6C" w:rsidRDefault="00D50869" w:rsidP="00206784">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8"/>
                <w:szCs w:val="18"/>
              </w:rPr>
            </w:pPr>
            <w:hyperlink r:id="rId110" w:history="1">
              <w:r w:rsidR="00FA0A98" w:rsidRPr="00A374AF">
                <w:rPr>
                  <w:rStyle w:val="Hyperlink"/>
                  <w:rFonts w:ascii="Courier New" w:hAnsi="Courier New" w:cs="Courier New"/>
                  <w:kern w:val="0"/>
                  <w:sz w:val="18"/>
                  <w:szCs w:val="18"/>
                </w:rPr>
                <w:t>https://www.omg.org/spec/API4KP/api4kp-kp/</w:t>
              </w:r>
            </w:hyperlink>
            <w:r w:rsidR="00FA0A98">
              <w:rPr>
                <w:rFonts w:ascii="Courier New" w:hAnsi="Courier New" w:cs="Courier New"/>
                <w:kern w:val="0"/>
                <w:sz w:val="18"/>
                <w:szCs w:val="18"/>
              </w:rPr>
              <w:t xml:space="preserve"> </w:t>
            </w:r>
          </w:p>
        </w:tc>
      </w:tr>
      <w:tr w:rsidR="00FA0A98" w:rsidRPr="002E0044" w14:paraId="39DB7492" w14:textId="77777777" w:rsidTr="00206784">
        <w:tc>
          <w:tcPr>
            <w:cnfStyle w:val="001000000000" w:firstRow="0" w:lastRow="0" w:firstColumn="1" w:lastColumn="0" w:oddVBand="0" w:evenVBand="0" w:oddHBand="0" w:evenHBand="0" w:firstRowFirstColumn="0" w:firstRowLastColumn="0" w:lastRowFirstColumn="0" w:lastRowLastColumn="0"/>
            <w:tcW w:w="1880" w:type="dxa"/>
            <w:gridSpan w:val="2"/>
          </w:tcPr>
          <w:p w14:paraId="5F8C521A" w14:textId="77777777" w:rsidR="00FA0A98" w:rsidRPr="00C657B1" w:rsidRDefault="00FA0A98" w:rsidP="00206784">
            <w:pPr>
              <w:pStyle w:val="Textbody"/>
              <w:rPr>
                <w:rFonts w:ascii="Courier New" w:hAnsi="Courier New" w:cs="Courier New"/>
                <w:b w:val="0"/>
                <w:bCs w:val="0"/>
                <w:kern w:val="0"/>
                <w:sz w:val="18"/>
                <w:szCs w:val="18"/>
              </w:rPr>
            </w:pPr>
            <w:r w:rsidRPr="00FC440F">
              <w:rPr>
                <w:rFonts w:ascii="Courier New" w:hAnsi="Courier New" w:cs="Courier New"/>
                <w:b w:val="0"/>
                <w:bCs w:val="0"/>
                <w:kern w:val="0"/>
                <w:sz w:val="18"/>
                <w:szCs w:val="18"/>
              </w:rPr>
              <w:t>api4kp-krr</w:t>
            </w:r>
          </w:p>
        </w:tc>
        <w:tc>
          <w:tcPr>
            <w:tcW w:w="8128" w:type="dxa"/>
          </w:tcPr>
          <w:p w14:paraId="25369413" w14:textId="77777777" w:rsidR="00FA0A98" w:rsidRPr="00C657B1" w:rsidRDefault="00D50869" w:rsidP="00206784">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8"/>
                <w:szCs w:val="18"/>
              </w:rPr>
            </w:pPr>
            <w:hyperlink r:id="rId111" w:history="1">
              <w:r w:rsidR="00FA0A98" w:rsidRPr="00A374AF">
                <w:rPr>
                  <w:rStyle w:val="Hyperlink"/>
                  <w:rFonts w:ascii="Courier New" w:hAnsi="Courier New" w:cs="Courier New"/>
                  <w:kern w:val="0"/>
                  <w:sz w:val="18"/>
                  <w:szCs w:val="18"/>
                </w:rPr>
                <w:t>https://www.omg.org/spec/API4KP/api4kp-krr/</w:t>
              </w:r>
            </w:hyperlink>
            <w:r w:rsidR="00FA0A98">
              <w:rPr>
                <w:rFonts w:ascii="Courier New" w:hAnsi="Courier New" w:cs="Courier New"/>
                <w:kern w:val="0"/>
                <w:sz w:val="18"/>
                <w:szCs w:val="18"/>
              </w:rPr>
              <w:t xml:space="preserve"> </w:t>
            </w:r>
          </w:p>
        </w:tc>
      </w:tr>
      <w:tr w:rsidR="00FA0A98" w:rsidRPr="002E0044" w14:paraId="532FE76E" w14:textId="77777777" w:rsidTr="00206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gridSpan w:val="2"/>
          </w:tcPr>
          <w:p w14:paraId="3313CC72" w14:textId="77777777" w:rsidR="00FA0A98" w:rsidRPr="00C657B1" w:rsidRDefault="00FA0A98" w:rsidP="00206784">
            <w:pPr>
              <w:pStyle w:val="Textbody"/>
              <w:rPr>
                <w:rFonts w:ascii="Courier New" w:hAnsi="Courier New" w:cs="Courier New"/>
                <w:b w:val="0"/>
                <w:bCs w:val="0"/>
                <w:kern w:val="0"/>
                <w:sz w:val="18"/>
                <w:szCs w:val="18"/>
              </w:rPr>
            </w:pPr>
            <w:r w:rsidRPr="00FC440F">
              <w:rPr>
                <w:rFonts w:ascii="Courier New" w:hAnsi="Courier New" w:cs="Courier New"/>
                <w:b w:val="0"/>
                <w:bCs w:val="0"/>
                <w:kern w:val="0"/>
                <w:sz w:val="18"/>
                <w:szCs w:val="18"/>
              </w:rPr>
              <w:t>api4kp-lang</w:t>
            </w:r>
          </w:p>
        </w:tc>
        <w:tc>
          <w:tcPr>
            <w:tcW w:w="8128" w:type="dxa"/>
          </w:tcPr>
          <w:p w14:paraId="19970F3A" w14:textId="77777777" w:rsidR="00FA0A98" w:rsidRPr="00C657B1" w:rsidRDefault="00D50869" w:rsidP="00206784">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8"/>
                <w:szCs w:val="18"/>
              </w:rPr>
            </w:pPr>
            <w:hyperlink r:id="rId112" w:history="1">
              <w:r w:rsidR="00FA0A98" w:rsidRPr="00A374AF">
                <w:rPr>
                  <w:rStyle w:val="Hyperlink"/>
                  <w:rFonts w:ascii="Courier New" w:hAnsi="Courier New" w:cs="Courier New"/>
                  <w:kern w:val="0"/>
                  <w:sz w:val="18"/>
                  <w:szCs w:val="18"/>
                </w:rPr>
                <w:t>https://www.omg.org/spec/API4KP/api4kp-lang/</w:t>
              </w:r>
            </w:hyperlink>
            <w:r w:rsidR="00FA0A98">
              <w:rPr>
                <w:rFonts w:ascii="Courier New" w:hAnsi="Courier New" w:cs="Courier New"/>
                <w:kern w:val="0"/>
                <w:sz w:val="18"/>
                <w:szCs w:val="18"/>
              </w:rPr>
              <w:t xml:space="preserve"> </w:t>
            </w:r>
          </w:p>
        </w:tc>
      </w:tr>
      <w:tr w:rsidR="00FA0A98" w:rsidRPr="002E0044" w14:paraId="4A183C65" w14:textId="77777777" w:rsidTr="00206784">
        <w:tc>
          <w:tcPr>
            <w:cnfStyle w:val="001000000000" w:firstRow="0" w:lastRow="0" w:firstColumn="1" w:lastColumn="0" w:oddVBand="0" w:evenVBand="0" w:oddHBand="0" w:evenHBand="0" w:firstRowFirstColumn="0" w:firstRowLastColumn="0" w:lastRowFirstColumn="0" w:lastRowLastColumn="0"/>
            <w:tcW w:w="1880" w:type="dxa"/>
            <w:gridSpan w:val="2"/>
          </w:tcPr>
          <w:p w14:paraId="6FCE4C1D" w14:textId="77777777" w:rsidR="00FA0A98" w:rsidRPr="00B92D92" w:rsidRDefault="00FA0A98" w:rsidP="00206784">
            <w:pPr>
              <w:pStyle w:val="Textbody"/>
              <w:rPr>
                <w:rFonts w:ascii="Courier New" w:hAnsi="Courier New" w:cs="Courier New"/>
                <w:b w:val="0"/>
                <w:bCs w:val="0"/>
                <w:kern w:val="0"/>
                <w:sz w:val="18"/>
                <w:szCs w:val="18"/>
              </w:rPr>
            </w:pPr>
            <w:r w:rsidRPr="00FC440F">
              <w:rPr>
                <w:rFonts w:ascii="Courier New" w:hAnsi="Courier New" w:cs="Courier New"/>
                <w:b w:val="0"/>
                <w:bCs w:val="0"/>
                <w:kern w:val="0"/>
                <w:sz w:val="18"/>
                <w:szCs w:val="18"/>
              </w:rPr>
              <w:t>api4kp-</w:t>
            </w:r>
            <w:r>
              <w:rPr>
                <w:rFonts w:ascii="Courier New" w:hAnsi="Courier New" w:cs="Courier New"/>
                <w:b w:val="0"/>
                <w:bCs w:val="0"/>
                <w:kern w:val="0"/>
                <w:sz w:val="18"/>
                <w:szCs w:val="18"/>
              </w:rPr>
              <w:t>ops</w:t>
            </w:r>
          </w:p>
        </w:tc>
        <w:tc>
          <w:tcPr>
            <w:tcW w:w="8128" w:type="dxa"/>
          </w:tcPr>
          <w:p w14:paraId="584AD69D" w14:textId="77777777" w:rsidR="00FA0A98" w:rsidRPr="00840A6C" w:rsidRDefault="00D50869" w:rsidP="00206784">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8"/>
                <w:szCs w:val="18"/>
              </w:rPr>
            </w:pPr>
            <w:hyperlink r:id="rId113" w:history="1">
              <w:r w:rsidR="00FA0A98" w:rsidRPr="00A374AF">
                <w:rPr>
                  <w:rStyle w:val="Hyperlink"/>
                  <w:rFonts w:ascii="Courier New" w:hAnsi="Courier New" w:cs="Courier New"/>
                  <w:kern w:val="0"/>
                  <w:sz w:val="18"/>
                  <w:szCs w:val="18"/>
                </w:rPr>
                <w:t>https://www.omg.org/spec/API4KP/api4kp-ops/</w:t>
              </w:r>
            </w:hyperlink>
            <w:r w:rsidR="00FA0A98">
              <w:rPr>
                <w:rFonts w:ascii="Courier New" w:hAnsi="Courier New" w:cs="Courier New"/>
                <w:kern w:val="0"/>
                <w:sz w:val="18"/>
                <w:szCs w:val="18"/>
              </w:rPr>
              <w:t xml:space="preserve"> </w:t>
            </w:r>
          </w:p>
        </w:tc>
      </w:tr>
      <w:tr w:rsidR="00FA0A98" w:rsidRPr="002E0044" w14:paraId="26D845DE" w14:textId="77777777" w:rsidTr="00206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gridSpan w:val="2"/>
          </w:tcPr>
          <w:p w14:paraId="1ED1D618" w14:textId="77777777" w:rsidR="00FA0A98" w:rsidRPr="00B92D92" w:rsidRDefault="00FA0A98" w:rsidP="00206784">
            <w:pPr>
              <w:pStyle w:val="Textbody"/>
              <w:rPr>
                <w:rFonts w:ascii="Courier New" w:hAnsi="Courier New" w:cs="Courier New"/>
                <w:b w:val="0"/>
                <w:bCs w:val="0"/>
                <w:kern w:val="0"/>
                <w:sz w:val="18"/>
                <w:szCs w:val="18"/>
              </w:rPr>
            </w:pPr>
            <w:r w:rsidRPr="00FC440F">
              <w:rPr>
                <w:rFonts w:ascii="Courier New" w:hAnsi="Courier New" w:cs="Courier New"/>
                <w:b w:val="0"/>
                <w:bCs w:val="0"/>
                <w:kern w:val="0"/>
                <w:sz w:val="18"/>
                <w:szCs w:val="18"/>
              </w:rPr>
              <w:t>api4kp-rel</w:t>
            </w:r>
          </w:p>
        </w:tc>
        <w:tc>
          <w:tcPr>
            <w:tcW w:w="8128" w:type="dxa"/>
          </w:tcPr>
          <w:p w14:paraId="730F23AB" w14:textId="77777777" w:rsidR="00FA0A98" w:rsidRPr="00840A6C" w:rsidRDefault="00D50869" w:rsidP="00206784">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8"/>
                <w:szCs w:val="18"/>
              </w:rPr>
            </w:pPr>
            <w:hyperlink r:id="rId114" w:history="1">
              <w:r w:rsidR="00FA0A98" w:rsidRPr="00A374AF">
                <w:rPr>
                  <w:rStyle w:val="Hyperlink"/>
                  <w:rFonts w:ascii="Courier New" w:hAnsi="Courier New" w:cs="Courier New"/>
                  <w:kern w:val="0"/>
                  <w:sz w:val="18"/>
                  <w:szCs w:val="18"/>
                </w:rPr>
                <w:t>https://www.omg.org/spec/API4KP/api4kp-rel/</w:t>
              </w:r>
            </w:hyperlink>
            <w:r w:rsidR="00FA0A98">
              <w:rPr>
                <w:rFonts w:ascii="Courier New" w:hAnsi="Courier New" w:cs="Courier New"/>
                <w:kern w:val="0"/>
                <w:sz w:val="18"/>
                <w:szCs w:val="18"/>
              </w:rPr>
              <w:t xml:space="preserve"> </w:t>
            </w:r>
          </w:p>
        </w:tc>
      </w:tr>
      <w:tr w:rsidR="00FA0A98" w:rsidRPr="002E0044" w14:paraId="56209CC2" w14:textId="77777777" w:rsidTr="00206784">
        <w:tc>
          <w:tcPr>
            <w:cnfStyle w:val="001000000000" w:firstRow="0" w:lastRow="0" w:firstColumn="1" w:lastColumn="0" w:oddVBand="0" w:evenVBand="0" w:oddHBand="0" w:evenHBand="0" w:firstRowFirstColumn="0" w:firstRowLastColumn="0" w:lastRowFirstColumn="0" w:lastRowLastColumn="0"/>
            <w:tcW w:w="1880" w:type="dxa"/>
            <w:gridSpan w:val="2"/>
          </w:tcPr>
          <w:p w14:paraId="51FD1B1B" w14:textId="77777777" w:rsidR="00FA0A98" w:rsidRPr="00C657B1" w:rsidRDefault="00FA0A98" w:rsidP="00206784">
            <w:pPr>
              <w:pStyle w:val="Textbody"/>
              <w:rPr>
                <w:rFonts w:ascii="Courier New" w:hAnsi="Courier New" w:cs="Courier New"/>
                <w:b w:val="0"/>
                <w:bCs w:val="0"/>
                <w:kern w:val="0"/>
                <w:sz w:val="18"/>
                <w:szCs w:val="18"/>
              </w:rPr>
            </w:pPr>
            <w:r w:rsidRPr="00FC440F">
              <w:rPr>
                <w:rFonts w:ascii="Courier New" w:hAnsi="Courier New" w:cs="Courier New"/>
                <w:b w:val="0"/>
                <w:bCs w:val="0"/>
                <w:kern w:val="0"/>
                <w:sz w:val="18"/>
                <w:szCs w:val="18"/>
              </w:rPr>
              <w:t>api4kp-series</w:t>
            </w:r>
          </w:p>
        </w:tc>
        <w:tc>
          <w:tcPr>
            <w:tcW w:w="8128" w:type="dxa"/>
          </w:tcPr>
          <w:p w14:paraId="7605C341" w14:textId="77777777" w:rsidR="00FA0A98" w:rsidRPr="00C657B1" w:rsidRDefault="00D50869" w:rsidP="00206784">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8"/>
                <w:szCs w:val="18"/>
              </w:rPr>
            </w:pPr>
            <w:hyperlink r:id="rId115" w:history="1">
              <w:r w:rsidR="00FA0A98" w:rsidRPr="00A374AF">
                <w:rPr>
                  <w:rStyle w:val="Hyperlink"/>
                  <w:rFonts w:ascii="Courier New" w:hAnsi="Courier New" w:cs="Courier New"/>
                  <w:kern w:val="0"/>
                  <w:sz w:val="18"/>
                  <w:szCs w:val="18"/>
                </w:rPr>
                <w:t>https://www.omg.org/spec/API4KP/api4kp-series/</w:t>
              </w:r>
            </w:hyperlink>
            <w:r w:rsidR="00FA0A98">
              <w:rPr>
                <w:rFonts w:ascii="Courier New" w:hAnsi="Courier New" w:cs="Courier New"/>
                <w:kern w:val="0"/>
                <w:sz w:val="18"/>
                <w:szCs w:val="18"/>
              </w:rPr>
              <w:t xml:space="preserve"> </w:t>
            </w:r>
          </w:p>
        </w:tc>
      </w:tr>
    </w:tbl>
    <w:p w14:paraId="3C2A99F7" w14:textId="40AE62B1" w:rsidR="00FA0A98" w:rsidDel="00CE27D0" w:rsidRDefault="00FA0A98" w:rsidP="00CE27D0">
      <w:pPr>
        <w:pStyle w:val="Heading2"/>
        <w:pBdr>
          <w:top w:val="none" w:sz="0" w:space="0" w:color="auto"/>
          <w:left w:val="none" w:sz="0" w:space="0" w:color="auto"/>
          <w:bottom w:val="none" w:sz="0" w:space="0" w:color="auto"/>
          <w:right w:val="none" w:sz="0" w:space="0" w:color="auto"/>
          <w:between w:val="none" w:sz="0" w:space="0" w:color="auto"/>
        </w:pBdr>
        <w:suppressAutoHyphens/>
        <w:autoSpaceDN w:val="0"/>
        <w:ind w:left="0" w:firstLine="0"/>
        <w:textAlignment w:val="baseline"/>
        <w:rPr>
          <w:del w:id="411" w:author="Sottara, Davide" w:date="2021-03-20T17:19:00Z"/>
          <w:rFonts w:eastAsia="Times New Roman" w:cs="Times New Roman"/>
          <w:color w:val="auto"/>
          <w:szCs w:val="20"/>
        </w:rPr>
        <w:pPrChange w:id="412" w:author="Sottara, Davide" w:date="2021-03-20T17:19:00Z">
          <w:pPr>
            <w:pStyle w:val="Heading2"/>
            <w:pBdr>
              <w:top w:val="none" w:sz="0" w:space="0" w:color="auto"/>
              <w:left w:val="none" w:sz="0" w:space="0" w:color="auto"/>
              <w:bottom w:val="none" w:sz="0" w:space="0" w:color="auto"/>
              <w:right w:val="none" w:sz="0" w:space="0" w:color="auto"/>
              <w:between w:val="none" w:sz="0" w:space="0" w:color="auto"/>
            </w:pBdr>
            <w:suppressAutoHyphens/>
            <w:autoSpaceDN w:val="0"/>
            <w:textAlignment w:val="baseline"/>
          </w:pPr>
        </w:pPrChange>
      </w:pPr>
    </w:p>
    <w:p w14:paraId="49616A41" w14:textId="134A6ECA" w:rsidR="00FA0A98" w:rsidRPr="000E3C34" w:rsidRDefault="007503CF" w:rsidP="00FA0A98">
      <w:pPr>
        <w:pStyle w:val="Heading2"/>
        <w:pBdr>
          <w:top w:val="none" w:sz="0" w:space="0" w:color="auto"/>
          <w:left w:val="none" w:sz="0" w:space="0" w:color="auto"/>
          <w:bottom w:val="none" w:sz="0" w:space="0" w:color="auto"/>
          <w:right w:val="none" w:sz="0" w:space="0" w:color="auto"/>
          <w:between w:val="none" w:sz="0" w:space="0" w:color="auto"/>
        </w:pBdr>
        <w:suppressAutoHyphens/>
        <w:autoSpaceDN w:val="0"/>
        <w:textAlignment w:val="baseline"/>
        <w:rPr>
          <w:rFonts w:eastAsia="Times New Roman" w:cs="Times New Roman"/>
          <w:color w:val="auto"/>
          <w:szCs w:val="20"/>
        </w:rPr>
      </w:pPr>
      <w:bookmarkStart w:id="413" w:name="_Toc65413931"/>
      <w:r>
        <w:rPr>
          <w:rFonts w:eastAsia="Times New Roman" w:cs="Times New Roman"/>
          <w:color w:val="auto"/>
          <w:szCs w:val="20"/>
        </w:rPr>
        <w:t>A</w:t>
      </w:r>
      <w:r w:rsidR="00FA0A98" w:rsidRPr="000E3C34">
        <w:rPr>
          <w:rFonts w:eastAsia="Times New Roman" w:cs="Times New Roman"/>
          <w:color w:val="auto"/>
          <w:szCs w:val="20"/>
        </w:rPr>
        <w:t>.</w:t>
      </w:r>
      <w:r w:rsidR="00FA0A98">
        <w:rPr>
          <w:rFonts w:eastAsia="Times New Roman" w:cs="Times New Roman"/>
          <w:color w:val="auto"/>
          <w:szCs w:val="20"/>
        </w:rPr>
        <w:t>2</w:t>
      </w:r>
      <w:r w:rsidR="00FA0A98" w:rsidRPr="000E3C34">
        <w:rPr>
          <w:rFonts w:eastAsia="Times New Roman" w:cs="Times New Roman"/>
          <w:color w:val="auto"/>
          <w:szCs w:val="20"/>
        </w:rPr>
        <w:tab/>
      </w:r>
      <w:r w:rsidR="00FA0A98">
        <w:rPr>
          <w:rFonts w:eastAsia="Times New Roman" w:cs="Times New Roman"/>
          <w:color w:val="auto"/>
          <w:szCs w:val="20"/>
        </w:rPr>
        <w:t xml:space="preserve">Ontology </w:t>
      </w:r>
      <w:r w:rsidR="000F6286">
        <w:rPr>
          <w:rFonts w:eastAsia="Times New Roman" w:cs="Times New Roman"/>
          <w:color w:val="auto"/>
          <w:szCs w:val="20"/>
        </w:rPr>
        <w:t>Overview</w:t>
      </w:r>
      <w:bookmarkEnd w:id="413"/>
    </w:p>
    <w:p w14:paraId="66FA7D9A" w14:textId="59AF27DE" w:rsidR="00FC3F22" w:rsidRDefault="00FC3F22" w:rsidP="00FC3F22">
      <w:pPr>
        <w:keepNext/>
        <w:spacing w:before="245" w:after="72"/>
      </w:pPr>
      <w:r>
        <w:t>This section provides an overview of the terms, definitions, relationships, and additional logic specified in the ontologies that make up normative API4KP ontologies.</w:t>
      </w:r>
    </w:p>
    <w:p w14:paraId="2F9963AD" w14:textId="5DA6ED45" w:rsidR="00FC3F22" w:rsidRDefault="00FC3F22" w:rsidP="00FC3F22">
      <w:pPr>
        <w:pStyle w:val="Heading3"/>
      </w:pPr>
      <w:bookmarkStart w:id="414" w:name="_Toc65413932"/>
      <w:r>
        <w:t>API4KP Core Ontology</w:t>
      </w:r>
      <w:bookmarkEnd w:id="414"/>
    </w:p>
    <w:p w14:paraId="5E6299DA" w14:textId="786BBA1D" w:rsidR="00FC3F22" w:rsidRDefault="00772853" w:rsidP="00FA0A98">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The API4KP core ontology provides </w:t>
      </w:r>
      <w:r w:rsidRPr="00772853">
        <w:rPr>
          <w:rFonts w:ascii="Times New Roman" w:hAnsi="Times New Roman" w:cs="Times New Roman"/>
          <w:b w:val="0"/>
          <w:bCs/>
          <w:i w:val="0"/>
          <w:iCs w:val="0"/>
          <w:sz w:val="20"/>
          <w:szCs w:val="20"/>
        </w:rPr>
        <w:t xml:space="preserve">a systemic description of the vocabulary used </w:t>
      </w:r>
      <w:r>
        <w:rPr>
          <w:rFonts w:ascii="Times New Roman" w:hAnsi="Times New Roman" w:cs="Times New Roman"/>
          <w:b w:val="0"/>
          <w:bCs/>
          <w:i w:val="0"/>
          <w:iCs w:val="0"/>
          <w:sz w:val="20"/>
          <w:szCs w:val="20"/>
        </w:rPr>
        <w:t>throughout the specification.  It</w:t>
      </w:r>
      <w:r w:rsidRPr="00772853">
        <w:rPr>
          <w:rFonts w:ascii="Times New Roman" w:hAnsi="Times New Roman" w:cs="Times New Roman"/>
          <w:b w:val="0"/>
          <w:bCs/>
          <w:i w:val="0"/>
          <w:iCs w:val="0"/>
          <w:sz w:val="20"/>
          <w:szCs w:val="20"/>
        </w:rPr>
        <w:t xml:space="preserve"> defines foundational concepts </w:t>
      </w:r>
      <w:r w:rsidR="00354EF2">
        <w:rPr>
          <w:rFonts w:ascii="Times New Roman" w:hAnsi="Times New Roman" w:cs="Times New Roman"/>
          <w:b w:val="0"/>
          <w:bCs/>
          <w:i w:val="0"/>
          <w:iCs w:val="0"/>
          <w:sz w:val="20"/>
          <w:szCs w:val="20"/>
        </w:rPr>
        <w:t>including that of a</w:t>
      </w:r>
      <w:r w:rsidRPr="00772853">
        <w:rPr>
          <w:rFonts w:ascii="Times New Roman" w:hAnsi="Times New Roman" w:cs="Times New Roman"/>
          <w:b w:val="0"/>
          <w:bCs/>
          <w:i w:val="0"/>
          <w:iCs w:val="0"/>
          <w:sz w:val="20"/>
          <w:szCs w:val="20"/>
        </w:rPr>
        <w:t xml:space="preserve"> </w:t>
      </w:r>
      <w:r w:rsidR="00354EF2">
        <w:rPr>
          <w:rFonts w:ascii="Times New Roman" w:hAnsi="Times New Roman" w:cs="Times New Roman"/>
          <w:b w:val="0"/>
          <w:bCs/>
          <w:i w:val="0"/>
          <w:iCs w:val="0"/>
          <w:sz w:val="20"/>
          <w:szCs w:val="20"/>
        </w:rPr>
        <w:t>k</w:t>
      </w:r>
      <w:r w:rsidRPr="00772853">
        <w:rPr>
          <w:rFonts w:ascii="Times New Roman" w:hAnsi="Times New Roman" w:cs="Times New Roman"/>
          <w:b w:val="0"/>
          <w:bCs/>
          <w:i w:val="0"/>
          <w:iCs w:val="0"/>
          <w:sz w:val="20"/>
          <w:szCs w:val="20"/>
        </w:rPr>
        <w:t xml:space="preserve">nowledge </w:t>
      </w:r>
      <w:r w:rsidR="00354EF2">
        <w:rPr>
          <w:rFonts w:ascii="Times New Roman" w:hAnsi="Times New Roman" w:cs="Times New Roman"/>
          <w:b w:val="0"/>
          <w:bCs/>
          <w:i w:val="0"/>
          <w:iCs w:val="0"/>
          <w:sz w:val="20"/>
          <w:szCs w:val="20"/>
        </w:rPr>
        <w:t>r</w:t>
      </w:r>
      <w:r w:rsidRPr="00772853">
        <w:rPr>
          <w:rFonts w:ascii="Times New Roman" w:hAnsi="Times New Roman" w:cs="Times New Roman"/>
          <w:b w:val="0"/>
          <w:bCs/>
          <w:i w:val="0"/>
          <w:iCs w:val="0"/>
          <w:sz w:val="20"/>
          <w:szCs w:val="20"/>
        </w:rPr>
        <w:t>esource (</w:t>
      </w:r>
      <w:r w:rsidR="00354EF2">
        <w:rPr>
          <w:rFonts w:ascii="Times New Roman" w:hAnsi="Times New Roman" w:cs="Times New Roman"/>
          <w:b w:val="0"/>
          <w:bCs/>
          <w:i w:val="0"/>
          <w:iCs w:val="0"/>
          <w:sz w:val="20"/>
          <w:szCs w:val="20"/>
        </w:rPr>
        <w:t>a</w:t>
      </w:r>
      <w:r w:rsidRPr="00772853">
        <w:rPr>
          <w:rFonts w:ascii="Times New Roman" w:hAnsi="Times New Roman" w:cs="Times New Roman"/>
          <w:b w:val="0"/>
          <w:bCs/>
          <w:i w:val="0"/>
          <w:iCs w:val="0"/>
          <w:sz w:val="20"/>
          <w:szCs w:val="20"/>
        </w:rPr>
        <w:t xml:space="preserve">sset, </w:t>
      </w:r>
      <w:r w:rsidR="00354EF2">
        <w:rPr>
          <w:rFonts w:ascii="Times New Roman" w:hAnsi="Times New Roman" w:cs="Times New Roman"/>
          <w:b w:val="0"/>
          <w:bCs/>
          <w:i w:val="0"/>
          <w:iCs w:val="0"/>
          <w:sz w:val="20"/>
          <w:szCs w:val="20"/>
        </w:rPr>
        <w:t>e</w:t>
      </w:r>
      <w:r w:rsidRPr="00772853">
        <w:rPr>
          <w:rFonts w:ascii="Times New Roman" w:hAnsi="Times New Roman" w:cs="Times New Roman"/>
          <w:b w:val="0"/>
          <w:bCs/>
          <w:i w:val="0"/>
          <w:iCs w:val="0"/>
          <w:sz w:val="20"/>
          <w:szCs w:val="20"/>
        </w:rPr>
        <w:t xml:space="preserve">xpression, </w:t>
      </w:r>
      <w:r w:rsidR="00354EF2">
        <w:rPr>
          <w:rFonts w:ascii="Times New Roman" w:hAnsi="Times New Roman" w:cs="Times New Roman"/>
          <w:b w:val="0"/>
          <w:bCs/>
          <w:i w:val="0"/>
          <w:iCs w:val="0"/>
          <w:sz w:val="20"/>
          <w:szCs w:val="20"/>
        </w:rPr>
        <w:t>a</w:t>
      </w:r>
      <w:r w:rsidRPr="00772853">
        <w:rPr>
          <w:rFonts w:ascii="Times New Roman" w:hAnsi="Times New Roman" w:cs="Times New Roman"/>
          <w:b w:val="0"/>
          <w:bCs/>
          <w:i w:val="0"/>
          <w:iCs w:val="0"/>
          <w:sz w:val="20"/>
          <w:szCs w:val="20"/>
        </w:rPr>
        <w:t>rtifact) and the basic relationships between them, effectively serving as an upper ontology for the other modules.</w:t>
      </w:r>
    </w:p>
    <w:p w14:paraId="57CFF154" w14:textId="77777777" w:rsidR="00354EF2" w:rsidRPr="00FC3F22" w:rsidRDefault="00354EF2" w:rsidP="00FA0A98">
      <w:pPr>
        <w:pStyle w:val="Caption"/>
        <w:rPr>
          <w:rFonts w:ascii="Times New Roman" w:hAnsi="Times New Roman" w:cs="Times New Roman"/>
          <w:b w:val="0"/>
          <w:bCs/>
          <w:i w:val="0"/>
          <w:iCs w:val="0"/>
          <w:sz w:val="20"/>
          <w:szCs w:val="20"/>
        </w:rPr>
      </w:pPr>
    </w:p>
    <w:p w14:paraId="7263744C" w14:textId="77777777" w:rsidR="00FC3F22" w:rsidRPr="00FC3F22" w:rsidRDefault="00FC3F22" w:rsidP="00FA0A98">
      <w:pPr>
        <w:pStyle w:val="Caption"/>
        <w:rPr>
          <w:rFonts w:ascii="Times New Roman" w:hAnsi="Times New Roman" w:cs="Times New Roman"/>
          <w:b w:val="0"/>
          <w:bCs/>
          <w:i w:val="0"/>
          <w:iCs w:val="0"/>
          <w:sz w:val="20"/>
          <w:szCs w:val="20"/>
        </w:rPr>
      </w:pPr>
      <w:r>
        <w:rPr>
          <w:noProof/>
        </w:rPr>
        <w:drawing>
          <wp:inline distT="0" distB="0" distL="0" distR="0" wp14:anchorId="1360C4E7" wp14:editId="32C52F88">
            <wp:extent cx="6122035" cy="2902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2035" cy="2902585"/>
                    </a:xfrm>
                    <a:prstGeom prst="rect">
                      <a:avLst/>
                    </a:prstGeom>
                  </pic:spPr>
                </pic:pic>
              </a:graphicData>
            </a:graphic>
          </wp:inline>
        </w:drawing>
      </w:r>
    </w:p>
    <w:p w14:paraId="0D201E75" w14:textId="4BCB6D63" w:rsidR="00FC3F22" w:rsidRPr="00B8073B" w:rsidRDefault="00B153C1" w:rsidP="00B153C1">
      <w:pPr>
        <w:pStyle w:val="Caption"/>
        <w:rPr>
          <w:sz w:val="20"/>
          <w:szCs w:val="20"/>
        </w:rPr>
      </w:pPr>
      <w:bookmarkStart w:id="415" w:name="_Ref67150209"/>
      <w:ins w:id="416" w:author="Sottara, Davide" w:date="2021-03-20T16:29:00Z">
        <w:r w:rsidRPr="00B153C1">
          <w:rPr>
            <w:sz w:val="20"/>
            <w:szCs w:val="20"/>
            <w:rPrChange w:id="417" w:author="Sottara, Davide" w:date="2021-03-20T16:29:00Z">
              <w:rPr/>
            </w:rPrChange>
          </w:rPr>
          <w:t xml:space="preserve">Figure </w:t>
        </w:r>
        <w:r w:rsidRPr="00B153C1">
          <w:rPr>
            <w:sz w:val="20"/>
            <w:szCs w:val="20"/>
            <w:rPrChange w:id="418" w:author="Sottara, Davide" w:date="2021-03-20T16:29:00Z">
              <w:rPr/>
            </w:rPrChange>
          </w:rPr>
          <w:fldChar w:fldCharType="begin"/>
        </w:r>
        <w:r w:rsidRPr="00B153C1">
          <w:rPr>
            <w:sz w:val="20"/>
            <w:szCs w:val="20"/>
            <w:rPrChange w:id="419" w:author="Sottara, Davide" w:date="2021-03-20T16:29:00Z">
              <w:rPr/>
            </w:rPrChange>
          </w:rPr>
          <w:instrText xml:space="preserve"> SEQ Figure \* ARABIC </w:instrText>
        </w:r>
      </w:ins>
      <w:r w:rsidRPr="00B153C1">
        <w:rPr>
          <w:sz w:val="20"/>
          <w:szCs w:val="20"/>
          <w:rPrChange w:id="420" w:author="Sottara, Davide" w:date="2021-03-20T16:29:00Z">
            <w:rPr/>
          </w:rPrChange>
        </w:rPr>
        <w:fldChar w:fldCharType="separate"/>
      </w:r>
      <w:ins w:id="421" w:author="Sottara, Davide" w:date="2021-03-20T16:44:00Z">
        <w:r w:rsidR="00E54B8C">
          <w:rPr>
            <w:noProof/>
            <w:sz w:val="20"/>
            <w:szCs w:val="20"/>
          </w:rPr>
          <w:t>16</w:t>
        </w:r>
      </w:ins>
      <w:ins w:id="422" w:author="Sottara, Davide" w:date="2021-03-20T16:29:00Z">
        <w:r w:rsidRPr="00B153C1">
          <w:rPr>
            <w:sz w:val="20"/>
            <w:szCs w:val="20"/>
            <w:rPrChange w:id="423" w:author="Sottara, Davide" w:date="2021-03-20T16:29:00Z">
              <w:rPr/>
            </w:rPrChange>
          </w:rPr>
          <w:fldChar w:fldCharType="end"/>
        </w:r>
      </w:ins>
      <w:bookmarkEnd w:id="415"/>
      <w:r w:rsidR="00FC3F22" w:rsidRPr="00B8073B">
        <w:rPr>
          <w:sz w:val="20"/>
          <w:szCs w:val="20"/>
        </w:rPr>
        <w:t xml:space="preserve">. API4KP </w:t>
      </w:r>
      <w:r w:rsidR="00FC3F22">
        <w:rPr>
          <w:sz w:val="20"/>
          <w:szCs w:val="20"/>
        </w:rPr>
        <w:t>Knowledge Resource Hierarchy</w:t>
      </w:r>
    </w:p>
    <w:p w14:paraId="0D49B5AE" w14:textId="4466F8DC" w:rsidR="00530009" w:rsidRDefault="00B153C1" w:rsidP="00FA0A98">
      <w:pPr>
        <w:pStyle w:val="Caption"/>
        <w:rPr>
          <w:rFonts w:ascii="Times New Roman" w:hAnsi="Times New Roman" w:cs="Times New Roman"/>
          <w:b w:val="0"/>
          <w:bCs/>
          <w:i w:val="0"/>
          <w:iCs w:val="0"/>
          <w:sz w:val="20"/>
          <w:szCs w:val="20"/>
        </w:rPr>
      </w:pPr>
      <w:ins w:id="424" w:author="Sottara, Davide" w:date="2021-03-20T16:29:00Z">
        <w:r>
          <w:rPr>
            <w:rFonts w:ascii="Times New Roman" w:hAnsi="Times New Roman" w:cs="Times New Roman"/>
            <w:b w:val="0"/>
            <w:bCs/>
            <w:i w:val="0"/>
            <w:iCs w:val="0"/>
            <w:sz w:val="20"/>
            <w:szCs w:val="20"/>
          </w:rPr>
          <w:lastRenderedPageBreak/>
          <w:fldChar w:fldCharType="begin"/>
        </w:r>
        <w:r>
          <w:rPr>
            <w:rFonts w:ascii="Times New Roman" w:hAnsi="Times New Roman" w:cs="Times New Roman"/>
            <w:b w:val="0"/>
            <w:bCs/>
            <w:i w:val="0"/>
            <w:iCs w:val="0"/>
            <w:sz w:val="20"/>
            <w:szCs w:val="20"/>
          </w:rPr>
          <w:instrText xml:space="preserve"> REF _Ref67150209 \h </w:instrText>
        </w:r>
      </w:ins>
      <w:r w:rsidR="006C5952">
        <w:rPr>
          <w:rFonts w:ascii="Times New Roman" w:hAnsi="Times New Roman" w:cs="Times New Roman"/>
          <w:b w:val="0"/>
          <w:bCs/>
          <w:i w:val="0"/>
          <w:iCs w:val="0"/>
          <w:sz w:val="20"/>
          <w:szCs w:val="20"/>
        </w:rPr>
        <w:instrText xml:space="preserve"> \* MERGEFORMAT </w:instrText>
      </w:r>
      <w:r>
        <w:rPr>
          <w:rFonts w:ascii="Times New Roman" w:hAnsi="Times New Roman" w:cs="Times New Roman"/>
          <w:b w:val="0"/>
          <w:bCs/>
          <w:i w:val="0"/>
          <w:iCs w:val="0"/>
          <w:sz w:val="20"/>
          <w:szCs w:val="20"/>
        </w:rPr>
      </w:r>
      <w:r>
        <w:rPr>
          <w:rFonts w:ascii="Times New Roman" w:hAnsi="Times New Roman" w:cs="Times New Roman"/>
          <w:b w:val="0"/>
          <w:bCs/>
          <w:i w:val="0"/>
          <w:iCs w:val="0"/>
          <w:sz w:val="20"/>
          <w:szCs w:val="20"/>
        </w:rPr>
        <w:fldChar w:fldCharType="separate"/>
      </w:r>
      <w:ins w:id="425" w:author="Sottara, Davide" w:date="2021-03-20T16:29:00Z">
        <w:r w:rsidRPr="006C5952">
          <w:rPr>
            <w:rFonts w:ascii="Times New Roman" w:hAnsi="Times New Roman" w:cs="Times New Roman"/>
            <w:b w:val="0"/>
            <w:bCs/>
            <w:i w:val="0"/>
            <w:iCs w:val="0"/>
            <w:sz w:val="20"/>
            <w:szCs w:val="20"/>
            <w:rPrChange w:id="426" w:author="Sottara, Davide" w:date="2021-03-20T16:31:00Z">
              <w:rPr/>
            </w:rPrChange>
          </w:rPr>
          <w:t xml:space="preserve">Figure </w:t>
        </w:r>
        <w:r w:rsidRPr="006C5952">
          <w:rPr>
            <w:rFonts w:ascii="Times New Roman" w:hAnsi="Times New Roman" w:cs="Times New Roman"/>
            <w:b w:val="0"/>
            <w:bCs/>
            <w:i w:val="0"/>
            <w:iCs w:val="0"/>
            <w:sz w:val="20"/>
            <w:szCs w:val="20"/>
            <w:rPrChange w:id="427" w:author="Sottara, Davide" w:date="2021-03-20T16:31:00Z">
              <w:rPr>
                <w:noProof/>
              </w:rPr>
            </w:rPrChange>
          </w:rPr>
          <w:t>16</w:t>
        </w:r>
        <w:r>
          <w:rPr>
            <w:rFonts w:ascii="Times New Roman" w:hAnsi="Times New Roman" w:cs="Times New Roman"/>
            <w:b w:val="0"/>
            <w:bCs/>
            <w:i w:val="0"/>
            <w:iCs w:val="0"/>
            <w:sz w:val="20"/>
            <w:szCs w:val="20"/>
          </w:rPr>
          <w:fldChar w:fldCharType="end"/>
        </w:r>
      </w:ins>
      <w:del w:id="428" w:author="Sottara, Davide" w:date="2021-03-20T16:29:00Z">
        <w:r w:rsidR="00FC3F22" w:rsidDel="00B153C1">
          <w:rPr>
            <w:rFonts w:ascii="Times New Roman" w:hAnsi="Times New Roman" w:cs="Times New Roman"/>
            <w:b w:val="0"/>
            <w:bCs/>
            <w:i w:val="0"/>
            <w:iCs w:val="0"/>
            <w:sz w:val="20"/>
            <w:szCs w:val="20"/>
          </w:rPr>
          <w:delText>Figure 1</w:delText>
        </w:r>
      </w:del>
      <w:del w:id="429" w:author="Sottara, Davide" w:date="2021-03-20T14:27:00Z">
        <w:r w:rsidR="00FC3F22" w:rsidDel="009D7D1C">
          <w:rPr>
            <w:rFonts w:ascii="Times New Roman" w:hAnsi="Times New Roman" w:cs="Times New Roman"/>
            <w:b w:val="0"/>
            <w:bCs/>
            <w:i w:val="0"/>
            <w:iCs w:val="0"/>
            <w:sz w:val="20"/>
            <w:szCs w:val="20"/>
          </w:rPr>
          <w:delText>0</w:delText>
        </w:r>
      </w:del>
      <w:del w:id="430" w:author="Sottara, Davide" w:date="2021-03-20T16:29:00Z">
        <w:r w:rsidR="00FC3F22" w:rsidDel="00B153C1">
          <w:rPr>
            <w:rFonts w:ascii="Times New Roman" w:hAnsi="Times New Roman" w:cs="Times New Roman"/>
            <w:b w:val="0"/>
            <w:bCs/>
            <w:i w:val="0"/>
            <w:iCs w:val="0"/>
            <w:sz w:val="20"/>
            <w:szCs w:val="20"/>
          </w:rPr>
          <w:delText xml:space="preserve"> </w:delText>
        </w:r>
      </w:del>
      <w:r w:rsidR="00FC3F22">
        <w:rPr>
          <w:rFonts w:ascii="Times New Roman" w:hAnsi="Times New Roman" w:cs="Times New Roman"/>
          <w:b w:val="0"/>
          <w:bCs/>
          <w:i w:val="0"/>
          <w:iCs w:val="0"/>
          <w:sz w:val="20"/>
          <w:szCs w:val="20"/>
        </w:rPr>
        <w:t xml:space="preserve">provides a view </w:t>
      </w:r>
      <w:r w:rsidR="00772853">
        <w:rPr>
          <w:rFonts w:ascii="Times New Roman" w:hAnsi="Times New Roman" w:cs="Times New Roman"/>
          <w:b w:val="0"/>
          <w:bCs/>
          <w:i w:val="0"/>
          <w:iCs w:val="0"/>
          <w:sz w:val="20"/>
          <w:szCs w:val="20"/>
        </w:rPr>
        <w:t>of the top-level core elements of the API4KP vocabulary and how they relate to one another.</w:t>
      </w:r>
      <w:r w:rsidR="00FC3F22">
        <w:rPr>
          <w:rFonts w:ascii="Times New Roman" w:hAnsi="Times New Roman" w:cs="Times New Roman"/>
          <w:b w:val="0"/>
          <w:bCs/>
          <w:i w:val="0"/>
          <w:iCs w:val="0"/>
          <w:sz w:val="20"/>
          <w:szCs w:val="20"/>
        </w:rPr>
        <w:t xml:space="preserve"> </w:t>
      </w:r>
      <w:r w:rsidR="00772853">
        <w:rPr>
          <w:rFonts w:ascii="Times New Roman" w:hAnsi="Times New Roman" w:cs="Times New Roman"/>
          <w:b w:val="0"/>
          <w:bCs/>
          <w:i w:val="0"/>
          <w:iCs w:val="0"/>
          <w:sz w:val="20"/>
          <w:szCs w:val="20"/>
        </w:rPr>
        <w:t xml:space="preserve"> Many elements that can be expressed using the ontology are either knowledge resources or concepts</w:t>
      </w:r>
      <w:r w:rsidR="00530009">
        <w:rPr>
          <w:rFonts w:ascii="Times New Roman" w:hAnsi="Times New Roman" w:cs="Times New Roman"/>
          <w:b w:val="0"/>
          <w:bCs/>
          <w:i w:val="0"/>
          <w:iCs w:val="0"/>
          <w:sz w:val="20"/>
          <w:szCs w:val="20"/>
        </w:rPr>
        <w:t>, where concepts are the atomic ‘units of knowledge’ that constitute (pieces of) knowledge</w:t>
      </w:r>
      <w:r w:rsidR="00772853">
        <w:rPr>
          <w:rFonts w:ascii="Times New Roman" w:hAnsi="Times New Roman" w:cs="Times New Roman"/>
          <w:b w:val="0"/>
          <w:bCs/>
          <w:i w:val="0"/>
          <w:iCs w:val="0"/>
          <w:sz w:val="20"/>
          <w:szCs w:val="20"/>
        </w:rPr>
        <w:t xml:space="preserve">.  </w:t>
      </w:r>
    </w:p>
    <w:p w14:paraId="1CA2EDD0" w14:textId="05A4F1A6" w:rsidR="00530009" w:rsidRPr="005F18EA" w:rsidRDefault="00530009" w:rsidP="005F18EA">
      <w:pPr>
        <w:shd w:val="clear" w:color="auto" w:fill="FFFFFF"/>
        <w:spacing w:before="113" w:after="57" w:line="220" w:lineRule="atLeast"/>
        <w:rPr>
          <w:b/>
          <w:i/>
          <w:iCs/>
          <w:color w:val="222222"/>
        </w:rPr>
      </w:pPr>
      <w:r>
        <w:rPr>
          <w:color w:val="222222"/>
        </w:rPr>
        <w:t xml:space="preserve">Though many definitions exist, API4KP defines </w:t>
      </w:r>
      <w:r w:rsidRPr="00AC6B60">
        <w:rPr>
          <w:color w:val="222222"/>
        </w:rPr>
        <w:t>Knowledge</w:t>
      </w:r>
      <w:r>
        <w:rPr>
          <w:color w:val="222222"/>
        </w:rPr>
        <w:t xml:space="preserve"> as the ‘</w:t>
      </w:r>
      <w:r w:rsidRPr="00530009">
        <w:rPr>
          <w:color w:val="222222"/>
        </w:rPr>
        <w:t>Cognition</w:t>
      </w:r>
      <w:r>
        <w:rPr>
          <w:color w:val="222222"/>
        </w:rPr>
        <w:t xml:space="preserve"> (know-what), pragmatics (know-how) and understanding (know-why) about the nature and/or behavior of something that, when internalized by an agent, has the potential of generating actions in situations that the knowledge applies to’. The definition emphasizes the roles of semantics – both formal and domain oriented – </w:t>
      </w:r>
      <w:r w:rsidR="00AC6B60">
        <w:rPr>
          <w:color w:val="222222"/>
        </w:rPr>
        <w:t>in the use of knowledge for cognitive processing.</w:t>
      </w:r>
    </w:p>
    <w:p w14:paraId="4B7508C4" w14:textId="2EF33827" w:rsidR="00FC3F22" w:rsidRDefault="00772853" w:rsidP="00FA0A98">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A knowledge resource, as defined herein, is </w:t>
      </w:r>
      <w:r w:rsidR="00354EF2">
        <w:rPr>
          <w:rFonts w:ascii="Times New Roman" w:hAnsi="Times New Roman" w:cs="Times New Roman"/>
          <w:b w:val="0"/>
          <w:bCs/>
          <w:i w:val="0"/>
          <w:iCs w:val="0"/>
          <w:sz w:val="20"/>
          <w:szCs w:val="20"/>
        </w:rPr>
        <w:t>an ‘</w:t>
      </w:r>
      <w:r w:rsidR="00354EF2" w:rsidRPr="00354EF2">
        <w:rPr>
          <w:rFonts w:ascii="Times New Roman" w:hAnsi="Times New Roman" w:cs="Times New Roman"/>
          <w:b w:val="0"/>
          <w:bCs/>
          <w:i w:val="0"/>
          <w:iCs w:val="0"/>
          <w:sz w:val="20"/>
          <w:szCs w:val="20"/>
        </w:rPr>
        <w:t>immutable, identifiable, versionable entity that is, expresses or carries some piece of knowledge</w:t>
      </w:r>
      <w:r w:rsidR="00354EF2">
        <w:rPr>
          <w:rFonts w:ascii="Times New Roman" w:hAnsi="Times New Roman" w:cs="Times New Roman"/>
          <w:b w:val="0"/>
          <w:bCs/>
          <w:i w:val="0"/>
          <w:iCs w:val="0"/>
          <w:sz w:val="20"/>
          <w:szCs w:val="20"/>
        </w:rPr>
        <w:t xml:space="preserve">’.  </w:t>
      </w:r>
      <w:r w:rsidR="00530009">
        <w:rPr>
          <w:rFonts w:ascii="Times New Roman" w:hAnsi="Times New Roman" w:cs="Times New Roman"/>
          <w:b w:val="0"/>
          <w:bCs/>
          <w:i w:val="0"/>
          <w:iCs w:val="0"/>
          <w:sz w:val="20"/>
          <w:szCs w:val="20"/>
        </w:rPr>
        <w:t xml:space="preserve">Pieces of knowledge that are deliberately scoped and constructed for communication and processing are defined ‘works of knowledge’. </w:t>
      </w:r>
      <w:r w:rsidR="00354EF2">
        <w:rPr>
          <w:rFonts w:ascii="Times New Roman" w:hAnsi="Times New Roman" w:cs="Times New Roman"/>
          <w:b w:val="0"/>
          <w:bCs/>
          <w:i w:val="0"/>
          <w:iCs w:val="0"/>
          <w:sz w:val="20"/>
          <w:szCs w:val="20"/>
        </w:rPr>
        <w:t>A knowledge asset is a ‘</w:t>
      </w:r>
      <w:r w:rsidR="00354EF2" w:rsidRPr="00354EF2">
        <w:rPr>
          <w:rFonts w:ascii="Times New Roman" w:hAnsi="Times New Roman" w:cs="Times New Roman"/>
          <w:b w:val="0"/>
          <w:bCs/>
          <w:i w:val="0"/>
          <w:iCs w:val="0"/>
          <w:sz w:val="20"/>
          <w:szCs w:val="20"/>
        </w:rPr>
        <w:t>work of knowledge that is a knowledge resource considered valuable by a party</w:t>
      </w:r>
      <w:r w:rsidR="00354EF2">
        <w:rPr>
          <w:rFonts w:ascii="Times New Roman" w:hAnsi="Times New Roman" w:cs="Times New Roman"/>
          <w:b w:val="0"/>
          <w:bCs/>
          <w:i w:val="0"/>
          <w:iCs w:val="0"/>
          <w:sz w:val="20"/>
          <w:szCs w:val="20"/>
        </w:rPr>
        <w:t>’.  A knowledge expression is an ‘</w:t>
      </w:r>
      <w:r w:rsidR="00354EF2" w:rsidRPr="00354EF2">
        <w:rPr>
          <w:rFonts w:ascii="Times New Roman" w:hAnsi="Times New Roman" w:cs="Times New Roman"/>
          <w:b w:val="0"/>
          <w:bCs/>
          <w:i w:val="0"/>
          <w:iCs w:val="0"/>
          <w:sz w:val="20"/>
          <w:szCs w:val="20"/>
        </w:rPr>
        <w:t xml:space="preserve">expression of a piece of knowledge in some language, </w:t>
      </w:r>
      <w:r w:rsidR="00354EF2" w:rsidRPr="00354EF2">
        <w:rPr>
          <w:rFonts w:ascii="Times New Roman" w:hAnsi="Times New Roman" w:cs="Times New Roman"/>
          <w:b w:val="0"/>
          <w:bCs/>
          <w:sz w:val="20"/>
          <w:szCs w:val="20"/>
        </w:rPr>
        <w:t>i.e</w:t>
      </w:r>
      <w:r w:rsidR="00354EF2" w:rsidRPr="00354EF2">
        <w:rPr>
          <w:rFonts w:ascii="Times New Roman" w:hAnsi="Times New Roman" w:cs="Times New Roman"/>
          <w:b w:val="0"/>
          <w:bCs/>
          <w:i w:val="0"/>
          <w:iCs w:val="0"/>
          <w:sz w:val="20"/>
          <w:szCs w:val="20"/>
        </w:rPr>
        <w:t>. using a combination of signs and symbols that conform to the rules of the grammar of that language</w:t>
      </w:r>
      <w:r w:rsidR="00354EF2">
        <w:rPr>
          <w:rFonts w:ascii="Times New Roman" w:hAnsi="Times New Roman" w:cs="Times New Roman"/>
          <w:b w:val="0"/>
          <w:bCs/>
          <w:i w:val="0"/>
          <w:iCs w:val="0"/>
          <w:sz w:val="20"/>
          <w:szCs w:val="20"/>
        </w:rPr>
        <w:t>’.  A knowledge artifact is a ‘</w:t>
      </w:r>
      <w:r w:rsidR="00354EF2" w:rsidRPr="00354EF2">
        <w:rPr>
          <w:rFonts w:ascii="Times New Roman" w:hAnsi="Times New Roman" w:cs="Times New Roman"/>
          <w:b w:val="0"/>
          <w:bCs/>
          <w:i w:val="0"/>
          <w:iCs w:val="0"/>
          <w:sz w:val="20"/>
          <w:szCs w:val="20"/>
        </w:rPr>
        <w:t>digital or physical object that is specifically constructed to carry one or more (expressions of) knowledge assets</w:t>
      </w:r>
      <w:r w:rsidR="00354EF2">
        <w:rPr>
          <w:rFonts w:ascii="Times New Roman" w:hAnsi="Times New Roman" w:cs="Times New Roman"/>
          <w:b w:val="0"/>
          <w:bCs/>
          <w:i w:val="0"/>
          <w:iCs w:val="0"/>
          <w:sz w:val="20"/>
          <w:szCs w:val="20"/>
        </w:rPr>
        <w:t xml:space="preserve">.’  In other words, the core ‘creative work’, in the sense of an FRBR creative work, is a knowledge asset, which may be expressed in any number of ways, represented by a ‘knowledge expression’, and that may be embodied in any number of artifacts that </w:t>
      </w:r>
      <w:r w:rsidR="00530009">
        <w:rPr>
          <w:rFonts w:ascii="Times New Roman" w:hAnsi="Times New Roman" w:cs="Times New Roman"/>
          <w:b w:val="0"/>
          <w:bCs/>
          <w:i w:val="0"/>
          <w:iCs w:val="0"/>
          <w:sz w:val="20"/>
          <w:szCs w:val="20"/>
        </w:rPr>
        <w:t xml:space="preserve">carry </w:t>
      </w:r>
      <w:r w:rsidR="00354EF2">
        <w:rPr>
          <w:rFonts w:ascii="Times New Roman" w:hAnsi="Times New Roman" w:cs="Times New Roman"/>
          <w:b w:val="0"/>
          <w:bCs/>
          <w:i w:val="0"/>
          <w:iCs w:val="0"/>
          <w:sz w:val="20"/>
          <w:szCs w:val="20"/>
        </w:rPr>
        <w:t xml:space="preserve">specific versions of an expression of that asset. </w:t>
      </w:r>
      <w:r w:rsidR="00530009">
        <w:rPr>
          <w:rFonts w:ascii="Times New Roman" w:hAnsi="Times New Roman" w:cs="Times New Roman"/>
          <w:b w:val="0"/>
          <w:bCs/>
          <w:i w:val="0"/>
          <w:iCs w:val="0"/>
          <w:sz w:val="20"/>
          <w:szCs w:val="20"/>
        </w:rPr>
        <w:t xml:space="preserve">In this sense, Assets play the role of (Knowledge) </w:t>
      </w:r>
      <w:r w:rsidR="00530009">
        <w:rPr>
          <w:rFonts w:ascii="Times New Roman" w:hAnsi="Times New Roman" w:cs="Times New Roman"/>
          <w:b w:val="0"/>
          <w:bCs/>
          <w:sz w:val="20"/>
          <w:szCs w:val="20"/>
        </w:rPr>
        <w:t>Content</w:t>
      </w:r>
      <w:r w:rsidR="00530009">
        <w:rPr>
          <w:rFonts w:ascii="Times New Roman" w:hAnsi="Times New Roman" w:cs="Times New Roman"/>
          <w:b w:val="0"/>
          <w:bCs/>
          <w:i w:val="0"/>
          <w:iCs w:val="0"/>
          <w:sz w:val="20"/>
          <w:szCs w:val="20"/>
        </w:rPr>
        <w:t xml:space="preserve"> with respect to Artifacts, and Artifacts play the role of </w:t>
      </w:r>
      <w:r w:rsidR="00530009" w:rsidRPr="005F18EA">
        <w:rPr>
          <w:rFonts w:ascii="Times New Roman" w:hAnsi="Times New Roman" w:cs="Times New Roman"/>
          <w:b w:val="0"/>
          <w:bCs/>
          <w:sz w:val="20"/>
          <w:szCs w:val="20"/>
        </w:rPr>
        <w:t>Carrier</w:t>
      </w:r>
      <w:r w:rsidR="00530009">
        <w:rPr>
          <w:rFonts w:ascii="Times New Roman" w:hAnsi="Times New Roman" w:cs="Times New Roman"/>
          <w:b w:val="0"/>
          <w:bCs/>
          <w:i w:val="0"/>
          <w:iCs w:val="0"/>
          <w:sz w:val="20"/>
          <w:szCs w:val="20"/>
        </w:rPr>
        <w:t>.</w:t>
      </w:r>
    </w:p>
    <w:p w14:paraId="43BDFFD1" w14:textId="77777777" w:rsidR="00FD09C6" w:rsidRPr="00530009" w:rsidRDefault="00FD09C6" w:rsidP="00FA0A98">
      <w:pPr>
        <w:pStyle w:val="Caption"/>
        <w:rPr>
          <w:rFonts w:ascii="Times New Roman" w:hAnsi="Times New Roman" w:cs="Times New Roman"/>
          <w:b w:val="0"/>
          <w:bCs/>
          <w:i w:val="0"/>
          <w:iCs w:val="0"/>
          <w:sz w:val="20"/>
          <w:szCs w:val="20"/>
        </w:rPr>
      </w:pPr>
    </w:p>
    <w:p w14:paraId="2E858401" w14:textId="2E69C125" w:rsidR="006E41D4" w:rsidRPr="00FC3F22" w:rsidRDefault="006E41D4" w:rsidP="00FA0A98">
      <w:pPr>
        <w:pStyle w:val="Caption"/>
        <w:rPr>
          <w:rFonts w:ascii="Times New Roman" w:hAnsi="Times New Roman" w:cs="Times New Roman"/>
          <w:b w:val="0"/>
          <w:bCs/>
          <w:i w:val="0"/>
          <w:iCs w:val="0"/>
          <w:sz w:val="20"/>
          <w:szCs w:val="20"/>
        </w:rPr>
      </w:pPr>
      <w:r>
        <w:rPr>
          <w:noProof/>
        </w:rPr>
        <w:drawing>
          <wp:inline distT="0" distB="0" distL="0" distR="0" wp14:anchorId="2A2368A8" wp14:editId="2161603C">
            <wp:extent cx="6122035" cy="2061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2035" cy="2061845"/>
                    </a:xfrm>
                    <a:prstGeom prst="rect">
                      <a:avLst/>
                    </a:prstGeom>
                  </pic:spPr>
                </pic:pic>
              </a:graphicData>
            </a:graphic>
          </wp:inline>
        </w:drawing>
      </w:r>
    </w:p>
    <w:p w14:paraId="57110D0E" w14:textId="64520EC1" w:rsidR="006E41D4" w:rsidRPr="00B8073B" w:rsidRDefault="006C5952" w:rsidP="006C5952">
      <w:pPr>
        <w:pStyle w:val="Caption"/>
        <w:rPr>
          <w:sz w:val="20"/>
          <w:szCs w:val="20"/>
        </w:rPr>
      </w:pPr>
      <w:bookmarkStart w:id="431" w:name="_Ref67150256"/>
      <w:ins w:id="432" w:author="Sottara, Davide" w:date="2021-03-20T16:30:00Z">
        <w:r w:rsidRPr="006C5952">
          <w:rPr>
            <w:sz w:val="20"/>
            <w:szCs w:val="20"/>
            <w:rPrChange w:id="433" w:author="Sottara, Davide" w:date="2021-03-20T16:30:00Z">
              <w:rPr/>
            </w:rPrChange>
          </w:rPr>
          <w:t xml:space="preserve">Figure </w:t>
        </w:r>
        <w:r w:rsidRPr="006C5952">
          <w:rPr>
            <w:sz w:val="20"/>
            <w:szCs w:val="20"/>
            <w:rPrChange w:id="434" w:author="Sottara, Davide" w:date="2021-03-20T16:30:00Z">
              <w:rPr/>
            </w:rPrChange>
          </w:rPr>
          <w:fldChar w:fldCharType="begin"/>
        </w:r>
        <w:r w:rsidRPr="006C5952">
          <w:rPr>
            <w:sz w:val="20"/>
            <w:szCs w:val="20"/>
            <w:rPrChange w:id="435" w:author="Sottara, Davide" w:date="2021-03-20T16:30:00Z">
              <w:rPr/>
            </w:rPrChange>
          </w:rPr>
          <w:instrText xml:space="preserve"> SEQ Figure \* ARABIC </w:instrText>
        </w:r>
      </w:ins>
      <w:r w:rsidRPr="006C5952">
        <w:rPr>
          <w:sz w:val="20"/>
          <w:szCs w:val="20"/>
          <w:rPrChange w:id="436" w:author="Sottara, Davide" w:date="2021-03-20T16:30:00Z">
            <w:rPr/>
          </w:rPrChange>
        </w:rPr>
        <w:fldChar w:fldCharType="separate"/>
      </w:r>
      <w:ins w:id="437" w:author="Sottara, Davide" w:date="2021-03-20T16:44:00Z">
        <w:r w:rsidR="00E54B8C">
          <w:rPr>
            <w:noProof/>
            <w:sz w:val="20"/>
            <w:szCs w:val="20"/>
          </w:rPr>
          <w:t>17</w:t>
        </w:r>
      </w:ins>
      <w:ins w:id="438" w:author="Sottara, Davide" w:date="2021-03-20T16:30:00Z">
        <w:r w:rsidRPr="006C5952">
          <w:rPr>
            <w:sz w:val="20"/>
            <w:szCs w:val="20"/>
            <w:rPrChange w:id="439" w:author="Sottara, Davide" w:date="2021-03-20T16:30:00Z">
              <w:rPr/>
            </w:rPrChange>
          </w:rPr>
          <w:fldChar w:fldCharType="end"/>
        </w:r>
      </w:ins>
      <w:bookmarkEnd w:id="431"/>
      <w:r w:rsidR="006E41D4" w:rsidRPr="00B8073B">
        <w:rPr>
          <w:sz w:val="20"/>
          <w:szCs w:val="20"/>
        </w:rPr>
        <w:t xml:space="preserve">. API4KP </w:t>
      </w:r>
      <w:r w:rsidR="006E41D4">
        <w:rPr>
          <w:sz w:val="20"/>
          <w:szCs w:val="20"/>
        </w:rPr>
        <w:t>Knowledge Expression Hierarchy</w:t>
      </w:r>
    </w:p>
    <w:p w14:paraId="049BAA85" w14:textId="69ED6A0B" w:rsidR="00354EF2" w:rsidRDefault="006C5952" w:rsidP="006E41D4">
      <w:pPr>
        <w:pStyle w:val="Caption"/>
        <w:rPr>
          <w:rFonts w:ascii="Times New Roman" w:hAnsi="Times New Roman" w:cs="Times New Roman"/>
          <w:b w:val="0"/>
          <w:bCs/>
          <w:i w:val="0"/>
          <w:iCs w:val="0"/>
          <w:sz w:val="20"/>
          <w:szCs w:val="20"/>
        </w:rPr>
      </w:pPr>
      <w:ins w:id="440" w:author="Sottara, Davide" w:date="2021-03-20T16:31:00Z">
        <w:r w:rsidRPr="006C5952">
          <w:rPr>
            <w:rFonts w:ascii="Times New Roman" w:hAnsi="Times New Roman" w:cs="Times New Roman"/>
            <w:b w:val="0"/>
            <w:bCs/>
            <w:i w:val="0"/>
            <w:iCs w:val="0"/>
            <w:sz w:val="20"/>
            <w:szCs w:val="20"/>
          </w:rPr>
          <w:fldChar w:fldCharType="begin"/>
        </w:r>
        <w:r w:rsidRPr="006C5952">
          <w:rPr>
            <w:rFonts w:ascii="Times New Roman" w:hAnsi="Times New Roman" w:cs="Times New Roman"/>
            <w:b w:val="0"/>
            <w:bCs/>
            <w:i w:val="0"/>
            <w:iCs w:val="0"/>
            <w:sz w:val="20"/>
            <w:szCs w:val="20"/>
          </w:rPr>
          <w:instrText xml:space="preserve"> REF _Ref67150256 \h </w:instrText>
        </w:r>
      </w:ins>
      <w:r w:rsidRPr="006C5952">
        <w:rPr>
          <w:rFonts w:ascii="Times New Roman" w:hAnsi="Times New Roman" w:cs="Times New Roman"/>
          <w:b w:val="0"/>
          <w:bCs/>
          <w:i w:val="0"/>
          <w:iCs w:val="0"/>
          <w:sz w:val="20"/>
          <w:szCs w:val="20"/>
        </w:rPr>
        <w:instrText xml:space="preserve"> \* MERGEFORMAT </w:instrText>
      </w:r>
      <w:r w:rsidRPr="006C5952">
        <w:rPr>
          <w:rFonts w:ascii="Times New Roman" w:hAnsi="Times New Roman" w:cs="Times New Roman"/>
          <w:b w:val="0"/>
          <w:bCs/>
          <w:i w:val="0"/>
          <w:iCs w:val="0"/>
          <w:sz w:val="20"/>
          <w:szCs w:val="20"/>
        </w:rPr>
      </w:r>
      <w:r w:rsidRPr="006C5952">
        <w:rPr>
          <w:rFonts w:ascii="Times New Roman" w:hAnsi="Times New Roman" w:cs="Times New Roman"/>
          <w:b w:val="0"/>
          <w:bCs/>
          <w:i w:val="0"/>
          <w:iCs w:val="0"/>
          <w:sz w:val="20"/>
          <w:szCs w:val="20"/>
          <w:rPrChange w:id="441" w:author="Sottara, Davide" w:date="2021-03-20T16:31:00Z">
            <w:rPr>
              <w:rFonts w:ascii="Times New Roman" w:hAnsi="Times New Roman" w:cs="Times New Roman"/>
              <w:b w:val="0"/>
              <w:bCs/>
              <w:i w:val="0"/>
              <w:iCs w:val="0"/>
              <w:sz w:val="20"/>
              <w:szCs w:val="20"/>
            </w:rPr>
          </w:rPrChange>
        </w:rPr>
        <w:fldChar w:fldCharType="separate"/>
      </w:r>
      <w:ins w:id="442" w:author="Sottara, Davide" w:date="2021-03-20T16:31:00Z">
        <w:r w:rsidRPr="006C5952">
          <w:rPr>
            <w:rFonts w:ascii="Times New Roman" w:hAnsi="Times New Roman" w:cs="Times New Roman"/>
            <w:b w:val="0"/>
            <w:bCs/>
            <w:i w:val="0"/>
            <w:iCs w:val="0"/>
            <w:sz w:val="20"/>
            <w:szCs w:val="20"/>
            <w:rPrChange w:id="443" w:author="Sottara, Davide" w:date="2021-03-20T16:31:00Z">
              <w:rPr/>
            </w:rPrChange>
          </w:rPr>
          <w:t xml:space="preserve">Figure </w:t>
        </w:r>
        <w:r w:rsidRPr="006C5952">
          <w:rPr>
            <w:rFonts w:ascii="Times New Roman" w:hAnsi="Times New Roman" w:cs="Times New Roman"/>
            <w:b w:val="0"/>
            <w:bCs/>
            <w:i w:val="0"/>
            <w:iCs w:val="0"/>
            <w:sz w:val="20"/>
            <w:szCs w:val="20"/>
            <w:rPrChange w:id="444" w:author="Sottara, Davide" w:date="2021-03-20T16:31:00Z">
              <w:rPr>
                <w:noProof/>
              </w:rPr>
            </w:rPrChange>
          </w:rPr>
          <w:t>17</w:t>
        </w:r>
        <w:r w:rsidRPr="006C5952">
          <w:rPr>
            <w:rFonts w:ascii="Times New Roman" w:hAnsi="Times New Roman" w:cs="Times New Roman"/>
            <w:b w:val="0"/>
            <w:bCs/>
            <w:i w:val="0"/>
            <w:iCs w:val="0"/>
            <w:sz w:val="20"/>
            <w:szCs w:val="20"/>
          </w:rPr>
          <w:fldChar w:fldCharType="end"/>
        </w:r>
      </w:ins>
      <w:del w:id="445" w:author="Sottara, Davide" w:date="2021-03-20T16:30:00Z">
        <w:r w:rsidR="006E41D4" w:rsidRPr="006E41D4" w:rsidDel="006C5952">
          <w:rPr>
            <w:rFonts w:ascii="Times New Roman" w:hAnsi="Times New Roman" w:cs="Times New Roman"/>
            <w:b w:val="0"/>
            <w:bCs/>
            <w:i w:val="0"/>
            <w:iCs w:val="0"/>
            <w:sz w:val="20"/>
            <w:szCs w:val="20"/>
          </w:rPr>
          <w:delText>Figure 1</w:delText>
        </w:r>
      </w:del>
      <w:del w:id="446" w:author="Sottara, Davide" w:date="2021-03-20T14:27:00Z">
        <w:r w:rsidR="006E41D4" w:rsidRPr="006E41D4" w:rsidDel="009D7D1C">
          <w:rPr>
            <w:rFonts w:ascii="Times New Roman" w:hAnsi="Times New Roman" w:cs="Times New Roman"/>
            <w:b w:val="0"/>
            <w:bCs/>
            <w:i w:val="0"/>
            <w:iCs w:val="0"/>
            <w:sz w:val="20"/>
            <w:szCs w:val="20"/>
          </w:rPr>
          <w:delText>1</w:delText>
        </w:r>
      </w:del>
      <w:r w:rsidR="006E41D4" w:rsidRPr="006E41D4">
        <w:rPr>
          <w:rFonts w:ascii="Times New Roman" w:hAnsi="Times New Roman" w:cs="Times New Roman"/>
          <w:b w:val="0"/>
          <w:bCs/>
          <w:i w:val="0"/>
          <w:iCs w:val="0"/>
          <w:sz w:val="20"/>
          <w:szCs w:val="20"/>
        </w:rPr>
        <w:t xml:space="preserve"> </w:t>
      </w:r>
      <w:r w:rsidR="006E41D4">
        <w:rPr>
          <w:rFonts w:ascii="Times New Roman" w:hAnsi="Times New Roman" w:cs="Times New Roman"/>
          <w:b w:val="0"/>
          <w:bCs/>
          <w:i w:val="0"/>
          <w:iCs w:val="0"/>
          <w:sz w:val="20"/>
          <w:szCs w:val="20"/>
        </w:rPr>
        <w:t>provides a bit more context, depicting the various forms that a knowledge expression may take in terms of variations in encoding and serialization</w:t>
      </w:r>
      <w:r w:rsidR="001247DA">
        <w:rPr>
          <w:rFonts w:ascii="Times New Roman" w:hAnsi="Times New Roman" w:cs="Times New Roman"/>
          <w:b w:val="0"/>
          <w:bCs/>
          <w:i w:val="0"/>
          <w:iCs w:val="0"/>
          <w:sz w:val="20"/>
          <w:szCs w:val="20"/>
        </w:rPr>
        <w:t xml:space="preserve">. </w:t>
      </w:r>
      <w:proofErr w:type="gramStart"/>
      <w:r w:rsidR="001247DA">
        <w:rPr>
          <w:rFonts w:ascii="Times New Roman" w:hAnsi="Times New Roman" w:cs="Times New Roman"/>
          <w:b w:val="0"/>
          <w:bCs/>
          <w:i w:val="0"/>
          <w:iCs w:val="0"/>
          <w:sz w:val="20"/>
          <w:szCs w:val="20"/>
        </w:rPr>
        <w:t>In order to</w:t>
      </w:r>
      <w:proofErr w:type="gramEnd"/>
      <w:r w:rsidR="001247DA">
        <w:rPr>
          <w:rFonts w:ascii="Times New Roman" w:hAnsi="Times New Roman" w:cs="Times New Roman"/>
          <w:b w:val="0"/>
          <w:bCs/>
          <w:i w:val="0"/>
          <w:iCs w:val="0"/>
          <w:sz w:val="20"/>
          <w:szCs w:val="20"/>
        </w:rPr>
        <w:t xml:space="preserve"> be embodied </w:t>
      </w:r>
      <w:r w:rsidR="00EC0D34">
        <w:rPr>
          <w:rFonts w:ascii="Times New Roman" w:hAnsi="Times New Roman" w:cs="Times New Roman"/>
          <w:b w:val="0"/>
          <w:bCs/>
          <w:i w:val="0"/>
          <w:iCs w:val="0"/>
          <w:sz w:val="20"/>
          <w:szCs w:val="20"/>
        </w:rPr>
        <w:t>into</w:t>
      </w:r>
      <w:r w:rsidR="001247DA">
        <w:rPr>
          <w:rFonts w:ascii="Times New Roman" w:hAnsi="Times New Roman" w:cs="Times New Roman"/>
          <w:b w:val="0"/>
          <w:bCs/>
          <w:i w:val="0"/>
          <w:iCs w:val="0"/>
          <w:sz w:val="20"/>
          <w:szCs w:val="20"/>
        </w:rPr>
        <w:t xml:space="preserve"> </w:t>
      </w:r>
      <w:r w:rsidR="00EC0D34">
        <w:rPr>
          <w:rFonts w:ascii="Times New Roman" w:hAnsi="Times New Roman" w:cs="Times New Roman"/>
          <w:b w:val="0"/>
          <w:bCs/>
          <w:i w:val="0"/>
          <w:iCs w:val="0"/>
          <w:sz w:val="20"/>
          <w:szCs w:val="20"/>
        </w:rPr>
        <w:t xml:space="preserve">Digital </w:t>
      </w:r>
      <w:r w:rsidR="001247DA">
        <w:rPr>
          <w:rFonts w:ascii="Times New Roman" w:hAnsi="Times New Roman" w:cs="Times New Roman"/>
          <w:b w:val="0"/>
          <w:bCs/>
          <w:i w:val="0"/>
          <w:iCs w:val="0"/>
          <w:sz w:val="20"/>
          <w:szCs w:val="20"/>
        </w:rPr>
        <w:t>Knowledge Artifacts, usually for persistence, exchange and processing purposes, Knowledge Assets need to be</w:t>
      </w:r>
    </w:p>
    <w:p w14:paraId="673F38AB" w14:textId="47067A77" w:rsidR="001247DA" w:rsidRDefault="001247DA" w:rsidP="001247DA">
      <w:pPr>
        <w:pStyle w:val="Caption"/>
        <w:numPr>
          <w:ilvl w:val="0"/>
          <w:numId w:val="73"/>
        </w:numPr>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Expressed using the syntactic constructs of a (Knowledge Representation) Language, in the form of one or more sentences that conform to the rules of the Language’s Grammar</w:t>
      </w:r>
    </w:p>
    <w:p w14:paraId="3583CB15" w14:textId="4347D7B6" w:rsidR="001247DA" w:rsidRDefault="001247DA" w:rsidP="001247DA">
      <w:pPr>
        <w:pStyle w:val="Caption"/>
        <w:numPr>
          <w:ilvl w:val="0"/>
          <w:numId w:val="73"/>
        </w:numPr>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Further concretized using markup and delimiter constructs, to ensure the unambiguous recognition of the structure of the expression, enabling </w:t>
      </w:r>
      <w:r w:rsidR="00EC0D34">
        <w:rPr>
          <w:rFonts w:ascii="Times New Roman" w:hAnsi="Times New Roman" w:cs="Times New Roman"/>
          <w:b w:val="0"/>
          <w:bCs/>
          <w:i w:val="0"/>
          <w:iCs w:val="0"/>
          <w:sz w:val="20"/>
          <w:szCs w:val="20"/>
        </w:rPr>
        <w:t>the</w:t>
      </w:r>
      <w:r>
        <w:rPr>
          <w:rFonts w:ascii="Times New Roman" w:hAnsi="Times New Roman" w:cs="Times New Roman"/>
          <w:b w:val="0"/>
          <w:bCs/>
          <w:i w:val="0"/>
          <w:iCs w:val="0"/>
          <w:sz w:val="20"/>
          <w:szCs w:val="20"/>
        </w:rPr>
        <w:t xml:space="preserve"> serialization</w:t>
      </w:r>
      <w:r w:rsidR="00EC0D34">
        <w:rPr>
          <w:rFonts w:ascii="Times New Roman" w:hAnsi="Times New Roman" w:cs="Times New Roman"/>
          <w:b w:val="0"/>
          <w:bCs/>
          <w:i w:val="0"/>
          <w:iCs w:val="0"/>
          <w:sz w:val="20"/>
          <w:szCs w:val="20"/>
        </w:rPr>
        <w:t xml:space="preserve"> of the Expression</w:t>
      </w:r>
    </w:p>
    <w:p w14:paraId="16AA11F4" w14:textId="421D980D" w:rsidR="001247DA" w:rsidRDefault="001247DA" w:rsidP="001247DA">
      <w:pPr>
        <w:pStyle w:val="Caption"/>
        <w:numPr>
          <w:ilvl w:val="0"/>
          <w:numId w:val="73"/>
        </w:numPr>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Serialized into a sequence (‘string’) of </w:t>
      </w:r>
      <w:r w:rsidR="00EC0D34">
        <w:rPr>
          <w:rFonts w:ascii="Times New Roman" w:hAnsi="Times New Roman" w:cs="Times New Roman"/>
          <w:b w:val="0"/>
          <w:bCs/>
          <w:i w:val="0"/>
          <w:iCs w:val="0"/>
          <w:sz w:val="20"/>
          <w:szCs w:val="20"/>
        </w:rPr>
        <w:t>symbols (‘</w:t>
      </w:r>
      <w:r>
        <w:rPr>
          <w:rFonts w:ascii="Times New Roman" w:hAnsi="Times New Roman" w:cs="Times New Roman"/>
          <w:b w:val="0"/>
          <w:bCs/>
          <w:i w:val="0"/>
          <w:iCs w:val="0"/>
          <w:sz w:val="20"/>
          <w:szCs w:val="20"/>
        </w:rPr>
        <w:t>characters</w:t>
      </w:r>
      <w:r w:rsidR="00EC0D34">
        <w:rPr>
          <w:rFonts w:ascii="Times New Roman" w:hAnsi="Times New Roman" w:cs="Times New Roman"/>
          <w:b w:val="0"/>
          <w:bCs/>
          <w:i w:val="0"/>
          <w:iCs w:val="0"/>
          <w:sz w:val="20"/>
          <w:szCs w:val="20"/>
        </w:rPr>
        <w:t>’)</w:t>
      </w:r>
      <w:r>
        <w:rPr>
          <w:rFonts w:ascii="Times New Roman" w:hAnsi="Times New Roman" w:cs="Times New Roman"/>
          <w:b w:val="0"/>
          <w:bCs/>
          <w:i w:val="0"/>
          <w:iCs w:val="0"/>
          <w:sz w:val="20"/>
          <w:szCs w:val="20"/>
        </w:rPr>
        <w:t xml:space="preserve"> from a given A</w:t>
      </w:r>
      <w:r w:rsidR="00EC0D34">
        <w:rPr>
          <w:rFonts w:ascii="Times New Roman" w:hAnsi="Times New Roman" w:cs="Times New Roman"/>
          <w:b w:val="0"/>
          <w:bCs/>
          <w:i w:val="0"/>
          <w:iCs w:val="0"/>
          <w:sz w:val="20"/>
          <w:szCs w:val="20"/>
        </w:rPr>
        <w:t>lphabet</w:t>
      </w:r>
    </w:p>
    <w:p w14:paraId="04410A8D" w14:textId="321052EA" w:rsidR="00EC0D34" w:rsidRDefault="00EC0D34" w:rsidP="001247DA">
      <w:pPr>
        <w:pStyle w:val="Caption"/>
        <w:numPr>
          <w:ilvl w:val="0"/>
          <w:numId w:val="73"/>
        </w:numPr>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Encoded in binary form, mapping each symbol to a binary representation.</w:t>
      </w:r>
    </w:p>
    <w:p w14:paraId="3749B8AB" w14:textId="55F30CF3" w:rsidR="00EC0D34" w:rsidRDefault="00EC0D34" w:rsidP="00EC0D34">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The dual process of internalizing a Knowledge Artifact leads to the ‘Parsing Levels’: an Encoded Expression is internalized as a sequence of bytes; bytes are decoded into Characters, to obtain a serialized String; the String is deconstructed into tokens by, and organized into a parse tree that reflects the structural patterns of the language’s concrete syntax; eventually, the information content of the parse tree is extracted into an abstract syntax tree (AST). Semantic systems may further map the linguistic constructs of the AST to (an internal representation of) the concepts associated to the constructs, creating an abstract syntax graph (ASG) in the process.</w:t>
      </w:r>
    </w:p>
    <w:p w14:paraId="505D6D0E" w14:textId="77777777" w:rsidR="00530009" w:rsidRDefault="00530009" w:rsidP="006E41D4">
      <w:pPr>
        <w:pStyle w:val="Caption"/>
        <w:rPr>
          <w:rFonts w:ascii="Times New Roman" w:hAnsi="Times New Roman" w:cs="Times New Roman"/>
          <w:b w:val="0"/>
          <w:bCs/>
          <w:i w:val="0"/>
          <w:iCs w:val="0"/>
          <w:sz w:val="20"/>
          <w:szCs w:val="20"/>
        </w:rPr>
      </w:pPr>
    </w:p>
    <w:p w14:paraId="473125E9" w14:textId="374381BF" w:rsidR="006E41D4" w:rsidRDefault="006E41D4" w:rsidP="006E41D4">
      <w:pPr>
        <w:pStyle w:val="Caption"/>
        <w:rPr>
          <w:rFonts w:ascii="Times New Roman" w:hAnsi="Times New Roman" w:cs="Times New Roman"/>
          <w:b w:val="0"/>
          <w:bCs/>
          <w:i w:val="0"/>
          <w:iCs w:val="0"/>
          <w:sz w:val="20"/>
          <w:szCs w:val="20"/>
        </w:rPr>
      </w:pPr>
      <w:r>
        <w:rPr>
          <w:noProof/>
        </w:rPr>
        <w:lastRenderedPageBreak/>
        <w:drawing>
          <wp:inline distT="0" distB="0" distL="0" distR="0" wp14:anchorId="33D54E22" wp14:editId="2918833B">
            <wp:extent cx="6122035" cy="3388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2035" cy="3388995"/>
                    </a:xfrm>
                    <a:prstGeom prst="rect">
                      <a:avLst/>
                    </a:prstGeom>
                  </pic:spPr>
                </pic:pic>
              </a:graphicData>
            </a:graphic>
          </wp:inline>
        </w:drawing>
      </w:r>
    </w:p>
    <w:p w14:paraId="51BF9BA7" w14:textId="4E2F169D" w:rsidR="006E41D4" w:rsidRPr="006C5952" w:rsidRDefault="006C5952" w:rsidP="006E41D4">
      <w:pPr>
        <w:pStyle w:val="Caption"/>
        <w:rPr>
          <w:rPrChange w:id="447" w:author="Sottara, Davide" w:date="2021-03-20T16:32:00Z">
            <w:rPr>
              <w:sz w:val="20"/>
              <w:szCs w:val="20"/>
            </w:rPr>
          </w:rPrChange>
        </w:rPr>
      </w:pPr>
      <w:bookmarkStart w:id="448" w:name="_Ref67150404"/>
      <w:ins w:id="449" w:author="Sottara, Davide" w:date="2021-03-20T16:32:00Z">
        <w:r w:rsidRPr="006C5952">
          <w:rPr>
            <w:sz w:val="20"/>
            <w:szCs w:val="20"/>
            <w:rPrChange w:id="450" w:author="Sottara, Davide" w:date="2021-03-20T16:32:00Z">
              <w:rPr/>
            </w:rPrChange>
          </w:rPr>
          <w:t xml:space="preserve">Figure </w:t>
        </w:r>
        <w:r w:rsidRPr="006C5952">
          <w:rPr>
            <w:sz w:val="20"/>
            <w:szCs w:val="20"/>
            <w:rPrChange w:id="451" w:author="Sottara, Davide" w:date="2021-03-20T16:32:00Z">
              <w:rPr/>
            </w:rPrChange>
          </w:rPr>
          <w:fldChar w:fldCharType="begin"/>
        </w:r>
        <w:r w:rsidRPr="006C5952">
          <w:rPr>
            <w:sz w:val="20"/>
            <w:szCs w:val="20"/>
            <w:rPrChange w:id="452" w:author="Sottara, Davide" w:date="2021-03-20T16:32:00Z">
              <w:rPr/>
            </w:rPrChange>
          </w:rPr>
          <w:instrText xml:space="preserve"> SEQ Figure \* ARABIC </w:instrText>
        </w:r>
      </w:ins>
      <w:r w:rsidRPr="006C5952">
        <w:rPr>
          <w:sz w:val="20"/>
          <w:szCs w:val="20"/>
          <w:rPrChange w:id="453" w:author="Sottara, Davide" w:date="2021-03-20T16:32:00Z">
            <w:rPr/>
          </w:rPrChange>
        </w:rPr>
        <w:fldChar w:fldCharType="separate"/>
      </w:r>
      <w:ins w:id="454" w:author="Sottara, Davide" w:date="2021-03-20T16:44:00Z">
        <w:r w:rsidR="00E54B8C">
          <w:rPr>
            <w:noProof/>
            <w:sz w:val="20"/>
            <w:szCs w:val="20"/>
          </w:rPr>
          <w:t>18</w:t>
        </w:r>
      </w:ins>
      <w:ins w:id="455" w:author="Sottara, Davide" w:date="2021-03-20T16:32:00Z">
        <w:r w:rsidRPr="006C5952">
          <w:rPr>
            <w:sz w:val="20"/>
            <w:szCs w:val="20"/>
            <w:rPrChange w:id="456" w:author="Sottara, Davide" w:date="2021-03-20T16:32:00Z">
              <w:rPr/>
            </w:rPrChange>
          </w:rPr>
          <w:fldChar w:fldCharType="end"/>
        </w:r>
      </w:ins>
      <w:bookmarkEnd w:id="448"/>
      <w:r w:rsidR="006E41D4" w:rsidRPr="00B8073B">
        <w:rPr>
          <w:sz w:val="20"/>
          <w:szCs w:val="20"/>
        </w:rPr>
        <w:t xml:space="preserve">. </w:t>
      </w:r>
      <w:r w:rsidR="006E41D4">
        <w:rPr>
          <w:sz w:val="20"/>
          <w:szCs w:val="20"/>
        </w:rPr>
        <w:t>Basic and Complex Resources</w:t>
      </w:r>
    </w:p>
    <w:p w14:paraId="2A806218" w14:textId="24070493" w:rsidR="00635A93" w:rsidRDefault="006E41D4" w:rsidP="006E41D4">
      <w:pPr>
        <w:pStyle w:val="Caption"/>
        <w:rPr>
          <w:rFonts w:ascii="Times New Roman" w:hAnsi="Times New Roman" w:cs="Times New Roman"/>
          <w:b w:val="0"/>
          <w:bCs/>
          <w:i w:val="0"/>
          <w:iCs w:val="0"/>
          <w:sz w:val="20"/>
          <w:szCs w:val="20"/>
        </w:rPr>
      </w:pPr>
      <w:del w:id="457" w:author="Sottara, Davide" w:date="2021-03-20T16:33:00Z">
        <w:r w:rsidDel="006C5952">
          <w:rPr>
            <w:rFonts w:ascii="Times New Roman" w:hAnsi="Times New Roman" w:cs="Times New Roman"/>
            <w:b w:val="0"/>
            <w:bCs/>
            <w:i w:val="0"/>
            <w:iCs w:val="0"/>
            <w:sz w:val="20"/>
            <w:szCs w:val="20"/>
          </w:rPr>
          <w:delText>Figure 1</w:delText>
        </w:r>
      </w:del>
      <w:del w:id="458" w:author="Sottara, Davide" w:date="2021-03-20T14:28:00Z">
        <w:r w:rsidDel="009D7D1C">
          <w:rPr>
            <w:rFonts w:ascii="Times New Roman" w:hAnsi="Times New Roman" w:cs="Times New Roman"/>
            <w:b w:val="0"/>
            <w:bCs/>
            <w:i w:val="0"/>
            <w:iCs w:val="0"/>
            <w:sz w:val="20"/>
            <w:szCs w:val="20"/>
          </w:rPr>
          <w:delText>2</w:delText>
        </w:r>
      </w:del>
      <w:ins w:id="459" w:author="Sottara, Davide" w:date="2021-03-20T16:33:00Z">
        <w:r w:rsidR="006C5952">
          <w:rPr>
            <w:rFonts w:ascii="Times New Roman" w:hAnsi="Times New Roman" w:cs="Times New Roman"/>
            <w:b w:val="0"/>
            <w:bCs/>
            <w:i w:val="0"/>
            <w:iCs w:val="0"/>
            <w:sz w:val="20"/>
            <w:szCs w:val="20"/>
          </w:rPr>
          <w:fldChar w:fldCharType="begin"/>
        </w:r>
        <w:r w:rsidR="006C5952">
          <w:rPr>
            <w:rFonts w:ascii="Times New Roman" w:hAnsi="Times New Roman" w:cs="Times New Roman"/>
            <w:b w:val="0"/>
            <w:bCs/>
            <w:i w:val="0"/>
            <w:iCs w:val="0"/>
            <w:sz w:val="20"/>
            <w:szCs w:val="20"/>
          </w:rPr>
          <w:instrText xml:space="preserve"> REF _Ref67150404 \h </w:instrText>
        </w:r>
      </w:ins>
      <w:r w:rsidR="006C5952">
        <w:rPr>
          <w:rFonts w:ascii="Times New Roman" w:hAnsi="Times New Roman" w:cs="Times New Roman"/>
          <w:b w:val="0"/>
          <w:bCs/>
          <w:i w:val="0"/>
          <w:iCs w:val="0"/>
          <w:sz w:val="20"/>
          <w:szCs w:val="20"/>
        </w:rPr>
        <w:instrText xml:space="preserve"> \* MERGEFORMAT </w:instrText>
      </w:r>
      <w:r w:rsidR="006C5952">
        <w:rPr>
          <w:rFonts w:ascii="Times New Roman" w:hAnsi="Times New Roman" w:cs="Times New Roman"/>
          <w:b w:val="0"/>
          <w:bCs/>
          <w:i w:val="0"/>
          <w:iCs w:val="0"/>
          <w:sz w:val="20"/>
          <w:szCs w:val="20"/>
        </w:rPr>
      </w:r>
      <w:r w:rsidR="006C5952">
        <w:rPr>
          <w:rFonts w:ascii="Times New Roman" w:hAnsi="Times New Roman" w:cs="Times New Roman"/>
          <w:b w:val="0"/>
          <w:bCs/>
          <w:i w:val="0"/>
          <w:iCs w:val="0"/>
          <w:sz w:val="20"/>
          <w:szCs w:val="20"/>
        </w:rPr>
        <w:fldChar w:fldCharType="separate"/>
      </w:r>
      <w:ins w:id="460" w:author="Sottara, Davide" w:date="2021-03-20T16:33:00Z">
        <w:r w:rsidR="006C5952" w:rsidRPr="006C5952">
          <w:rPr>
            <w:rFonts w:ascii="Times New Roman" w:hAnsi="Times New Roman" w:cs="Times New Roman"/>
            <w:b w:val="0"/>
            <w:bCs/>
            <w:i w:val="0"/>
            <w:iCs w:val="0"/>
            <w:sz w:val="20"/>
            <w:szCs w:val="20"/>
            <w:rPrChange w:id="461" w:author="Sottara, Davide" w:date="2021-03-20T16:33:00Z">
              <w:rPr/>
            </w:rPrChange>
          </w:rPr>
          <w:t xml:space="preserve">Figure </w:t>
        </w:r>
        <w:r w:rsidR="006C5952" w:rsidRPr="006C5952">
          <w:rPr>
            <w:rFonts w:ascii="Times New Roman" w:hAnsi="Times New Roman" w:cs="Times New Roman"/>
            <w:b w:val="0"/>
            <w:bCs/>
            <w:i w:val="0"/>
            <w:iCs w:val="0"/>
            <w:sz w:val="20"/>
            <w:szCs w:val="20"/>
            <w:rPrChange w:id="462" w:author="Sottara, Davide" w:date="2021-03-20T16:33:00Z">
              <w:rPr>
                <w:noProof/>
              </w:rPr>
            </w:rPrChange>
          </w:rPr>
          <w:t>18</w:t>
        </w:r>
        <w:r w:rsidR="006C5952">
          <w:rPr>
            <w:rFonts w:ascii="Times New Roman" w:hAnsi="Times New Roman" w:cs="Times New Roman"/>
            <w:b w:val="0"/>
            <w:bCs/>
            <w:i w:val="0"/>
            <w:iCs w:val="0"/>
            <w:sz w:val="20"/>
            <w:szCs w:val="20"/>
          </w:rPr>
          <w:fldChar w:fldCharType="end"/>
        </w:r>
      </w:ins>
      <w:r>
        <w:rPr>
          <w:rFonts w:ascii="Times New Roman" w:hAnsi="Times New Roman" w:cs="Times New Roman"/>
          <w:b w:val="0"/>
          <w:bCs/>
          <w:i w:val="0"/>
          <w:iCs w:val="0"/>
          <w:sz w:val="20"/>
          <w:szCs w:val="20"/>
        </w:rPr>
        <w:t xml:space="preserve"> shows the distinction between a basic and complex knowledge resource.  A basic resource is atomic, </w:t>
      </w:r>
      <w:r w:rsidRPr="006E41D4">
        <w:rPr>
          <w:rFonts w:ascii="Times New Roman" w:hAnsi="Times New Roman" w:cs="Times New Roman"/>
          <w:b w:val="0"/>
          <w:bCs/>
          <w:sz w:val="20"/>
          <w:szCs w:val="20"/>
        </w:rPr>
        <w:t>i.e</w:t>
      </w:r>
      <w:r>
        <w:rPr>
          <w:rFonts w:ascii="Times New Roman" w:hAnsi="Times New Roman" w:cs="Times New Roman"/>
          <w:b w:val="0"/>
          <w:bCs/>
          <w:i w:val="0"/>
          <w:iCs w:val="0"/>
          <w:sz w:val="20"/>
          <w:szCs w:val="20"/>
        </w:rPr>
        <w:t xml:space="preserve">., one that does not have proper parts that are themselves individual knowledge resources. </w:t>
      </w:r>
      <w:r w:rsidR="00635A93">
        <w:rPr>
          <w:rFonts w:ascii="Times New Roman" w:hAnsi="Times New Roman" w:cs="Times New Roman"/>
          <w:b w:val="0"/>
          <w:bCs/>
          <w:i w:val="0"/>
          <w:iCs w:val="0"/>
          <w:sz w:val="20"/>
          <w:szCs w:val="20"/>
        </w:rPr>
        <w:t xml:space="preserve">Basic resources can be further deconstructed into Fragments, usually corresponding to sentences or constructs in the resource’s language, which can only be addressed in the context of the scoping resource. </w:t>
      </w:r>
    </w:p>
    <w:p w14:paraId="23DFA178" w14:textId="5BB778E6" w:rsidR="006F7A8C" w:rsidRDefault="006E41D4" w:rsidP="006E41D4">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In contrast, a complex knowledge resource is one that can </w:t>
      </w:r>
      <w:r w:rsidR="00635A93">
        <w:rPr>
          <w:rFonts w:ascii="Times New Roman" w:hAnsi="Times New Roman" w:cs="Times New Roman"/>
          <w:b w:val="0"/>
          <w:bCs/>
          <w:i w:val="0"/>
          <w:iCs w:val="0"/>
          <w:sz w:val="20"/>
          <w:szCs w:val="20"/>
        </w:rPr>
        <w:t xml:space="preserve">possibly </w:t>
      </w:r>
      <w:r>
        <w:rPr>
          <w:rFonts w:ascii="Times New Roman" w:hAnsi="Times New Roman" w:cs="Times New Roman"/>
          <w:b w:val="0"/>
          <w:bCs/>
          <w:i w:val="0"/>
          <w:iCs w:val="0"/>
          <w:sz w:val="20"/>
          <w:szCs w:val="20"/>
        </w:rPr>
        <w:t>be decomposed into proper parts,</w:t>
      </w:r>
      <w:r w:rsidR="00635A93">
        <w:rPr>
          <w:rFonts w:ascii="Times New Roman" w:hAnsi="Times New Roman" w:cs="Times New Roman"/>
          <w:b w:val="0"/>
          <w:bCs/>
          <w:i w:val="0"/>
          <w:iCs w:val="0"/>
          <w:sz w:val="20"/>
          <w:szCs w:val="20"/>
        </w:rPr>
        <w:t xml:space="preserve"> i.e. parts that can be assigned identity and treated (recursively) as knowledge resources, </w:t>
      </w:r>
      <w:r>
        <w:rPr>
          <w:rFonts w:ascii="Times New Roman" w:hAnsi="Times New Roman" w:cs="Times New Roman"/>
          <w:b w:val="0"/>
          <w:bCs/>
          <w:i w:val="0"/>
          <w:iCs w:val="0"/>
          <w:sz w:val="20"/>
          <w:szCs w:val="20"/>
        </w:rPr>
        <w:t>typically at the same level of abstraction.</w:t>
      </w:r>
      <w:r w:rsidR="00635A93">
        <w:rPr>
          <w:rFonts w:ascii="Times New Roman" w:hAnsi="Times New Roman" w:cs="Times New Roman"/>
          <w:b w:val="0"/>
          <w:bCs/>
          <w:i w:val="0"/>
          <w:iCs w:val="0"/>
          <w:sz w:val="20"/>
          <w:szCs w:val="20"/>
        </w:rPr>
        <w:t xml:space="preserve"> A resource that is </w:t>
      </w:r>
      <w:proofErr w:type="gramStart"/>
      <w:r w:rsidR="00635A93">
        <w:rPr>
          <w:rFonts w:ascii="Times New Roman" w:hAnsi="Times New Roman" w:cs="Times New Roman"/>
          <w:b w:val="0"/>
          <w:bCs/>
          <w:i w:val="0"/>
          <w:iCs w:val="0"/>
          <w:sz w:val="20"/>
          <w:szCs w:val="20"/>
        </w:rPr>
        <w:t>actually deconstructed</w:t>
      </w:r>
      <w:proofErr w:type="gramEnd"/>
      <w:r w:rsidR="00635A93">
        <w:rPr>
          <w:rFonts w:ascii="Times New Roman" w:hAnsi="Times New Roman" w:cs="Times New Roman"/>
          <w:b w:val="0"/>
          <w:bCs/>
          <w:i w:val="0"/>
          <w:iCs w:val="0"/>
          <w:sz w:val="20"/>
          <w:szCs w:val="20"/>
        </w:rPr>
        <w:t xml:space="preserve"> is further considered a Composite </w:t>
      </w:r>
      <w:r w:rsidR="00F11542">
        <w:rPr>
          <w:rFonts w:ascii="Times New Roman" w:hAnsi="Times New Roman" w:cs="Times New Roman"/>
          <w:b w:val="0"/>
          <w:bCs/>
          <w:i w:val="0"/>
          <w:iCs w:val="0"/>
          <w:sz w:val="20"/>
          <w:szCs w:val="20"/>
        </w:rPr>
        <w:t xml:space="preserve">knowledge resource. A Composite Resource always has a special component, which is a knowledge resource itself: a </w:t>
      </w:r>
      <w:r w:rsidR="00F11542">
        <w:rPr>
          <w:rFonts w:ascii="Times New Roman" w:hAnsi="Times New Roman" w:cs="Times New Roman"/>
          <w:b w:val="0"/>
          <w:bCs/>
          <w:sz w:val="20"/>
          <w:szCs w:val="20"/>
        </w:rPr>
        <w:t>Structuring</w:t>
      </w:r>
      <w:r w:rsidR="00F11542">
        <w:rPr>
          <w:rFonts w:ascii="Times New Roman" w:hAnsi="Times New Roman" w:cs="Times New Roman"/>
          <w:b w:val="0"/>
          <w:bCs/>
          <w:i w:val="0"/>
          <w:iCs w:val="0"/>
          <w:sz w:val="20"/>
          <w:szCs w:val="20"/>
        </w:rPr>
        <w:t xml:space="preserve"> Component (often called ‘Structure’) that establishes the identity, types, roles, and relationships of the Composite with respect to its Components</w:t>
      </w:r>
      <w:r w:rsidR="006F7A8C">
        <w:rPr>
          <w:rFonts w:ascii="Times New Roman" w:hAnsi="Times New Roman" w:cs="Times New Roman"/>
          <w:b w:val="0"/>
          <w:bCs/>
          <w:i w:val="0"/>
          <w:iCs w:val="0"/>
          <w:sz w:val="20"/>
          <w:szCs w:val="20"/>
        </w:rPr>
        <w:t>.</w:t>
      </w:r>
      <w:r w:rsidR="006F7A8C">
        <w:rPr>
          <w:rFonts w:ascii="Times New Roman" w:hAnsi="Times New Roman" w:cs="Times New Roman"/>
          <w:b w:val="0"/>
          <w:bCs/>
          <w:i w:val="0"/>
          <w:iCs w:val="0"/>
          <w:sz w:val="20"/>
          <w:szCs w:val="20"/>
        </w:rPr>
        <w:br/>
        <w:t xml:space="preserve">In particular, Composites are </w:t>
      </w:r>
      <w:r w:rsidR="006F7A8C">
        <w:rPr>
          <w:rFonts w:ascii="Times New Roman" w:hAnsi="Times New Roman" w:cs="Times New Roman"/>
          <w:b w:val="0"/>
          <w:bCs/>
          <w:sz w:val="20"/>
          <w:szCs w:val="20"/>
        </w:rPr>
        <w:t>Homogeneous</w:t>
      </w:r>
      <w:r w:rsidR="006F7A8C">
        <w:rPr>
          <w:rFonts w:ascii="Times New Roman" w:hAnsi="Times New Roman" w:cs="Times New Roman"/>
          <w:b w:val="0"/>
          <w:bCs/>
          <w:i w:val="0"/>
          <w:iCs w:val="0"/>
          <w:sz w:val="20"/>
          <w:szCs w:val="20"/>
        </w:rPr>
        <w:t xml:space="preserve"> (vs Heterogeneous) when all the components share the same representation, and Pure (vs Hybrid) if all the components share the same formal type.</w:t>
      </w:r>
      <w:r w:rsidR="00A82A39">
        <w:rPr>
          <w:rFonts w:ascii="Times New Roman" w:hAnsi="Times New Roman" w:cs="Times New Roman"/>
          <w:b w:val="0"/>
          <w:bCs/>
          <w:i w:val="0"/>
          <w:iCs w:val="0"/>
          <w:sz w:val="20"/>
          <w:szCs w:val="20"/>
        </w:rPr>
        <w:t xml:space="preserve"> </w:t>
      </w:r>
      <w:r w:rsidR="006F7A8C">
        <w:rPr>
          <w:rFonts w:ascii="Times New Roman" w:hAnsi="Times New Roman" w:cs="Times New Roman"/>
          <w:b w:val="0"/>
          <w:bCs/>
          <w:i w:val="0"/>
          <w:iCs w:val="0"/>
          <w:sz w:val="20"/>
          <w:szCs w:val="20"/>
        </w:rPr>
        <w:t xml:space="preserve">While Knowledge Artifacts processed individually are often Basic resources, non-trivial Knowledge Bases are usually Composite. Knowledge Base Construction APIs can be used to manipulate and assemble – as opposed to retrieve – Composite Knowledge Resources. </w:t>
      </w:r>
    </w:p>
    <w:p w14:paraId="3D06138D" w14:textId="28BD88CB" w:rsidR="00BF59E8" w:rsidRDefault="00BF59E8" w:rsidP="006E41D4">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The additional ontologies included in the normative set of ontologies that comprise the specification build on these basic concepts.</w:t>
      </w:r>
    </w:p>
    <w:p w14:paraId="0A35A9D8" w14:textId="47C16BA1" w:rsidR="00BF59E8" w:rsidRDefault="00BF59E8" w:rsidP="006E41D4">
      <w:pPr>
        <w:pStyle w:val="Caption"/>
        <w:rPr>
          <w:rFonts w:ascii="Times New Roman" w:hAnsi="Times New Roman" w:cs="Times New Roman"/>
          <w:b w:val="0"/>
          <w:bCs/>
          <w:i w:val="0"/>
          <w:iCs w:val="0"/>
          <w:sz w:val="20"/>
          <w:szCs w:val="20"/>
        </w:rPr>
      </w:pPr>
    </w:p>
    <w:p w14:paraId="6E912564" w14:textId="42F8AFA0" w:rsidR="00BF59E8" w:rsidRDefault="00BF59E8" w:rsidP="00BF59E8">
      <w:pPr>
        <w:pStyle w:val="Heading3"/>
      </w:pPr>
      <w:bookmarkStart w:id="463" w:name="_Toc65413933"/>
      <w:r>
        <w:t xml:space="preserve">API4KP </w:t>
      </w:r>
      <w:r w:rsidRPr="00BF59E8">
        <w:t>Knowledge Asset Type Ontology</w:t>
      </w:r>
      <w:r>
        <w:t xml:space="preserve"> (KAO)</w:t>
      </w:r>
      <w:bookmarkEnd w:id="463"/>
    </w:p>
    <w:p w14:paraId="624AE71D" w14:textId="112BDB80" w:rsidR="00BF59E8" w:rsidRDefault="00BF59E8" w:rsidP="00BF59E8">
      <w:pPr>
        <w:pStyle w:val="Caption"/>
        <w:rPr>
          <w:rFonts w:ascii="Times New Roman" w:hAnsi="Times New Roman" w:cs="Times New Roman"/>
          <w:b w:val="0"/>
          <w:bCs/>
          <w:i w:val="0"/>
          <w:iCs w:val="0"/>
          <w:sz w:val="20"/>
          <w:szCs w:val="20"/>
        </w:rPr>
      </w:pPr>
      <w:r w:rsidRPr="00BF59E8">
        <w:rPr>
          <w:rFonts w:ascii="Times New Roman" w:hAnsi="Times New Roman" w:cs="Times New Roman"/>
          <w:b w:val="0"/>
          <w:bCs/>
          <w:i w:val="0"/>
          <w:iCs w:val="0"/>
          <w:sz w:val="20"/>
          <w:szCs w:val="20"/>
        </w:rPr>
        <w:t>Th</w:t>
      </w:r>
      <w:r w:rsidR="00860BBA">
        <w:rPr>
          <w:rFonts w:ascii="Times New Roman" w:hAnsi="Times New Roman" w:cs="Times New Roman"/>
          <w:b w:val="0"/>
          <w:bCs/>
          <w:i w:val="0"/>
          <w:iCs w:val="0"/>
          <w:sz w:val="20"/>
          <w:szCs w:val="20"/>
        </w:rPr>
        <w:t>e Knowledge Asset Type Ontology (KAO)</w:t>
      </w:r>
      <w:r w:rsidRPr="00BF59E8">
        <w:rPr>
          <w:rFonts w:ascii="Times New Roman" w:hAnsi="Times New Roman" w:cs="Times New Roman"/>
          <w:b w:val="0"/>
          <w:bCs/>
          <w:i w:val="0"/>
          <w:iCs w:val="0"/>
          <w:sz w:val="20"/>
          <w:szCs w:val="20"/>
        </w:rPr>
        <w:t xml:space="preserve"> provides a classification scheme for</w:t>
      </w:r>
      <w:r>
        <w:rPr>
          <w:rFonts w:ascii="Times New Roman" w:hAnsi="Times New Roman" w:cs="Times New Roman"/>
          <w:b w:val="0"/>
          <w:bCs/>
          <w:i w:val="0"/>
          <w:iCs w:val="0"/>
          <w:sz w:val="20"/>
          <w:szCs w:val="20"/>
        </w:rPr>
        <w:t xml:space="preserve"> k</w:t>
      </w:r>
      <w:r w:rsidRPr="00BF59E8">
        <w:rPr>
          <w:rFonts w:ascii="Times New Roman" w:hAnsi="Times New Roman" w:cs="Times New Roman"/>
          <w:b w:val="0"/>
          <w:bCs/>
          <w:i w:val="0"/>
          <w:iCs w:val="0"/>
          <w:sz w:val="20"/>
          <w:szCs w:val="20"/>
        </w:rPr>
        <w:t xml:space="preserve">nowledge </w:t>
      </w:r>
      <w:r>
        <w:rPr>
          <w:rFonts w:ascii="Times New Roman" w:hAnsi="Times New Roman" w:cs="Times New Roman"/>
          <w:b w:val="0"/>
          <w:bCs/>
          <w:i w:val="0"/>
          <w:iCs w:val="0"/>
          <w:sz w:val="20"/>
          <w:szCs w:val="20"/>
        </w:rPr>
        <w:t>a</w:t>
      </w:r>
      <w:r w:rsidRPr="00BF59E8">
        <w:rPr>
          <w:rFonts w:ascii="Times New Roman" w:hAnsi="Times New Roman" w:cs="Times New Roman"/>
          <w:b w:val="0"/>
          <w:bCs/>
          <w:i w:val="0"/>
          <w:iCs w:val="0"/>
          <w:sz w:val="20"/>
          <w:szCs w:val="20"/>
        </w:rPr>
        <w:t xml:space="preserve">ssets based on the logical and mathematical constructs used in the formalization of the </w:t>
      </w:r>
      <w:r>
        <w:rPr>
          <w:rFonts w:ascii="Times New Roman" w:hAnsi="Times New Roman" w:cs="Times New Roman"/>
          <w:b w:val="0"/>
          <w:bCs/>
          <w:i w:val="0"/>
          <w:iCs w:val="0"/>
          <w:sz w:val="20"/>
          <w:szCs w:val="20"/>
        </w:rPr>
        <w:t>a</w:t>
      </w:r>
      <w:r w:rsidRPr="00BF59E8">
        <w:rPr>
          <w:rFonts w:ascii="Times New Roman" w:hAnsi="Times New Roman" w:cs="Times New Roman"/>
          <w:b w:val="0"/>
          <w:bCs/>
          <w:i w:val="0"/>
          <w:iCs w:val="0"/>
          <w:sz w:val="20"/>
          <w:szCs w:val="20"/>
        </w:rPr>
        <w:t>ssets themselves. The classification, in turn, determines (</w:t>
      </w:r>
      <w:proofErr w:type="spellStart"/>
      <w:r w:rsidRPr="00BF59E8">
        <w:rPr>
          <w:rFonts w:ascii="Times New Roman" w:hAnsi="Times New Roman" w:cs="Times New Roman"/>
          <w:b w:val="0"/>
          <w:bCs/>
          <w:i w:val="0"/>
          <w:iCs w:val="0"/>
          <w:sz w:val="20"/>
          <w:szCs w:val="20"/>
        </w:rPr>
        <w:t>i</w:t>
      </w:r>
      <w:proofErr w:type="spellEnd"/>
      <w:r w:rsidRPr="00BF59E8">
        <w:rPr>
          <w:rFonts w:ascii="Times New Roman" w:hAnsi="Times New Roman" w:cs="Times New Roman"/>
          <w:b w:val="0"/>
          <w:bCs/>
          <w:i w:val="0"/>
          <w:iCs w:val="0"/>
          <w:sz w:val="20"/>
          <w:szCs w:val="20"/>
        </w:rPr>
        <w:t xml:space="preserve">) what (knowledge representation) languages are suitable to express the </w:t>
      </w:r>
      <w:r>
        <w:rPr>
          <w:rFonts w:ascii="Times New Roman" w:hAnsi="Times New Roman" w:cs="Times New Roman"/>
          <w:b w:val="0"/>
          <w:bCs/>
          <w:i w:val="0"/>
          <w:iCs w:val="0"/>
          <w:sz w:val="20"/>
          <w:szCs w:val="20"/>
        </w:rPr>
        <w:t>a</w:t>
      </w:r>
      <w:r w:rsidRPr="00BF59E8">
        <w:rPr>
          <w:rFonts w:ascii="Times New Roman" w:hAnsi="Times New Roman" w:cs="Times New Roman"/>
          <w:b w:val="0"/>
          <w:bCs/>
          <w:i w:val="0"/>
          <w:iCs w:val="0"/>
          <w:sz w:val="20"/>
          <w:szCs w:val="20"/>
        </w:rPr>
        <w:t xml:space="preserve">ssets, and (ii) the kind of reasoning activities that can be performed using the </w:t>
      </w:r>
      <w:r>
        <w:rPr>
          <w:rFonts w:ascii="Times New Roman" w:hAnsi="Times New Roman" w:cs="Times New Roman"/>
          <w:b w:val="0"/>
          <w:bCs/>
          <w:i w:val="0"/>
          <w:iCs w:val="0"/>
          <w:sz w:val="20"/>
          <w:szCs w:val="20"/>
        </w:rPr>
        <w:t>a</w:t>
      </w:r>
      <w:r w:rsidRPr="00BF59E8">
        <w:rPr>
          <w:rFonts w:ascii="Times New Roman" w:hAnsi="Times New Roman" w:cs="Times New Roman"/>
          <w:b w:val="0"/>
          <w:bCs/>
          <w:i w:val="0"/>
          <w:iCs w:val="0"/>
          <w:sz w:val="20"/>
          <w:szCs w:val="20"/>
        </w:rPr>
        <w:t>ssets.</w:t>
      </w:r>
      <w:r w:rsidR="00860BBA">
        <w:rPr>
          <w:rFonts w:ascii="Times New Roman" w:hAnsi="Times New Roman" w:cs="Times New Roman"/>
          <w:b w:val="0"/>
          <w:bCs/>
          <w:i w:val="0"/>
          <w:iCs w:val="0"/>
          <w:sz w:val="20"/>
          <w:szCs w:val="20"/>
        </w:rPr>
        <w:t xml:space="preserve">  In other words, the classification scheme</w:t>
      </w:r>
      <w:r w:rsidR="00860BBA" w:rsidRPr="00860BBA">
        <w:rPr>
          <w:rFonts w:ascii="Times New Roman" w:hAnsi="Times New Roman" w:cs="Times New Roman"/>
          <w:b w:val="0"/>
          <w:bCs/>
          <w:i w:val="0"/>
          <w:iCs w:val="0"/>
          <w:sz w:val="20"/>
          <w:szCs w:val="20"/>
        </w:rPr>
        <w:t xml:space="preserve"> determine what kind of </w:t>
      </w:r>
      <w:r w:rsidR="00860BBA">
        <w:rPr>
          <w:rFonts w:ascii="Times New Roman" w:hAnsi="Times New Roman" w:cs="Times New Roman"/>
          <w:b w:val="0"/>
          <w:bCs/>
          <w:i w:val="0"/>
          <w:iCs w:val="0"/>
          <w:sz w:val="20"/>
          <w:szCs w:val="20"/>
        </w:rPr>
        <w:t>o</w:t>
      </w:r>
      <w:r w:rsidR="00860BBA" w:rsidRPr="00860BBA">
        <w:rPr>
          <w:rFonts w:ascii="Times New Roman" w:hAnsi="Times New Roman" w:cs="Times New Roman"/>
          <w:b w:val="0"/>
          <w:bCs/>
          <w:i w:val="0"/>
          <w:iCs w:val="0"/>
          <w:sz w:val="20"/>
          <w:szCs w:val="20"/>
        </w:rPr>
        <w:t xml:space="preserve">perations can be performed, and what kind of </w:t>
      </w:r>
      <w:r w:rsidR="00860BBA">
        <w:rPr>
          <w:rFonts w:ascii="Times New Roman" w:hAnsi="Times New Roman" w:cs="Times New Roman"/>
          <w:b w:val="0"/>
          <w:bCs/>
          <w:i w:val="0"/>
          <w:iCs w:val="0"/>
          <w:sz w:val="20"/>
          <w:szCs w:val="20"/>
        </w:rPr>
        <w:t>p</w:t>
      </w:r>
      <w:r w:rsidR="00860BBA" w:rsidRPr="00860BBA">
        <w:rPr>
          <w:rFonts w:ascii="Times New Roman" w:hAnsi="Times New Roman" w:cs="Times New Roman"/>
          <w:b w:val="0"/>
          <w:bCs/>
          <w:i w:val="0"/>
          <w:iCs w:val="0"/>
          <w:sz w:val="20"/>
          <w:szCs w:val="20"/>
        </w:rPr>
        <w:t>latform components are required</w:t>
      </w:r>
      <w:r w:rsidR="00860BBA">
        <w:rPr>
          <w:rFonts w:ascii="Times New Roman" w:hAnsi="Times New Roman" w:cs="Times New Roman"/>
          <w:b w:val="0"/>
          <w:bCs/>
          <w:i w:val="0"/>
          <w:iCs w:val="0"/>
          <w:sz w:val="20"/>
          <w:szCs w:val="20"/>
        </w:rPr>
        <w:t xml:space="preserve"> </w:t>
      </w:r>
      <w:proofErr w:type="gramStart"/>
      <w:r w:rsidR="00860BBA">
        <w:rPr>
          <w:rFonts w:ascii="Times New Roman" w:hAnsi="Times New Roman" w:cs="Times New Roman"/>
          <w:b w:val="0"/>
          <w:bCs/>
          <w:i w:val="0"/>
          <w:iCs w:val="0"/>
          <w:sz w:val="20"/>
          <w:szCs w:val="20"/>
        </w:rPr>
        <w:t>in order to</w:t>
      </w:r>
      <w:proofErr w:type="gramEnd"/>
      <w:r w:rsidR="00860BBA">
        <w:rPr>
          <w:rFonts w:ascii="Times New Roman" w:hAnsi="Times New Roman" w:cs="Times New Roman"/>
          <w:b w:val="0"/>
          <w:bCs/>
          <w:i w:val="0"/>
          <w:iCs w:val="0"/>
          <w:sz w:val="20"/>
          <w:szCs w:val="20"/>
        </w:rPr>
        <w:t xml:space="preserve"> perform those operations.</w:t>
      </w:r>
    </w:p>
    <w:p w14:paraId="5A906FED" w14:textId="1689D78B" w:rsidR="006F7A8C" w:rsidRDefault="006F7A8C" w:rsidP="00BF59E8">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Notice that this </w:t>
      </w:r>
      <w:r>
        <w:rPr>
          <w:rFonts w:ascii="Times New Roman" w:hAnsi="Times New Roman" w:cs="Times New Roman"/>
          <w:b w:val="0"/>
          <w:bCs/>
          <w:sz w:val="20"/>
          <w:szCs w:val="20"/>
        </w:rPr>
        <w:t>formal</w:t>
      </w:r>
      <w:r>
        <w:rPr>
          <w:rFonts w:ascii="Times New Roman" w:hAnsi="Times New Roman" w:cs="Times New Roman"/>
          <w:b w:val="0"/>
          <w:bCs/>
          <w:i w:val="0"/>
          <w:iCs w:val="0"/>
          <w:sz w:val="20"/>
          <w:szCs w:val="20"/>
        </w:rPr>
        <w:t xml:space="preserve"> classification does not prevent, though may correlate, with other classification schemes such as ones based on domain-specific semantics. One should also consider that the classification is defined at the Knowledge Asset level, and thus does not depend on the choice of representation language</w:t>
      </w:r>
      <w:r w:rsidR="003F2A6C">
        <w:rPr>
          <w:rFonts w:ascii="Times New Roman" w:hAnsi="Times New Roman" w:cs="Times New Roman"/>
          <w:b w:val="0"/>
          <w:bCs/>
          <w:i w:val="0"/>
          <w:iCs w:val="0"/>
          <w:sz w:val="20"/>
          <w:szCs w:val="20"/>
        </w:rPr>
        <w:t>, setting the basis for the application of iso-semantic and iso-pragmatic ‘horizontal’ API4KP operations.</w:t>
      </w:r>
    </w:p>
    <w:p w14:paraId="411EBD6C" w14:textId="47577D12" w:rsidR="003F2A6C" w:rsidRPr="006F7A8C" w:rsidRDefault="003F2A6C" w:rsidP="00BF59E8">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lastRenderedPageBreak/>
        <w:t xml:space="preserve">A further corollary is that the choice of representation language may be contingent, and not sufficient, to determine the nature of the Asset carried by an Artifact. For example, an Artifact that embeds a well-formed OWL expression may not actually carry an Ontology, in the sense of a logically consistent, semantically </w:t>
      </w:r>
      <w:proofErr w:type="gramStart"/>
      <w:r>
        <w:rPr>
          <w:rFonts w:ascii="Times New Roman" w:hAnsi="Times New Roman" w:cs="Times New Roman"/>
          <w:b w:val="0"/>
          <w:bCs/>
          <w:i w:val="0"/>
          <w:iCs w:val="0"/>
          <w:sz w:val="20"/>
          <w:szCs w:val="20"/>
        </w:rPr>
        <w:t>correct</w:t>
      </w:r>
      <w:proofErr w:type="gramEnd"/>
      <w:r>
        <w:rPr>
          <w:rFonts w:ascii="Times New Roman" w:hAnsi="Times New Roman" w:cs="Times New Roman"/>
          <w:b w:val="0"/>
          <w:bCs/>
          <w:i w:val="0"/>
          <w:iCs w:val="0"/>
          <w:sz w:val="20"/>
          <w:szCs w:val="20"/>
        </w:rPr>
        <w:t xml:space="preserve"> and pragmatically reasonable conceptualization of a domain of interest based on a first-order formalization in a description logic. However, one such Ontology could be expressed in OWL, but also in Common Logic, and the two variants could be translatable into each other. </w:t>
      </w:r>
    </w:p>
    <w:p w14:paraId="1A25ADBF" w14:textId="328734B5" w:rsidR="00BF59E8" w:rsidRDefault="00BF59E8" w:rsidP="00BF59E8">
      <w:pPr>
        <w:pStyle w:val="Caption"/>
        <w:rPr>
          <w:rFonts w:ascii="Times New Roman" w:hAnsi="Times New Roman" w:cs="Times New Roman"/>
          <w:b w:val="0"/>
          <w:bCs/>
          <w:i w:val="0"/>
          <w:iCs w:val="0"/>
          <w:sz w:val="20"/>
          <w:szCs w:val="20"/>
        </w:rPr>
      </w:pPr>
    </w:p>
    <w:p w14:paraId="2CAFF57E" w14:textId="08567D26" w:rsidR="00BF59E8" w:rsidRDefault="00BF59E8" w:rsidP="00BF59E8">
      <w:pPr>
        <w:pStyle w:val="Heading3"/>
      </w:pPr>
      <w:bookmarkStart w:id="464" w:name="_Toc65413934"/>
      <w:r>
        <w:t>API4KP Knowledge Platform (KP)</w:t>
      </w:r>
      <w:r w:rsidRPr="00BF59E8">
        <w:t xml:space="preserve"> Ontology</w:t>
      </w:r>
      <w:bookmarkEnd w:id="464"/>
    </w:p>
    <w:p w14:paraId="07FDBFB3" w14:textId="0265EC51" w:rsidR="00BF59E8" w:rsidRDefault="00BF59E8" w:rsidP="00BF59E8">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The Knowledge Platform (KP)</w:t>
      </w:r>
      <w:r w:rsidRPr="00BF59E8">
        <w:rPr>
          <w:rFonts w:ascii="Times New Roman" w:hAnsi="Times New Roman" w:cs="Times New Roman"/>
          <w:b w:val="0"/>
          <w:bCs/>
          <w:i w:val="0"/>
          <w:iCs w:val="0"/>
          <w:sz w:val="20"/>
          <w:szCs w:val="20"/>
        </w:rPr>
        <w:t xml:space="preserve"> </w:t>
      </w:r>
      <w:r>
        <w:rPr>
          <w:rFonts w:ascii="Times New Roman" w:hAnsi="Times New Roman" w:cs="Times New Roman"/>
          <w:b w:val="0"/>
          <w:bCs/>
          <w:i w:val="0"/>
          <w:iCs w:val="0"/>
          <w:sz w:val="20"/>
          <w:szCs w:val="20"/>
        </w:rPr>
        <w:t>O</w:t>
      </w:r>
      <w:r w:rsidRPr="00BF59E8">
        <w:rPr>
          <w:rFonts w:ascii="Times New Roman" w:hAnsi="Times New Roman" w:cs="Times New Roman"/>
          <w:b w:val="0"/>
          <w:bCs/>
          <w:i w:val="0"/>
          <w:iCs w:val="0"/>
          <w:sz w:val="20"/>
          <w:szCs w:val="20"/>
        </w:rPr>
        <w:t xml:space="preserve">ntology </w:t>
      </w:r>
      <w:r>
        <w:rPr>
          <w:rFonts w:ascii="Times New Roman" w:hAnsi="Times New Roman" w:cs="Times New Roman"/>
          <w:b w:val="0"/>
          <w:bCs/>
          <w:i w:val="0"/>
          <w:iCs w:val="0"/>
          <w:sz w:val="20"/>
          <w:szCs w:val="20"/>
        </w:rPr>
        <w:t xml:space="preserve">extends the core ontology to specify the nature of a knowledge platform, </w:t>
      </w:r>
      <w:r w:rsidRPr="00860BBA">
        <w:rPr>
          <w:rFonts w:ascii="Times New Roman" w:hAnsi="Times New Roman" w:cs="Times New Roman"/>
          <w:b w:val="0"/>
          <w:bCs/>
          <w:sz w:val="20"/>
          <w:szCs w:val="20"/>
        </w:rPr>
        <w:t>i.e</w:t>
      </w:r>
      <w:r>
        <w:rPr>
          <w:rFonts w:ascii="Times New Roman" w:hAnsi="Times New Roman" w:cs="Times New Roman"/>
          <w:b w:val="0"/>
          <w:bCs/>
          <w:i w:val="0"/>
          <w:iCs w:val="0"/>
          <w:sz w:val="20"/>
          <w:szCs w:val="20"/>
        </w:rPr>
        <w:t xml:space="preserve">., a </w:t>
      </w:r>
      <w:r w:rsidRPr="00BF59E8">
        <w:rPr>
          <w:rFonts w:ascii="Times New Roman" w:hAnsi="Times New Roman" w:cs="Times New Roman"/>
          <w:b w:val="0"/>
          <w:bCs/>
          <w:i w:val="0"/>
          <w:iCs w:val="0"/>
          <w:sz w:val="20"/>
          <w:szCs w:val="20"/>
        </w:rPr>
        <w:t xml:space="preserve">computing environment designed to host reasoners, </w:t>
      </w:r>
      <w:r w:rsidR="00860BBA">
        <w:rPr>
          <w:rFonts w:ascii="Times New Roman" w:hAnsi="Times New Roman" w:cs="Times New Roman"/>
          <w:b w:val="0"/>
          <w:bCs/>
          <w:i w:val="0"/>
          <w:iCs w:val="0"/>
          <w:sz w:val="20"/>
          <w:szCs w:val="20"/>
        </w:rPr>
        <w:t xml:space="preserve">rule engines and other knowledge processing capable applications, </w:t>
      </w:r>
      <w:r w:rsidRPr="00BF59E8">
        <w:rPr>
          <w:rFonts w:ascii="Times New Roman" w:hAnsi="Times New Roman" w:cs="Times New Roman"/>
          <w:b w:val="0"/>
          <w:bCs/>
          <w:i w:val="0"/>
          <w:iCs w:val="0"/>
          <w:sz w:val="20"/>
          <w:szCs w:val="20"/>
        </w:rPr>
        <w:t>and consume knowledge artifacts</w:t>
      </w:r>
      <w:r w:rsidR="00A30E6B">
        <w:rPr>
          <w:rFonts w:ascii="Times New Roman" w:hAnsi="Times New Roman" w:cs="Times New Roman"/>
          <w:b w:val="0"/>
          <w:bCs/>
          <w:i w:val="0"/>
          <w:iCs w:val="0"/>
          <w:sz w:val="20"/>
          <w:szCs w:val="20"/>
        </w:rPr>
        <w:t>, and enables specification of the services that such a platform can provide.</w:t>
      </w:r>
    </w:p>
    <w:p w14:paraId="1B278B90" w14:textId="4BF1CC3D" w:rsidR="003F2A6C" w:rsidRPr="00163B05" w:rsidRDefault="003F2A6C" w:rsidP="00BF59E8">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The KP ontology distinguishes between (Knowledge Processing) Software at rest, in the form of source code in some programming language, in transit (packaged for distribution), </w:t>
      </w:r>
      <w:r w:rsidR="00163B05">
        <w:rPr>
          <w:rFonts w:ascii="Times New Roman" w:hAnsi="Times New Roman" w:cs="Times New Roman"/>
          <w:b w:val="0"/>
          <w:bCs/>
          <w:i w:val="0"/>
          <w:iCs w:val="0"/>
          <w:sz w:val="20"/>
          <w:szCs w:val="20"/>
        </w:rPr>
        <w:t xml:space="preserve">and </w:t>
      </w:r>
      <w:r>
        <w:rPr>
          <w:rFonts w:ascii="Times New Roman" w:hAnsi="Times New Roman" w:cs="Times New Roman"/>
          <w:b w:val="0"/>
          <w:bCs/>
          <w:i w:val="0"/>
          <w:iCs w:val="0"/>
          <w:sz w:val="20"/>
          <w:szCs w:val="20"/>
        </w:rPr>
        <w:t xml:space="preserve">in motion </w:t>
      </w:r>
      <w:r w:rsidR="00163B05">
        <w:rPr>
          <w:rFonts w:ascii="Times New Roman" w:hAnsi="Times New Roman" w:cs="Times New Roman"/>
          <w:b w:val="0"/>
          <w:bCs/>
          <w:i w:val="0"/>
          <w:iCs w:val="0"/>
          <w:sz w:val="20"/>
          <w:szCs w:val="20"/>
        </w:rPr>
        <w:t xml:space="preserve">- </w:t>
      </w:r>
      <w:r>
        <w:rPr>
          <w:rFonts w:ascii="Times New Roman" w:hAnsi="Times New Roman" w:cs="Times New Roman"/>
          <w:b w:val="0"/>
          <w:bCs/>
          <w:i w:val="0"/>
          <w:iCs w:val="0"/>
          <w:sz w:val="20"/>
          <w:szCs w:val="20"/>
        </w:rPr>
        <w:t>deployed in a runtime environment</w:t>
      </w:r>
      <w:r w:rsidR="00163B05">
        <w:rPr>
          <w:rFonts w:ascii="Times New Roman" w:hAnsi="Times New Roman" w:cs="Times New Roman"/>
          <w:b w:val="0"/>
          <w:bCs/>
          <w:i w:val="0"/>
          <w:iCs w:val="0"/>
          <w:sz w:val="20"/>
          <w:szCs w:val="20"/>
        </w:rPr>
        <w:t>.</w:t>
      </w:r>
      <w:r w:rsidR="00163B05">
        <w:rPr>
          <w:rFonts w:ascii="Times New Roman" w:hAnsi="Times New Roman" w:cs="Times New Roman"/>
          <w:b w:val="0"/>
          <w:bCs/>
          <w:i w:val="0"/>
          <w:iCs w:val="0"/>
          <w:sz w:val="20"/>
          <w:szCs w:val="20"/>
        </w:rPr>
        <w:br/>
        <w:t xml:space="preserve">As such, it draws a parallel between “Software Assets” and “Knowledge Assets”, where the former can be considered a narrow specialization of the latter, but also a ‘meta’ layer that uses knowledge </w:t>
      </w:r>
      <w:r w:rsidR="00163B05" w:rsidRPr="005F18EA">
        <w:rPr>
          <w:rFonts w:ascii="Times New Roman" w:hAnsi="Times New Roman" w:cs="Times New Roman"/>
          <w:b w:val="0"/>
          <w:bCs/>
          <w:sz w:val="20"/>
          <w:szCs w:val="20"/>
        </w:rPr>
        <w:t>about</w:t>
      </w:r>
      <w:r w:rsidR="00163B05">
        <w:rPr>
          <w:rFonts w:ascii="Times New Roman" w:hAnsi="Times New Roman" w:cs="Times New Roman"/>
          <w:b w:val="0"/>
          <w:bCs/>
          <w:i w:val="0"/>
          <w:iCs w:val="0"/>
          <w:sz w:val="20"/>
          <w:szCs w:val="20"/>
        </w:rPr>
        <w:t xml:space="preserve"> knowledge processing to create components that can execute the processing of knowledge.</w:t>
      </w:r>
    </w:p>
    <w:p w14:paraId="313B56AD" w14:textId="6259E79C" w:rsidR="00354EF2" w:rsidRDefault="00354EF2" w:rsidP="006E41D4">
      <w:pPr>
        <w:pStyle w:val="Caption"/>
        <w:rPr>
          <w:rFonts w:ascii="Times New Roman" w:hAnsi="Times New Roman" w:cs="Times New Roman"/>
          <w:b w:val="0"/>
          <w:bCs/>
          <w:i w:val="0"/>
          <w:iCs w:val="0"/>
          <w:sz w:val="20"/>
          <w:szCs w:val="20"/>
        </w:rPr>
      </w:pPr>
    </w:p>
    <w:p w14:paraId="492962B6" w14:textId="07AAE683" w:rsidR="00BF59E8" w:rsidRDefault="00BF59E8" w:rsidP="00BF59E8">
      <w:pPr>
        <w:pStyle w:val="Heading3"/>
      </w:pPr>
      <w:bookmarkStart w:id="465" w:name="_Toc65413935"/>
      <w:r>
        <w:t>API4KP Knowledge Representation and Reasoning (KRR) Ontology</w:t>
      </w:r>
      <w:bookmarkEnd w:id="465"/>
    </w:p>
    <w:p w14:paraId="18FC7FC1" w14:textId="6E8AE79E" w:rsidR="00A30E6B" w:rsidRDefault="00A30E6B" w:rsidP="00A30E6B">
      <w:pPr>
        <w:pStyle w:val="Caption"/>
        <w:rPr>
          <w:rFonts w:ascii="Times New Roman" w:hAnsi="Times New Roman" w:cs="Times New Roman"/>
          <w:b w:val="0"/>
          <w:bCs/>
          <w:i w:val="0"/>
          <w:iCs w:val="0"/>
          <w:sz w:val="20"/>
          <w:szCs w:val="20"/>
        </w:rPr>
      </w:pPr>
      <w:r w:rsidRPr="00BF59E8">
        <w:rPr>
          <w:rFonts w:ascii="Times New Roman" w:hAnsi="Times New Roman" w:cs="Times New Roman"/>
          <w:b w:val="0"/>
          <w:bCs/>
          <w:i w:val="0"/>
          <w:iCs w:val="0"/>
          <w:sz w:val="20"/>
          <w:szCs w:val="20"/>
        </w:rPr>
        <w:t xml:space="preserve">The Knowledge Representation and Reasoning </w:t>
      </w:r>
      <w:r>
        <w:rPr>
          <w:rFonts w:ascii="Times New Roman" w:hAnsi="Times New Roman" w:cs="Times New Roman"/>
          <w:b w:val="0"/>
          <w:bCs/>
          <w:i w:val="0"/>
          <w:iCs w:val="0"/>
          <w:sz w:val="20"/>
          <w:szCs w:val="20"/>
        </w:rPr>
        <w:t xml:space="preserve">(KRR) Ontology </w:t>
      </w:r>
      <w:r w:rsidRPr="00BF59E8">
        <w:rPr>
          <w:rFonts w:ascii="Times New Roman" w:hAnsi="Times New Roman" w:cs="Times New Roman"/>
          <w:b w:val="0"/>
          <w:bCs/>
          <w:i w:val="0"/>
          <w:iCs w:val="0"/>
          <w:sz w:val="20"/>
          <w:szCs w:val="20"/>
        </w:rPr>
        <w:t xml:space="preserve">specializes the </w:t>
      </w:r>
      <w:r>
        <w:rPr>
          <w:rFonts w:ascii="Times New Roman" w:hAnsi="Times New Roman" w:cs="Times New Roman"/>
          <w:b w:val="0"/>
          <w:bCs/>
          <w:i w:val="0"/>
          <w:iCs w:val="0"/>
          <w:sz w:val="20"/>
          <w:szCs w:val="20"/>
        </w:rPr>
        <w:t>core concepts to support</w:t>
      </w:r>
      <w:r w:rsidRPr="00BF59E8">
        <w:rPr>
          <w:rFonts w:ascii="Times New Roman" w:hAnsi="Times New Roman" w:cs="Times New Roman"/>
          <w:b w:val="0"/>
          <w:bCs/>
          <w:i w:val="0"/>
          <w:iCs w:val="0"/>
          <w:sz w:val="20"/>
          <w:szCs w:val="20"/>
        </w:rPr>
        <w:t xml:space="preserve"> environments that provide formal semantics </w:t>
      </w:r>
      <w:r>
        <w:rPr>
          <w:rFonts w:ascii="Times New Roman" w:hAnsi="Times New Roman" w:cs="Times New Roman"/>
          <w:b w:val="0"/>
          <w:bCs/>
          <w:i w:val="0"/>
          <w:iCs w:val="0"/>
          <w:sz w:val="20"/>
          <w:szCs w:val="20"/>
        </w:rPr>
        <w:t>for</w:t>
      </w:r>
      <w:r w:rsidRPr="00BF59E8">
        <w:rPr>
          <w:rFonts w:ascii="Times New Roman" w:hAnsi="Times New Roman" w:cs="Times New Roman"/>
          <w:b w:val="0"/>
          <w:bCs/>
          <w:i w:val="0"/>
          <w:iCs w:val="0"/>
          <w:sz w:val="20"/>
          <w:szCs w:val="20"/>
        </w:rPr>
        <w:t xml:space="preserve"> the operations exposed via the APIs.</w:t>
      </w:r>
      <w:r>
        <w:rPr>
          <w:rFonts w:ascii="Times New Roman" w:hAnsi="Times New Roman" w:cs="Times New Roman"/>
          <w:b w:val="0"/>
          <w:bCs/>
          <w:i w:val="0"/>
          <w:iCs w:val="0"/>
          <w:sz w:val="20"/>
          <w:szCs w:val="20"/>
        </w:rPr>
        <w:t xml:space="preserve">  </w:t>
      </w:r>
      <w:r w:rsidRPr="00BF59E8">
        <w:rPr>
          <w:rFonts w:ascii="Times New Roman" w:hAnsi="Times New Roman" w:cs="Times New Roman"/>
          <w:b w:val="0"/>
          <w:bCs/>
          <w:i w:val="0"/>
          <w:iCs w:val="0"/>
          <w:sz w:val="20"/>
          <w:szCs w:val="20"/>
        </w:rPr>
        <w:t>This ontology builds on several concepts defined in the DOL-terms ontology</w:t>
      </w:r>
      <w:r w:rsidR="00163B05">
        <w:rPr>
          <w:rFonts w:ascii="Times New Roman" w:hAnsi="Times New Roman" w:cs="Times New Roman"/>
          <w:b w:val="0"/>
          <w:bCs/>
          <w:i w:val="0"/>
          <w:iCs w:val="0"/>
          <w:sz w:val="20"/>
          <w:szCs w:val="20"/>
        </w:rPr>
        <w:t>, providing a tight integration point between the two standards</w:t>
      </w:r>
      <w:r w:rsidRPr="00772853">
        <w:rPr>
          <w:rFonts w:ascii="Times New Roman" w:hAnsi="Times New Roman" w:cs="Times New Roman"/>
          <w:b w:val="0"/>
          <w:bCs/>
          <w:i w:val="0"/>
          <w:iCs w:val="0"/>
          <w:sz w:val="20"/>
          <w:szCs w:val="20"/>
        </w:rPr>
        <w:t>.</w:t>
      </w:r>
    </w:p>
    <w:p w14:paraId="61E4924E" w14:textId="1024F88C" w:rsidR="00163B05" w:rsidRPr="00163B05" w:rsidRDefault="00163B05" w:rsidP="00A30E6B">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In particular, the DOL notion of </w:t>
      </w:r>
      <w:r>
        <w:rPr>
          <w:rFonts w:ascii="Times New Roman" w:hAnsi="Times New Roman" w:cs="Times New Roman"/>
          <w:b w:val="0"/>
          <w:bCs/>
          <w:sz w:val="20"/>
          <w:szCs w:val="20"/>
        </w:rPr>
        <w:t>institution</w:t>
      </w:r>
      <w:r>
        <w:rPr>
          <w:rFonts w:ascii="Times New Roman" w:hAnsi="Times New Roman" w:cs="Times New Roman"/>
          <w:b w:val="0"/>
          <w:bCs/>
          <w:i w:val="0"/>
          <w:iCs w:val="0"/>
          <w:sz w:val="20"/>
          <w:szCs w:val="20"/>
        </w:rPr>
        <w:t xml:space="preserve"> – a meta-framework that relates logics, </w:t>
      </w:r>
      <w:proofErr w:type="gramStart"/>
      <w:r>
        <w:rPr>
          <w:rFonts w:ascii="Times New Roman" w:hAnsi="Times New Roman" w:cs="Times New Roman"/>
          <w:b w:val="0"/>
          <w:bCs/>
          <w:i w:val="0"/>
          <w:iCs w:val="0"/>
          <w:sz w:val="20"/>
          <w:szCs w:val="20"/>
        </w:rPr>
        <w:t>languages</w:t>
      </w:r>
      <w:proofErr w:type="gramEnd"/>
      <w:r>
        <w:rPr>
          <w:rFonts w:ascii="Times New Roman" w:hAnsi="Times New Roman" w:cs="Times New Roman"/>
          <w:b w:val="0"/>
          <w:bCs/>
          <w:i w:val="0"/>
          <w:iCs w:val="0"/>
          <w:sz w:val="20"/>
          <w:szCs w:val="20"/>
        </w:rPr>
        <w:t xml:space="preserve"> and mappings thereof – is used to scope a Knowledge Platform – a set of Components and Operations that support implementations of an Institution. </w:t>
      </w:r>
    </w:p>
    <w:p w14:paraId="2E172669" w14:textId="77777777" w:rsidR="00BF59E8" w:rsidRPr="006E41D4" w:rsidRDefault="00BF59E8" w:rsidP="006E41D4">
      <w:pPr>
        <w:pStyle w:val="Caption"/>
        <w:rPr>
          <w:rFonts w:ascii="Times New Roman" w:hAnsi="Times New Roman" w:cs="Times New Roman"/>
          <w:b w:val="0"/>
          <w:bCs/>
          <w:i w:val="0"/>
          <w:iCs w:val="0"/>
          <w:sz w:val="20"/>
          <w:szCs w:val="20"/>
        </w:rPr>
      </w:pPr>
    </w:p>
    <w:p w14:paraId="51616B8D" w14:textId="67E916BC" w:rsidR="00A30E6B" w:rsidRDefault="00A30E6B" w:rsidP="00A30E6B">
      <w:pPr>
        <w:pStyle w:val="Heading3"/>
      </w:pPr>
      <w:bookmarkStart w:id="466" w:name="_Toc65413936"/>
      <w:r>
        <w:t xml:space="preserve">API4KP Language </w:t>
      </w:r>
      <w:r w:rsidR="004B577C">
        <w:t xml:space="preserve">(LANG) </w:t>
      </w:r>
      <w:r>
        <w:t>Ontology</w:t>
      </w:r>
      <w:bookmarkEnd w:id="466"/>
    </w:p>
    <w:p w14:paraId="78C273FB" w14:textId="254D07A9" w:rsidR="00A30E6B" w:rsidRDefault="00A30E6B" w:rsidP="00A30E6B">
      <w:pPr>
        <w:pStyle w:val="Caption"/>
        <w:rPr>
          <w:rFonts w:ascii="Times New Roman" w:hAnsi="Times New Roman" w:cs="Times New Roman"/>
          <w:b w:val="0"/>
          <w:bCs/>
          <w:i w:val="0"/>
          <w:iCs w:val="0"/>
          <w:sz w:val="20"/>
          <w:szCs w:val="20"/>
        </w:rPr>
      </w:pPr>
      <w:r w:rsidRPr="00BF59E8">
        <w:rPr>
          <w:rFonts w:ascii="Times New Roman" w:hAnsi="Times New Roman" w:cs="Times New Roman"/>
          <w:b w:val="0"/>
          <w:bCs/>
          <w:i w:val="0"/>
          <w:iCs w:val="0"/>
          <w:sz w:val="20"/>
          <w:szCs w:val="20"/>
        </w:rPr>
        <w:t xml:space="preserve">The </w:t>
      </w:r>
      <w:r w:rsidRPr="00A30E6B">
        <w:rPr>
          <w:rFonts w:ascii="Times New Roman" w:hAnsi="Times New Roman" w:cs="Times New Roman"/>
          <w:b w:val="0"/>
          <w:bCs/>
          <w:i w:val="0"/>
          <w:iCs w:val="0"/>
          <w:sz w:val="20"/>
          <w:szCs w:val="20"/>
        </w:rPr>
        <w:t>Languages</w:t>
      </w:r>
      <w:r w:rsidR="00402863">
        <w:rPr>
          <w:rFonts w:ascii="Times New Roman" w:hAnsi="Times New Roman" w:cs="Times New Roman"/>
          <w:b w:val="0"/>
          <w:bCs/>
          <w:i w:val="0"/>
          <w:iCs w:val="0"/>
          <w:sz w:val="20"/>
          <w:szCs w:val="20"/>
        </w:rPr>
        <w:t xml:space="preserve"> (LANG)</w:t>
      </w:r>
      <w:r w:rsidRPr="00A30E6B">
        <w:rPr>
          <w:rFonts w:ascii="Times New Roman" w:hAnsi="Times New Roman" w:cs="Times New Roman"/>
          <w:b w:val="0"/>
          <w:bCs/>
          <w:i w:val="0"/>
          <w:iCs w:val="0"/>
          <w:sz w:val="20"/>
          <w:szCs w:val="20"/>
        </w:rPr>
        <w:t xml:space="preserve"> </w:t>
      </w:r>
      <w:r>
        <w:rPr>
          <w:rFonts w:ascii="Times New Roman" w:hAnsi="Times New Roman" w:cs="Times New Roman"/>
          <w:b w:val="0"/>
          <w:bCs/>
          <w:i w:val="0"/>
          <w:iCs w:val="0"/>
          <w:sz w:val="20"/>
          <w:szCs w:val="20"/>
        </w:rPr>
        <w:t xml:space="preserve">ontology </w:t>
      </w:r>
      <w:r w:rsidRPr="00A30E6B">
        <w:rPr>
          <w:rFonts w:ascii="Times New Roman" w:hAnsi="Times New Roman" w:cs="Times New Roman"/>
          <w:b w:val="0"/>
          <w:bCs/>
          <w:i w:val="0"/>
          <w:iCs w:val="0"/>
          <w:sz w:val="20"/>
          <w:szCs w:val="20"/>
        </w:rPr>
        <w:t>relates natural languages to formal languages, including</w:t>
      </w:r>
      <w:r>
        <w:rPr>
          <w:rFonts w:ascii="Times New Roman" w:hAnsi="Times New Roman" w:cs="Times New Roman"/>
          <w:b w:val="0"/>
          <w:bCs/>
          <w:i w:val="0"/>
          <w:iCs w:val="0"/>
          <w:sz w:val="20"/>
          <w:szCs w:val="20"/>
        </w:rPr>
        <w:t>, but not limited to, those used</w:t>
      </w:r>
      <w:r w:rsidRPr="00A30E6B">
        <w:rPr>
          <w:rFonts w:ascii="Times New Roman" w:hAnsi="Times New Roman" w:cs="Times New Roman"/>
          <w:b w:val="0"/>
          <w:bCs/>
          <w:i w:val="0"/>
          <w:iCs w:val="0"/>
          <w:sz w:val="20"/>
          <w:szCs w:val="20"/>
        </w:rPr>
        <w:t xml:space="preserve"> for knowledge representation and reasoning</w:t>
      </w:r>
      <w:r w:rsidRPr="00772853">
        <w:rPr>
          <w:rFonts w:ascii="Times New Roman" w:hAnsi="Times New Roman" w:cs="Times New Roman"/>
          <w:b w:val="0"/>
          <w:bCs/>
          <w:i w:val="0"/>
          <w:iCs w:val="0"/>
          <w:sz w:val="20"/>
          <w:szCs w:val="20"/>
        </w:rPr>
        <w:t>.</w:t>
      </w:r>
      <w:r>
        <w:rPr>
          <w:rFonts w:ascii="Times New Roman" w:hAnsi="Times New Roman" w:cs="Times New Roman"/>
          <w:b w:val="0"/>
          <w:bCs/>
          <w:i w:val="0"/>
          <w:iCs w:val="0"/>
          <w:sz w:val="20"/>
          <w:szCs w:val="20"/>
        </w:rPr>
        <w:t xml:space="preserve">  </w:t>
      </w:r>
      <w:r w:rsidRPr="00A30E6B">
        <w:rPr>
          <w:rFonts w:ascii="Times New Roman" w:hAnsi="Times New Roman" w:cs="Times New Roman"/>
          <w:b w:val="0"/>
          <w:bCs/>
          <w:i w:val="0"/>
          <w:iCs w:val="0"/>
          <w:sz w:val="20"/>
          <w:szCs w:val="20"/>
        </w:rPr>
        <w:t xml:space="preserve">This ontology complements </w:t>
      </w:r>
      <w:r>
        <w:rPr>
          <w:rFonts w:ascii="Times New Roman" w:hAnsi="Times New Roman" w:cs="Times New Roman"/>
          <w:b w:val="0"/>
          <w:bCs/>
          <w:i w:val="0"/>
          <w:iCs w:val="0"/>
          <w:sz w:val="20"/>
          <w:szCs w:val="20"/>
        </w:rPr>
        <w:t xml:space="preserve">and extends </w:t>
      </w:r>
      <w:r w:rsidRPr="00A30E6B">
        <w:rPr>
          <w:rFonts w:ascii="Times New Roman" w:hAnsi="Times New Roman" w:cs="Times New Roman"/>
          <w:b w:val="0"/>
          <w:bCs/>
          <w:i w:val="0"/>
          <w:iCs w:val="0"/>
          <w:sz w:val="20"/>
          <w:szCs w:val="20"/>
        </w:rPr>
        <w:t xml:space="preserve">the OMG’s </w:t>
      </w:r>
      <w:proofErr w:type="spellStart"/>
      <w:r w:rsidRPr="00A30E6B">
        <w:rPr>
          <w:rFonts w:ascii="Times New Roman" w:hAnsi="Times New Roman" w:cs="Times New Roman"/>
          <w:b w:val="0"/>
          <w:bCs/>
          <w:i w:val="0"/>
          <w:iCs w:val="0"/>
          <w:sz w:val="20"/>
          <w:szCs w:val="20"/>
        </w:rPr>
        <w:t>LanguageRepresentation</w:t>
      </w:r>
      <w:proofErr w:type="spellEnd"/>
      <w:r w:rsidRPr="00A30E6B">
        <w:rPr>
          <w:rFonts w:ascii="Times New Roman" w:hAnsi="Times New Roman" w:cs="Times New Roman"/>
          <w:b w:val="0"/>
          <w:bCs/>
          <w:i w:val="0"/>
          <w:iCs w:val="0"/>
          <w:sz w:val="20"/>
          <w:szCs w:val="20"/>
        </w:rPr>
        <w:t xml:space="preserve"> (</w:t>
      </w:r>
      <w:proofErr w:type="spellStart"/>
      <w:r w:rsidRPr="00A30E6B">
        <w:rPr>
          <w:rFonts w:ascii="Times New Roman" w:hAnsi="Times New Roman" w:cs="Times New Roman"/>
          <w:b w:val="0"/>
          <w:bCs/>
          <w:i w:val="0"/>
          <w:iCs w:val="0"/>
          <w:sz w:val="20"/>
          <w:szCs w:val="20"/>
        </w:rPr>
        <w:t>lcc-lr</w:t>
      </w:r>
      <w:proofErr w:type="spellEnd"/>
      <w:r w:rsidRPr="00A30E6B">
        <w:rPr>
          <w:rFonts w:ascii="Times New Roman" w:hAnsi="Times New Roman" w:cs="Times New Roman"/>
          <w:b w:val="0"/>
          <w:bCs/>
          <w:i w:val="0"/>
          <w:iCs w:val="0"/>
          <w:sz w:val="20"/>
          <w:szCs w:val="20"/>
        </w:rPr>
        <w:t>) ontology, from the Languages, Countries, and Codes (LCC) specification.</w:t>
      </w:r>
      <w:ins w:id="467" w:author="Sottara, Davide" w:date="2021-03-20T16:34:00Z">
        <w:r w:rsidR="006C5952">
          <w:rPr>
            <w:rFonts w:ascii="Times New Roman" w:hAnsi="Times New Roman" w:cs="Times New Roman"/>
            <w:b w:val="0"/>
            <w:bCs/>
            <w:i w:val="0"/>
            <w:iCs w:val="0"/>
            <w:sz w:val="20"/>
            <w:szCs w:val="20"/>
          </w:rPr>
          <w:t xml:space="preserve"> </w:t>
        </w:r>
        <w:r w:rsidR="006C5952">
          <w:rPr>
            <w:rFonts w:ascii="Times New Roman" w:hAnsi="Times New Roman" w:cs="Times New Roman"/>
            <w:b w:val="0"/>
            <w:bCs/>
            <w:i w:val="0"/>
            <w:iCs w:val="0"/>
            <w:sz w:val="20"/>
            <w:szCs w:val="20"/>
          </w:rPr>
          <w:fldChar w:fldCharType="begin"/>
        </w:r>
        <w:r w:rsidR="006C5952">
          <w:rPr>
            <w:rFonts w:ascii="Times New Roman" w:hAnsi="Times New Roman" w:cs="Times New Roman"/>
            <w:b w:val="0"/>
            <w:bCs/>
            <w:i w:val="0"/>
            <w:iCs w:val="0"/>
            <w:sz w:val="20"/>
            <w:szCs w:val="20"/>
          </w:rPr>
          <w:instrText xml:space="preserve"> REF _Ref67150478 \h </w:instrText>
        </w:r>
      </w:ins>
      <w:r w:rsidR="006C5952">
        <w:rPr>
          <w:rFonts w:ascii="Times New Roman" w:hAnsi="Times New Roman" w:cs="Times New Roman"/>
          <w:b w:val="0"/>
          <w:bCs/>
          <w:i w:val="0"/>
          <w:iCs w:val="0"/>
          <w:sz w:val="20"/>
          <w:szCs w:val="20"/>
        </w:rPr>
        <w:instrText xml:space="preserve"> \* MERGEFORMAT </w:instrText>
      </w:r>
      <w:r w:rsidR="006C5952">
        <w:rPr>
          <w:rFonts w:ascii="Times New Roman" w:hAnsi="Times New Roman" w:cs="Times New Roman"/>
          <w:b w:val="0"/>
          <w:bCs/>
          <w:i w:val="0"/>
          <w:iCs w:val="0"/>
          <w:sz w:val="20"/>
          <w:szCs w:val="20"/>
        </w:rPr>
      </w:r>
      <w:r w:rsidR="006C5952">
        <w:rPr>
          <w:rFonts w:ascii="Times New Roman" w:hAnsi="Times New Roman" w:cs="Times New Roman"/>
          <w:b w:val="0"/>
          <w:bCs/>
          <w:i w:val="0"/>
          <w:iCs w:val="0"/>
          <w:sz w:val="20"/>
          <w:szCs w:val="20"/>
        </w:rPr>
        <w:fldChar w:fldCharType="separate"/>
      </w:r>
      <w:ins w:id="468" w:author="Sottara, Davide" w:date="2021-03-20T16:34:00Z">
        <w:r w:rsidR="006C5952" w:rsidRPr="006C5952">
          <w:rPr>
            <w:rFonts w:ascii="Times New Roman" w:hAnsi="Times New Roman" w:cs="Times New Roman"/>
            <w:b w:val="0"/>
            <w:bCs/>
            <w:i w:val="0"/>
            <w:iCs w:val="0"/>
            <w:sz w:val="20"/>
            <w:szCs w:val="20"/>
            <w:rPrChange w:id="469" w:author="Sottara, Davide" w:date="2021-03-20T16:34:00Z">
              <w:rPr/>
            </w:rPrChange>
          </w:rPr>
          <w:t xml:space="preserve">Figure </w:t>
        </w:r>
        <w:r w:rsidR="006C5952" w:rsidRPr="006C5952">
          <w:rPr>
            <w:rFonts w:ascii="Times New Roman" w:hAnsi="Times New Roman" w:cs="Times New Roman"/>
            <w:b w:val="0"/>
            <w:bCs/>
            <w:i w:val="0"/>
            <w:iCs w:val="0"/>
            <w:sz w:val="20"/>
            <w:szCs w:val="20"/>
            <w:rPrChange w:id="470" w:author="Sottara, Davide" w:date="2021-03-20T16:34:00Z">
              <w:rPr>
                <w:noProof/>
              </w:rPr>
            </w:rPrChange>
          </w:rPr>
          <w:t>19</w:t>
        </w:r>
        <w:r w:rsidR="006C5952">
          <w:rPr>
            <w:rFonts w:ascii="Times New Roman" w:hAnsi="Times New Roman" w:cs="Times New Roman"/>
            <w:b w:val="0"/>
            <w:bCs/>
            <w:i w:val="0"/>
            <w:iCs w:val="0"/>
            <w:sz w:val="20"/>
            <w:szCs w:val="20"/>
          </w:rPr>
          <w:fldChar w:fldCharType="end"/>
        </w:r>
      </w:ins>
      <w:r>
        <w:rPr>
          <w:rFonts w:ascii="Times New Roman" w:hAnsi="Times New Roman" w:cs="Times New Roman"/>
          <w:b w:val="0"/>
          <w:bCs/>
          <w:i w:val="0"/>
          <w:iCs w:val="0"/>
          <w:sz w:val="20"/>
          <w:szCs w:val="20"/>
        </w:rPr>
        <w:t>, below, provides a view of how those relationships work.</w:t>
      </w:r>
    </w:p>
    <w:p w14:paraId="23A0EFF6" w14:textId="461F01C9" w:rsidR="00081D4B" w:rsidRPr="00081D4B" w:rsidRDefault="00081D4B" w:rsidP="00A30E6B">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While LCC-LR focuses on </w:t>
      </w:r>
      <w:r w:rsidRPr="005F18EA">
        <w:rPr>
          <w:rFonts w:ascii="Times New Roman" w:hAnsi="Times New Roman" w:cs="Times New Roman"/>
          <w:b w:val="0"/>
          <w:bCs/>
          <w:sz w:val="20"/>
          <w:szCs w:val="20"/>
        </w:rPr>
        <w:t>Natural</w:t>
      </w:r>
      <w:r>
        <w:rPr>
          <w:rFonts w:ascii="Times New Roman" w:hAnsi="Times New Roman" w:cs="Times New Roman"/>
          <w:b w:val="0"/>
          <w:bCs/>
          <w:i w:val="0"/>
          <w:iCs w:val="0"/>
          <w:sz w:val="20"/>
          <w:szCs w:val="20"/>
        </w:rPr>
        <w:t xml:space="preserve"> Languages, the API4KP ontology focuses on </w:t>
      </w:r>
      <w:r>
        <w:rPr>
          <w:rFonts w:ascii="Times New Roman" w:hAnsi="Times New Roman" w:cs="Times New Roman"/>
          <w:b w:val="0"/>
          <w:bCs/>
          <w:sz w:val="20"/>
          <w:szCs w:val="20"/>
        </w:rPr>
        <w:t>Constructed</w:t>
      </w:r>
      <w:r>
        <w:rPr>
          <w:rFonts w:ascii="Times New Roman" w:hAnsi="Times New Roman" w:cs="Times New Roman"/>
          <w:b w:val="0"/>
          <w:bCs/>
          <w:i w:val="0"/>
          <w:iCs w:val="0"/>
          <w:sz w:val="20"/>
          <w:szCs w:val="20"/>
        </w:rPr>
        <w:t xml:space="preserve"> Languages, and </w:t>
      </w:r>
      <w:proofErr w:type="gramStart"/>
      <w:r>
        <w:rPr>
          <w:rFonts w:ascii="Times New Roman" w:hAnsi="Times New Roman" w:cs="Times New Roman"/>
          <w:b w:val="0"/>
          <w:bCs/>
          <w:i w:val="0"/>
          <w:iCs w:val="0"/>
          <w:sz w:val="20"/>
          <w:szCs w:val="20"/>
        </w:rPr>
        <w:t>in particular on</w:t>
      </w:r>
      <w:proofErr w:type="gramEnd"/>
      <w:r>
        <w:rPr>
          <w:rFonts w:ascii="Times New Roman" w:hAnsi="Times New Roman" w:cs="Times New Roman"/>
          <w:b w:val="0"/>
          <w:bCs/>
          <w:i w:val="0"/>
          <w:iCs w:val="0"/>
          <w:sz w:val="20"/>
          <w:szCs w:val="20"/>
        </w:rPr>
        <w:t xml:space="preserve"> languages that can be described using a Formal Grammar.</w:t>
      </w:r>
      <w:r w:rsidR="0029359A">
        <w:rPr>
          <w:rFonts w:ascii="Times New Roman" w:hAnsi="Times New Roman" w:cs="Times New Roman"/>
          <w:b w:val="0"/>
          <w:bCs/>
          <w:i w:val="0"/>
          <w:iCs w:val="0"/>
          <w:sz w:val="20"/>
          <w:szCs w:val="20"/>
        </w:rPr>
        <w:t xml:space="preserve"> </w:t>
      </w:r>
      <w:r w:rsidR="004466E7">
        <w:rPr>
          <w:rFonts w:ascii="Times New Roman" w:hAnsi="Times New Roman" w:cs="Times New Roman"/>
          <w:b w:val="0"/>
          <w:bCs/>
          <w:i w:val="0"/>
          <w:iCs w:val="0"/>
          <w:sz w:val="20"/>
          <w:szCs w:val="20"/>
        </w:rPr>
        <w:t>A Formal Grammar is a Knowledge Asset that has formal semantics – for example, based on constraints or production rules, which is used to define and recognize the sentences of a language. Formal Grammars are usually expressed using a Formal (meta)Language such as the Backus-Naur Format.</w:t>
      </w:r>
      <w:r w:rsidR="0029359A">
        <w:rPr>
          <w:rFonts w:ascii="Times New Roman" w:hAnsi="Times New Roman" w:cs="Times New Roman"/>
          <w:b w:val="0"/>
          <w:bCs/>
          <w:i w:val="0"/>
          <w:iCs w:val="0"/>
          <w:sz w:val="20"/>
          <w:szCs w:val="20"/>
        </w:rPr>
        <w:t xml:space="preserve"> </w:t>
      </w:r>
      <w:r w:rsidR="004466E7">
        <w:rPr>
          <w:rFonts w:ascii="Times New Roman" w:hAnsi="Times New Roman" w:cs="Times New Roman"/>
          <w:b w:val="0"/>
          <w:bCs/>
          <w:i w:val="0"/>
          <w:iCs w:val="0"/>
          <w:sz w:val="20"/>
          <w:szCs w:val="20"/>
        </w:rPr>
        <w:t>Notice that being defined using a Formal Grammar is necessary for the language to be Machine-Readable. However, it is not sufficient to infer that any, as opposed to all, Expressions in the Language would have Formal Semantics itself (</w:t>
      </w:r>
      <w:r w:rsidR="004466E7" w:rsidRPr="0029359A">
        <w:rPr>
          <w:rFonts w:ascii="Times New Roman" w:hAnsi="Times New Roman" w:cs="Times New Roman"/>
          <w:b w:val="0"/>
          <w:bCs/>
          <w:sz w:val="20"/>
          <w:szCs w:val="20"/>
        </w:rPr>
        <w:t>i.e</w:t>
      </w:r>
      <w:r w:rsidR="004466E7">
        <w:rPr>
          <w:rFonts w:ascii="Times New Roman" w:hAnsi="Times New Roman" w:cs="Times New Roman"/>
          <w:b w:val="0"/>
          <w:bCs/>
          <w:i w:val="0"/>
          <w:iCs w:val="0"/>
          <w:sz w:val="20"/>
          <w:szCs w:val="20"/>
        </w:rPr>
        <w:t>.</w:t>
      </w:r>
      <w:r w:rsidR="0029359A">
        <w:rPr>
          <w:rFonts w:ascii="Times New Roman" w:hAnsi="Times New Roman" w:cs="Times New Roman"/>
          <w:b w:val="0"/>
          <w:bCs/>
          <w:i w:val="0"/>
          <w:iCs w:val="0"/>
          <w:sz w:val="20"/>
          <w:szCs w:val="20"/>
        </w:rPr>
        <w:t>,</w:t>
      </w:r>
      <w:r w:rsidR="004466E7">
        <w:rPr>
          <w:rFonts w:ascii="Times New Roman" w:hAnsi="Times New Roman" w:cs="Times New Roman"/>
          <w:b w:val="0"/>
          <w:bCs/>
          <w:i w:val="0"/>
          <w:iCs w:val="0"/>
          <w:sz w:val="20"/>
          <w:szCs w:val="20"/>
        </w:rPr>
        <w:t xml:space="preserve"> to make the Language Machine-Executable). In fact, to have Formal Semantics is a property of the Asset more than its Expression. For example, consider the </w:t>
      </w:r>
      <w:r w:rsidR="005A7386">
        <w:rPr>
          <w:rFonts w:ascii="Times New Roman" w:hAnsi="Times New Roman" w:cs="Times New Roman"/>
          <w:b w:val="0"/>
          <w:bCs/>
          <w:i w:val="0"/>
          <w:iCs w:val="0"/>
          <w:sz w:val="20"/>
          <w:szCs w:val="20"/>
        </w:rPr>
        <w:t>elementary sentences “all men are mortal” or “2+2=4”: both are (semantically) formal, despite not having been formalized.</w:t>
      </w:r>
      <w:r w:rsidR="0029359A">
        <w:rPr>
          <w:rFonts w:ascii="Times New Roman" w:hAnsi="Times New Roman" w:cs="Times New Roman"/>
          <w:b w:val="0"/>
          <w:bCs/>
          <w:i w:val="0"/>
          <w:iCs w:val="0"/>
          <w:sz w:val="20"/>
          <w:szCs w:val="20"/>
        </w:rPr>
        <w:t xml:space="preserve"> </w:t>
      </w:r>
      <w:r w:rsidR="004466E7">
        <w:rPr>
          <w:rFonts w:ascii="Times New Roman" w:hAnsi="Times New Roman" w:cs="Times New Roman"/>
          <w:b w:val="0"/>
          <w:bCs/>
          <w:i w:val="0"/>
          <w:iCs w:val="0"/>
          <w:sz w:val="20"/>
          <w:szCs w:val="20"/>
        </w:rPr>
        <w:t xml:space="preserve">This distinction is primarily important from the perspective of the API4KP Knowledge Reasoning APIs. Because of the possible ambiguity, the use of the term “Formal Language” is discouraged unless </w:t>
      </w:r>
      <w:proofErr w:type="gramStart"/>
      <w:r w:rsidR="004466E7">
        <w:rPr>
          <w:rFonts w:ascii="Times New Roman" w:hAnsi="Times New Roman" w:cs="Times New Roman"/>
          <w:b w:val="0"/>
          <w:bCs/>
          <w:i w:val="0"/>
          <w:iCs w:val="0"/>
          <w:sz w:val="20"/>
          <w:szCs w:val="20"/>
        </w:rPr>
        <w:t>absolutely clear</w:t>
      </w:r>
      <w:proofErr w:type="gramEnd"/>
      <w:r w:rsidR="004466E7">
        <w:rPr>
          <w:rFonts w:ascii="Times New Roman" w:hAnsi="Times New Roman" w:cs="Times New Roman"/>
          <w:b w:val="0"/>
          <w:bCs/>
          <w:i w:val="0"/>
          <w:iCs w:val="0"/>
          <w:sz w:val="20"/>
          <w:szCs w:val="20"/>
        </w:rPr>
        <w:t xml:space="preserve"> from the context of use.</w:t>
      </w:r>
    </w:p>
    <w:p w14:paraId="5593D533" w14:textId="27820C4B" w:rsidR="00354EF2" w:rsidRDefault="00A30E6B" w:rsidP="00FA0A98">
      <w:pPr>
        <w:keepNext/>
        <w:spacing w:before="245" w:after="72"/>
        <w:rPr>
          <w:b/>
        </w:rPr>
      </w:pPr>
      <w:r>
        <w:rPr>
          <w:noProof/>
        </w:rPr>
        <w:lastRenderedPageBreak/>
        <w:drawing>
          <wp:inline distT="0" distB="0" distL="0" distR="0" wp14:anchorId="2312D721" wp14:editId="5E4C1302">
            <wp:extent cx="6122035" cy="40119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2035" cy="4011930"/>
                    </a:xfrm>
                    <a:prstGeom prst="rect">
                      <a:avLst/>
                    </a:prstGeom>
                  </pic:spPr>
                </pic:pic>
              </a:graphicData>
            </a:graphic>
          </wp:inline>
        </w:drawing>
      </w:r>
    </w:p>
    <w:p w14:paraId="52553DC5" w14:textId="48DAE00A" w:rsidR="00A30E6B" w:rsidRPr="00B8073B" w:rsidRDefault="006C5952" w:rsidP="006C5952">
      <w:pPr>
        <w:pStyle w:val="Caption"/>
        <w:rPr>
          <w:sz w:val="20"/>
          <w:szCs w:val="20"/>
        </w:rPr>
      </w:pPr>
      <w:bookmarkStart w:id="471" w:name="_Ref67150478"/>
      <w:ins w:id="472" w:author="Sottara, Davide" w:date="2021-03-20T16:34:00Z">
        <w:r w:rsidRPr="006C5952">
          <w:rPr>
            <w:sz w:val="20"/>
            <w:szCs w:val="20"/>
            <w:rPrChange w:id="473" w:author="Sottara, Davide" w:date="2021-03-20T16:34:00Z">
              <w:rPr/>
            </w:rPrChange>
          </w:rPr>
          <w:t xml:space="preserve">Figure </w:t>
        </w:r>
        <w:r w:rsidRPr="006C5952">
          <w:rPr>
            <w:sz w:val="20"/>
            <w:szCs w:val="20"/>
            <w:rPrChange w:id="474" w:author="Sottara, Davide" w:date="2021-03-20T16:34:00Z">
              <w:rPr/>
            </w:rPrChange>
          </w:rPr>
          <w:fldChar w:fldCharType="begin"/>
        </w:r>
        <w:r w:rsidRPr="006C5952">
          <w:rPr>
            <w:sz w:val="20"/>
            <w:szCs w:val="20"/>
            <w:rPrChange w:id="475" w:author="Sottara, Davide" w:date="2021-03-20T16:34:00Z">
              <w:rPr/>
            </w:rPrChange>
          </w:rPr>
          <w:instrText xml:space="preserve"> SEQ Figure \* ARABIC </w:instrText>
        </w:r>
      </w:ins>
      <w:r w:rsidRPr="006C5952">
        <w:rPr>
          <w:sz w:val="20"/>
          <w:szCs w:val="20"/>
          <w:rPrChange w:id="476" w:author="Sottara, Davide" w:date="2021-03-20T16:34:00Z">
            <w:rPr/>
          </w:rPrChange>
        </w:rPr>
        <w:fldChar w:fldCharType="separate"/>
      </w:r>
      <w:ins w:id="477" w:author="Sottara, Davide" w:date="2021-03-20T16:44:00Z">
        <w:r w:rsidR="00E54B8C">
          <w:rPr>
            <w:noProof/>
            <w:sz w:val="20"/>
            <w:szCs w:val="20"/>
          </w:rPr>
          <w:t>19</w:t>
        </w:r>
      </w:ins>
      <w:ins w:id="478" w:author="Sottara, Davide" w:date="2021-03-20T16:34:00Z">
        <w:r w:rsidRPr="006C5952">
          <w:rPr>
            <w:sz w:val="20"/>
            <w:szCs w:val="20"/>
            <w:rPrChange w:id="479" w:author="Sottara, Davide" w:date="2021-03-20T16:34:00Z">
              <w:rPr/>
            </w:rPrChange>
          </w:rPr>
          <w:fldChar w:fldCharType="end"/>
        </w:r>
      </w:ins>
      <w:bookmarkEnd w:id="471"/>
      <w:ins w:id="480" w:author="Sottara, Davide" w:date="2021-03-20T16:36:00Z">
        <w:r w:rsidR="00321732">
          <w:rPr>
            <w:sz w:val="20"/>
            <w:szCs w:val="20"/>
          </w:rPr>
          <w:t>.</w:t>
        </w:r>
      </w:ins>
      <w:r w:rsidR="00A30E6B" w:rsidRPr="00B8073B">
        <w:rPr>
          <w:sz w:val="20"/>
          <w:szCs w:val="20"/>
        </w:rPr>
        <w:t xml:space="preserve"> </w:t>
      </w:r>
      <w:r w:rsidR="00A30E6B">
        <w:rPr>
          <w:sz w:val="20"/>
          <w:szCs w:val="20"/>
        </w:rPr>
        <w:t xml:space="preserve">Expressions and </w:t>
      </w:r>
      <w:r w:rsidR="00B91ED8">
        <w:rPr>
          <w:sz w:val="20"/>
          <w:szCs w:val="20"/>
        </w:rPr>
        <w:t>Languages</w:t>
      </w:r>
    </w:p>
    <w:p w14:paraId="431E678C" w14:textId="13F0A772" w:rsidR="00A30E6B" w:rsidRDefault="00A30E6B" w:rsidP="00FA0A98">
      <w:pPr>
        <w:keepNext/>
        <w:spacing w:before="245" w:after="72"/>
        <w:rPr>
          <w:b/>
        </w:rPr>
      </w:pPr>
    </w:p>
    <w:p w14:paraId="5BC18ADB" w14:textId="55B4B9BE" w:rsidR="00B91ED8" w:rsidRDefault="00B91ED8" w:rsidP="00B91ED8">
      <w:pPr>
        <w:pStyle w:val="Heading3"/>
      </w:pPr>
      <w:bookmarkStart w:id="481" w:name="_Toc65413937"/>
      <w:r>
        <w:t>API4KP Ontology of Operations</w:t>
      </w:r>
      <w:r w:rsidR="004B577C">
        <w:t xml:space="preserve"> (OPS)</w:t>
      </w:r>
      <w:bookmarkEnd w:id="481"/>
    </w:p>
    <w:p w14:paraId="12548B45" w14:textId="6F61B0FD" w:rsidR="00B91ED8" w:rsidRDefault="00B91ED8" w:rsidP="00B91ED8">
      <w:pPr>
        <w:pStyle w:val="Caption"/>
        <w:rPr>
          <w:rFonts w:ascii="Times New Roman" w:hAnsi="Times New Roman" w:cs="Times New Roman"/>
          <w:b w:val="0"/>
          <w:bCs/>
          <w:i w:val="0"/>
          <w:iCs w:val="0"/>
          <w:sz w:val="20"/>
          <w:szCs w:val="20"/>
        </w:rPr>
      </w:pPr>
      <w:r w:rsidRPr="00B91ED8">
        <w:rPr>
          <w:rFonts w:ascii="Times New Roman" w:hAnsi="Times New Roman" w:cs="Times New Roman"/>
          <w:b w:val="0"/>
          <w:bCs/>
          <w:i w:val="0"/>
          <w:iCs w:val="0"/>
          <w:sz w:val="20"/>
          <w:szCs w:val="20"/>
        </w:rPr>
        <w:t>The API4KP Operation</w:t>
      </w:r>
      <w:r>
        <w:rPr>
          <w:rFonts w:ascii="Times New Roman" w:hAnsi="Times New Roman" w:cs="Times New Roman"/>
          <w:b w:val="0"/>
          <w:bCs/>
          <w:i w:val="0"/>
          <w:iCs w:val="0"/>
          <w:sz w:val="20"/>
          <w:szCs w:val="20"/>
        </w:rPr>
        <w:t>s</w:t>
      </w:r>
      <w:r w:rsidRPr="00B91ED8">
        <w:rPr>
          <w:rFonts w:ascii="Times New Roman" w:hAnsi="Times New Roman" w:cs="Times New Roman"/>
          <w:b w:val="0"/>
          <w:bCs/>
          <w:i w:val="0"/>
          <w:iCs w:val="0"/>
          <w:sz w:val="20"/>
          <w:szCs w:val="20"/>
        </w:rPr>
        <w:t xml:space="preserve"> </w:t>
      </w:r>
      <w:r w:rsidR="00402863">
        <w:rPr>
          <w:rFonts w:ascii="Times New Roman" w:hAnsi="Times New Roman" w:cs="Times New Roman"/>
          <w:b w:val="0"/>
          <w:bCs/>
          <w:i w:val="0"/>
          <w:iCs w:val="0"/>
          <w:sz w:val="20"/>
          <w:szCs w:val="20"/>
        </w:rPr>
        <w:t xml:space="preserve">(OPS) </w:t>
      </w:r>
      <w:r w:rsidRPr="00B91ED8">
        <w:rPr>
          <w:rFonts w:ascii="Times New Roman" w:hAnsi="Times New Roman" w:cs="Times New Roman"/>
          <w:b w:val="0"/>
          <w:bCs/>
          <w:i w:val="0"/>
          <w:iCs w:val="0"/>
          <w:sz w:val="20"/>
          <w:szCs w:val="20"/>
        </w:rPr>
        <w:t xml:space="preserve">ontology formalizes the notion of </w:t>
      </w:r>
      <w:r>
        <w:rPr>
          <w:rFonts w:ascii="Times New Roman" w:hAnsi="Times New Roman" w:cs="Times New Roman"/>
          <w:b w:val="0"/>
          <w:bCs/>
          <w:i w:val="0"/>
          <w:iCs w:val="0"/>
          <w:sz w:val="20"/>
          <w:szCs w:val="20"/>
        </w:rPr>
        <w:t>a k</w:t>
      </w:r>
      <w:r w:rsidRPr="00B91ED8">
        <w:rPr>
          <w:rFonts w:ascii="Times New Roman" w:hAnsi="Times New Roman" w:cs="Times New Roman"/>
          <w:b w:val="0"/>
          <w:bCs/>
          <w:i w:val="0"/>
          <w:iCs w:val="0"/>
          <w:sz w:val="20"/>
          <w:szCs w:val="20"/>
        </w:rPr>
        <w:t xml:space="preserve">nowledge </w:t>
      </w:r>
      <w:r>
        <w:rPr>
          <w:rFonts w:ascii="Times New Roman" w:hAnsi="Times New Roman" w:cs="Times New Roman"/>
          <w:b w:val="0"/>
          <w:bCs/>
          <w:i w:val="0"/>
          <w:iCs w:val="0"/>
          <w:sz w:val="20"/>
          <w:szCs w:val="20"/>
        </w:rPr>
        <w:t>p</w:t>
      </w:r>
      <w:r w:rsidRPr="00B91ED8">
        <w:rPr>
          <w:rFonts w:ascii="Times New Roman" w:hAnsi="Times New Roman" w:cs="Times New Roman"/>
          <w:b w:val="0"/>
          <w:bCs/>
          <w:i w:val="0"/>
          <w:iCs w:val="0"/>
          <w:sz w:val="20"/>
          <w:szCs w:val="20"/>
        </w:rPr>
        <w:t xml:space="preserve">rocessing </w:t>
      </w:r>
      <w:r>
        <w:rPr>
          <w:rFonts w:ascii="Times New Roman" w:hAnsi="Times New Roman" w:cs="Times New Roman"/>
          <w:b w:val="0"/>
          <w:bCs/>
          <w:i w:val="0"/>
          <w:iCs w:val="0"/>
          <w:sz w:val="20"/>
          <w:szCs w:val="20"/>
        </w:rPr>
        <w:t>t</w:t>
      </w:r>
      <w:r w:rsidRPr="00B91ED8">
        <w:rPr>
          <w:rFonts w:ascii="Times New Roman" w:hAnsi="Times New Roman" w:cs="Times New Roman"/>
          <w:b w:val="0"/>
          <w:bCs/>
          <w:i w:val="0"/>
          <w:iCs w:val="0"/>
          <w:sz w:val="20"/>
          <w:szCs w:val="20"/>
        </w:rPr>
        <w:t xml:space="preserve">ask, providing semantics for the </w:t>
      </w:r>
      <w:r>
        <w:rPr>
          <w:rFonts w:ascii="Times New Roman" w:hAnsi="Times New Roman" w:cs="Times New Roman"/>
          <w:b w:val="0"/>
          <w:bCs/>
          <w:i w:val="0"/>
          <w:iCs w:val="0"/>
          <w:sz w:val="20"/>
          <w:szCs w:val="20"/>
        </w:rPr>
        <w:t>o</w:t>
      </w:r>
      <w:r w:rsidRPr="00B91ED8">
        <w:rPr>
          <w:rFonts w:ascii="Times New Roman" w:hAnsi="Times New Roman" w:cs="Times New Roman"/>
          <w:b w:val="0"/>
          <w:bCs/>
          <w:i w:val="0"/>
          <w:iCs w:val="0"/>
          <w:sz w:val="20"/>
          <w:szCs w:val="20"/>
        </w:rPr>
        <w:t>perations that are exposed by means of the API4KP APIs</w:t>
      </w:r>
      <w:r>
        <w:rPr>
          <w:rFonts w:ascii="Times New Roman" w:hAnsi="Times New Roman" w:cs="Times New Roman"/>
          <w:b w:val="0"/>
          <w:bCs/>
          <w:i w:val="0"/>
          <w:iCs w:val="0"/>
          <w:sz w:val="20"/>
          <w:szCs w:val="20"/>
        </w:rPr>
        <w:t xml:space="preserve">, </w:t>
      </w:r>
      <w:r w:rsidRPr="00B91ED8">
        <w:rPr>
          <w:rFonts w:ascii="Times New Roman" w:hAnsi="Times New Roman" w:cs="Times New Roman"/>
          <w:b w:val="0"/>
          <w:bCs/>
          <w:i w:val="0"/>
          <w:iCs w:val="0"/>
          <w:sz w:val="20"/>
          <w:szCs w:val="20"/>
        </w:rPr>
        <w:t>including but not limited to access and transformation services.</w:t>
      </w:r>
    </w:p>
    <w:p w14:paraId="11CFBACC" w14:textId="77777777" w:rsidR="00C73F95" w:rsidRDefault="00C73F95" w:rsidP="00B91ED8">
      <w:pPr>
        <w:pStyle w:val="Caption"/>
        <w:rPr>
          <w:rFonts w:ascii="Times New Roman" w:hAnsi="Times New Roman" w:cs="Times New Roman"/>
          <w:b w:val="0"/>
          <w:bCs/>
          <w:i w:val="0"/>
          <w:iCs w:val="0"/>
          <w:sz w:val="20"/>
          <w:szCs w:val="20"/>
        </w:rPr>
      </w:pPr>
    </w:p>
    <w:p w14:paraId="7F594B39" w14:textId="2D4D7863" w:rsidR="00B31FB4" w:rsidRDefault="00B31FB4" w:rsidP="00B91ED8">
      <w:pPr>
        <w:pStyle w:val="Caption"/>
        <w:rPr>
          <w:rFonts w:ascii="Times New Roman" w:hAnsi="Times New Roman" w:cs="Times New Roman"/>
          <w:b w:val="0"/>
          <w:bCs/>
          <w:i w:val="0"/>
          <w:iCs w:val="0"/>
          <w:sz w:val="20"/>
          <w:szCs w:val="20"/>
        </w:rPr>
      </w:pPr>
      <w:r>
        <w:rPr>
          <w:noProof/>
        </w:rPr>
        <w:drawing>
          <wp:inline distT="0" distB="0" distL="0" distR="0" wp14:anchorId="2026334C" wp14:editId="6A50BDE5">
            <wp:extent cx="6122035" cy="2390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2035" cy="2390775"/>
                    </a:xfrm>
                    <a:prstGeom prst="rect">
                      <a:avLst/>
                    </a:prstGeom>
                  </pic:spPr>
                </pic:pic>
              </a:graphicData>
            </a:graphic>
          </wp:inline>
        </w:drawing>
      </w:r>
    </w:p>
    <w:p w14:paraId="5DCDD79C" w14:textId="783E996F" w:rsidR="00B31FB4" w:rsidRDefault="00321732" w:rsidP="00321732">
      <w:pPr>
        <w:pStyle w:val="Caption"/>
        <w:rPr>
          <w:sz w:val="20"/>
          <w:szCs w:val="20"/>
        </w:rPr>
      </w:pPr>
      <w:bookmarkStart w:id="482" w:name="_Ref67150571"/>
      <w:ins w:id="483" w:author="Sottara, Davide" w:date="2021-03-20T16:35:00Z">
        <w:r w:rsidRPr="00321732">
          <w:rPr>
            <w:sz w:val="20"/>
            <w:szCs w:val="20"/>
            <w:rPrChange w:id="484" w:author="Sottara, Davide" w:date="2021-03-20T16:35:00Z">
              <w:rPr/>
            </w:rPrChange>
          </w:rPr>
          <w:t xml:space="preserve">Figure </w:t>
        </w:r>
        <w:r w:rsidRPr="00321732">
          <w:rPr>
            <w:sz w:val="20"/>
            <w:szCs w:val="20"/>
            <w:rPrChange w:id="485" w:author="Sottara, Davide" w:date="2021-03-20T16:35:00Z">
              <w:rPr/>
            </w:rPrChange>
          </w:rPr>
          <w:fldChar w:fldCharType="begin"/>
        </w:r>
        <w:r w:rsidRPr="00321732">
          <w:rPr>
            <w:sz w:val="20"/>
            <w:szCs w:val="20"/>
            <w:rPrChange w:id="486" w:author="Sottara, Davide" w:date="2021-03-20T16:35:00Z">
              <w:rPr/>
            </w:rPrChange>
          </w:rPr>
          <w:instrText xml:space="preserve"> SEQ Figure \* ARABIC </w:instrText>
        </w:r>
      </w:ins>
      <w:r w:rsidRPr="00321732">
        <w:rPr>
          <w:sz w:val="20"/>
          <w:szCs w:val="20"/>
          <w:rPrChange w:id="487" w:author="Sottara, Davide" w:date="2021-03-20T16:35:00Z">
            <w:rPr/>
          </w:rPrChange>
        </w:rPr>
        <w:fldChar w:fldCharType="separate"/>
      </w:r>
      <w:ins w:id="488" w:author="Sottara, Davide" w:date="2021-03-20T16:44:00Z">
        <w:r w:rsidR="00E54B8C">
          <w:rPr>
            <w:noProof/>
            <w:sz w:val="20"/>
            <w:szCs w:val="20"/>
          </w:rPr>
          <w:t>20</w:t>
        </w:r>
      </w:ins>
      <w:ins w:id="489" w:author="Sottara, Davide" w:date="2021-03-20T16:35:00Z">
        <w:r w:rsidRPr="00321732">
          <w:rPr>
            <w:sz w:val="20"/>
            <w:szCs w:val="20"/>
            <w:rPrChange w:id="490" w:author="Sottara, Davide" w:date="2021-03-20T16:35:00Z">
              <w:rPr/>
            </w:rPrChange>
          </w:rPr>
          <w:fldChar w:fldCharType="end"/>
        </w:r>
      </w:ins>
      <w:bookmarkEnd w:id="482"/>
      <w:ins w:id="491" w:author="Sottara, Davide" w:date="2021-03-20T16:36:00Z">
        <w:r>
          <w:rPr>
            <w:sz w:val="20"/>
            <w:szCs w:val="20"/>
          </w:rPr>
          <w:t>.</w:t>
        </w:r>
      </w:ins>
      <w:r w:rsidR="00B31FB4" w:rsidRPr="00B8073B">
        <w:rPr>
          <w:sz w:val="20"/>
          <w:szCs w:val="20"/>
        </w:rPr>
        <w:t xml:space="preserve"> </w:t>
      </w:r>
      <w:r w:rsidR="00B31FB4">
        <w:rPr>
          <w:sz w:val="20"/>
          <w:szCs w:val="20"/>
        </w:rPr>
        <w:t>Knowledge Processing Task Definition</w:t>
      </w:r>
    </w:p>
    <w:p w14:paraId="7B521FF6" w14:textId="18A12691" w:rsidR="004930AC" w:rsidRDefault="004930AC" w:rsidP="00B91ED8">
      <w:pPr>
        <w:pStyle w:val="Caption"/>
        <w:rPr>
          <w:rFonts w:ascii="Times New Roman" w:hAnsi="Times New Roman" w:cs="Times New Roman"/>
          <w:b w:val="0"/>
          <w:bCs/>
          <w:i w:val="0"/>
          <w:iCs w:val="0"/>
          <w:sz w:val="20"/>
          <w:szCs w:val="20"/>
        </w:rPr>
      </w:pPr>
    </w:p>
    <w:p w14:paraId="79514870" w14:textId="0A0E76A5" w:rsidR="004930AC" w:rsidRDefault="004930AC" w:rsidP="00B91ED8">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In API4KP, a “Task” is the abstract, conceptual counterpart of an Activity. Instances of the former are </w:t>
      </w:r>
      <w:proofErr w:type="spellStart"/>
      <w:r>
        <w:rPr>
          <w:rFonts w:ascii="Times New Roman" w:hAnsi="Times New Roman" w:cs="Times New Roman"/>
          <w:b w:val="0"/>
          <w:bCs/>
          <w:i w:val="0"/>
          <w:iCs w:val="0"/>
          <w:sz w:val="20"/>
          <w:szCs w:val="20"/>
        </w:rPr>
        <w:t>intensional</w:t>
      </w:r>
      <w:proofErr w:type="spellEnd"/>
      <w:r>
        <w:rPr>
          <w:rFonts w:ascii="Times New Roman" w:hAnsi="Times New Roman" w:cs="Times New Roman"/>
          <w:b w:val="0"/>
          <w:bCs/>
          <w:i w:val="0"/>
          <w:iCs w:val="0"/>
          <w:sz w:val="20"/>
          <w:szCs w:val="20"/>
        </w:rPr>
        <w:t xml:space="preserve"> and definitional, while instances of the latter are extensional occurrences that realize the former. </w:t>
      </w:r>
    </w:p>
    <w:p w14:paraId="67EA4FE9" w14:textId="2BBF370B" w:rsidR="004930AC" w:rsidRDefault="004930AC" w:rsidP="00B91ED8">
      <w:pPr>
        <w:pStyle w:val="Caption"/>
        <w:rPr>
          <w:rFonts w:ascii="Times New Roman" w:hAnsi="Times New Roman" w:cs="Times New Roman"/>
          <w:b w:val="0"/>
          <w:bCs/>
          <w:i w:val="0"/>
          <w:iCs w:val="0"/>
          <w:sz w:val="20"/>
          <w:szCs w:val="20"/>
        </w:rPr>
      </w:pPr>
      <w:r>
        <w:rPr>
          <w:rFonts w:ascii="Times New Roman" w:hAnsi="Times New Roman" w:cs="Times New Roman"/>
          <w:b w:val="0"/>
          <w:bCs/>
          <w:i w:val="0"/>
          <w:iCs w:val="0"/>
          <w:sz w:val="20"/>
          <w:szCs w:val="20"/>
        </w:rPr>
        <w:t xml:space="preserve">For example, the class of “Translation Tasks” correspond to the set of all Tasks that involve a mapping between two languages, such as ‘OWL-2 to Common Logic Translation Task (based on a specific mapping)’. The Task is then realized every time an Operator performs an (instance/occurrence of) Translation Activity, applying the mapping to a source Artifact </w:t>
      </w:r>
      <w:r w:rsidRPr="009A1473">
        <w:rPr>
          <w:rFonts w:ascii="Times New Roman" w:hAnsi="Times New Roman" w:cs="Times New Roman"/>
          <w:b w:val="0"/>
          <w:bCs/>
          <w:sz w:val="20"/>
          <w:szCs w:val="20"/>
        </w:rPr>
        <w:t>e.g</w:t>
      </w:r>
      <w:r>
        <w:rPr>
          <w:rFonts w:ascii="Times New Roman" w:hAnsi="Times New Roman" w:cs="Times New Roman"/>
          <w:b w:val="0"/>
          <w:bCs/>
          <w:i w:val="0"/>
          <w:iCs w:val="0"/>
          <w:sz w:val="20"/>
          <w:szCs w:val="20"/>
        </w:rPr>
        <w:t>.</w:t>
      </w:r>
      <w:r w:rsidR="009A1473">
        <w:rPr>
          <w:rFonts w:ascii="Times New Roman" w:hAnsi="Times New Roman" w:cs="Times New Roman"/>
          <w:b w:val="0"/>
          <w:bCs/>
          <w:i w:val="0"/>
          <w:iCs w:val="0"/>
          <w:sz w:val="20"/>
          <w:szCs w:val="20"/>
        </w:rPr>
        <w:t>,</w:t>
      </w:r>
      <w:r>
        <w:rPr>
          <w:rFonts w:ascii="Times New Roman" w:hAnsi="Times New Roman" w:cs="Times New Roman"/>
          <w:b w:val="0"/>
          <w:bCs/>
          <w:i w:val="0"/>
          <w:iCs w:val="0"/>
          <w:sz w:val="20"/>
          <w:szCs w:val="20"/>
        </w:rPr>
        <w:t xml:space="preserve"> in OWL-2 to generate a specific Artifact e.g. in Common Logic.</w:t>
      </w:r>
    </w:p>
    <w:p w14:paraId="1010403D" w14:textId="60C924AD" w:rsidR="00B31FB4" w:rsidRPr="00B91ED8" w:rsidRDefault="00321732" w:rsidP="00B91ED8">
      <w:pPr>
        <w:pStyle w:val="Caption"/>
        <w:rPr>
          <w:rFonts w:ascii="Times New Roman" w:hAnsi="Times New Roman" w:cs="Times New Roman"/>
          <w:b w:val="0"/>
          <w:bCs/>
          <w:i w:val="0"/>
          <w:iCs w:val="0"/>
          <w:sz w:val="20"/>
          <w:szCs w:val="20"/>
        </w:rPr>
      </w:pPr>
      <w:ins w:id="492" w:author="Sottara, Davide" w:date="2021-03-20T16:37:00Z">
        <w:r w:rsidRPr="00321732">
          <w:rPr>
            <w:rFonts w:ascii="Times New Roman" w:hAnsi="Times New Roman" w:cs="Times New Roman"/>
            <w:b w:val="0"/>
            <w:bCs/>
            <w:i w:val="0"/>
            <w:iCs w:val="0"/>
            <w:sz w:val="20"/>
            <w:szCs w:val="20"/>
            <w:rPrChange w:id="493" w:author="Sottara, Davide" w:date="2021-03-20T16:37:00Z">
              <w:rPr>
                <w:sz w:val="20"/>
                <w:szCs w:val="20"/>
              </w:rPr>
            </w:rPrChange>
          </w:rPr>
          <w:fldChar w:fldCharType="begin"/>
        </w:r>
        <w:r>
          <w:rPr>
            <w:rFonts w:ascii="Times New Roman" w:hAnsi="Times New Roman" w:cs="Times New Roman"/>
            <w:b w:val="0"/>
            <w:bCs/>
            <w:i w:val="0"/>
            <w:iCs w:val="0"/>
            <w:sz w:val="20"/>
            <w:szCs w:val="20"/>
          </w:rPr>
          <w:instrText xml:space="preserve"> REF _Ref67150571 \h </w:instrText>
        </w:r>
      </w:ins>
      <w:r>
        <w:rPr>
          <w:rFonts w:ascii="Times New Roman" w:hAnsi="Times New Roman" w:cs="Times New Roman"/>
          <w:b w:val="0"/>
          <w:bCs/>
          <w:i w:val="0"/>
          <w:iCs w:val="0"/>
          <w:sz w:val="20"/>
          <w:szCs w:val="20"/>
        </w:rPr>
        <w:instrText xml:space="preserve"> \* MERGEFORMAT </w:instrText>
      </w:r>
      <w:r w:rsidRPr="00321732">
        <w:rPr>
          <w:rFonts w:ascii="Times New Roman" w:hAnsi="Times New Roman" w:cs="Times New Roman"/>
          <w:b w:val="0"/>
          <w:bCs/>
          <w:i w:val="0"/>
          <w:iCs w:val="0"/>
          <w:sz w:val="20"/>
          <w:szCs w:val="20"/>
          <w:rPrChange w:id="494" w:author="Sottara, Davide" w:date="2021-03-20T16:37:00Z">
            <w:rPr>
              <w:rFonts w:ascii="Times New Roman" w:hAnsi="Times New Roman" w:cs="Times New Roman"/>
              <w:b w:val="0"/>
              <w:bCs/>
              <w:i w:val="0"/>
              <w:iCs w:val="0"/>
              <w:sz w:val="20"/>
              <w:szCs w:val="20"/>
            </w:rPr>
          </w:rPrChange>
        </w:rPr>
      </w:r>
      <w:r w:rsidRPr="00321732">
        <w:rPr>
          <w:rFonts w:ascii="Times New Roman" w:hAnsi="Times New Roman" w:cs="Times New Roman"/>
          <w:b w:val="0"/>
          <w:bCs/>
          <w:i w:val="0"/>
          <w:iCs w:val="0"/>
          <w:sz w:val="20"/>
          <w:szCs w:val="20"/>
          <w:rPrChange w:id="495" w:author="Sottara, Davide" w:date="2021-03-20T16:37:00Z">
            <w:rPr>
              <w:sz w:val="20"/>
              <w:szCs w:val="20"/>
            </w:rPr>
          </w:rPrChange>
        </w:rPr>
        <w:fldChar w:fldCharType="separate"/>
      </w:r>
      <w:ins w:id="496" w:author="Sottara, Davide" w:date="2021-03-20T16:37:00Z">
        <w:r w:rsidRPr="00321732">
          <w:rPr>
            <w:rFonts w:ascii="Times New Roman" w:hAnsi="Times New Roman" w:cs="Times New Roman"/>
            <w:b w:val="0"/>
            <w:bCs/>
            <w:i w:val="0"/>
            <w:iCs w:val="0"/>
            <w:sz w:val="20"/>
            <w:szCs w:val="20"/>
            <w:rPrChange w:id="497" w:author="Sottara, Davide" w:date="2021-03-20T16:37:00Z">
              <w:rPr/>
            </w:rPrChange>
          </w:rPr>
          <w:t xml:space="preserve">Figure </w:t>
        </w:r>
        <w:r w:rsidRPr="00321732">
          <w:rPr>
            <w:rFonts w:ascii="Times New Roman" w:hAnsi="Times New Roman" w:cs="Times New Roman"/>
            <w:b w:val="0"/>
            <w:bCs/>
            <w:i w:val="0"/>
            <w:iCs w:val="0"/>
            <w:sz w:val="20"/>
            <w:szCs w:val="20"/>
            <w:rPrChange w:id="498" w:author="Sottara, Davide" w:date="2021-03-20T16:37:00Z">
              <w:rPr>
                <w:noProof/>
              </w:rPr>
            </w:rPrChange>
          </w:rPr>
          <w:t>20</w:t>
        </w:r>
        <w:r w:rsidRPr="00321732">
          <w:rPr>
            <w:rFonts w:ascii="Times New Roman" w:hAnsi="Times New Roman" w:cs="Times New Roman"/>
            <w:b w:val="0"/>
            <w:bCs/>
            <w:i w:val="0"/>
            <w:iCs w:val="0"/>
            <w:sz w:val="20"/>
            <w:szCs w:val="20"/>
            <w:rPrChange w:id="499" w:author="Sottara, Davide" w:date="2021-03-20T16:37:00Z">
              <w:rPr>
                <w:sz w:val="20"/>
                <w:szCs w:val="20"/>
              </w:rPr>
            </w:rPrChange>
          </w:rPr>
          <w:fldChar w:fldCharType="end"/>
        </w:r>
      </w:ins>
      <w:r w:rsidR="00402863">
        <w:rPr>
          <w:rFonts w:ascii="Times New Roman" w:hAnsi="Times New Roman" w:cs="Times New Roman"/>
          <w:b w:val="0"/>
          <w:bCs/>
          <w:i w:val="0"/>
          <w:iCs w:val="0"/>
          <w:sz w:val="20"/>
          <w:szCs w:val="20"/>
        </w:rPr>
        <w:t>, above, sets out the relationships between knowledge processing tasks and the roles that various resources play in those tasks.  The conceptual hierarchy of processing tasks is shown below in</w:t>
      </w:r>
      <w:ins w:id="500" w:author="Sottara, Davide" w:date="2021-03-20T16:38:00Z">
        <w:r>
          <w:rPr>
            <w:rFonts w:ascii="Times New Roman" w:hAnsi="Times New Roman" w:cs="Times New Roman"/>
            <w:b w:val="0"/>
            <w:bCs/>
            <w:i w:val="0"/>
            <w:iCs w:val="0"/>
            <w:sz w:val="20"/>
            <w:szCs w:val="20"/>
          </w:rPr>
          <w:t xml:space="preserve"> </w:t>
        </w:r>
        <w:r>
          <w:rPr>
            <w:rFonts w:ascii="Times New Roman" w:hAnsi="Times New Roman" w:cs="Times New Roman"/>
            <w:b w:val="0"/>
            <w:bCs/>
            <w:i w:val="0"/>
            <w:iCs w:val="0"/>
            <w:sz w:val="20"/>
            <w:szCs w:val="20"/>
          </w:rPr>
          <w:fldChar w:fldCharType="begin"/>
        </w:r>
        <w:r>
          <w:rPr>
            <w:rFonts w:ascii="Times New Roman" w:hAnsi="Times New Roman" w:cs="Times New Roman"/>
            <w:b w:val="0"/>
            <w:bCs/>
            <w:i w:val="0"/>
            <w:iCs w:val="0"/>
            <w:sz w:val="20"/>
            <w:szCs w:val="20"/>
          </w:rPr>
          <w:instrText xml:space="preserve"> REF _Ref67150705 \h </w:instrText>
        </w:r>
      </w:ins>
      <w:r>
        <w:rPr>
          <w:rFonts w:ascii="Times New Roman" w:hAnsi="Times New Roman" w:cs="Times New Roman"/>
          <w:b w:val="0"/>
          <w:bCs/>
          <w:i w:val="0"/>
          <w:iCs w:val="0"/>
          <w:sz w:val="20"/>
          <w:szCs w:val="20"/>
        </w:rPr>
        <w:instrText xml:space="preserve"> \* MERGEFORMAT </w:instrText>
      </w:r>
      <w:r>
        <w:rPr>
          <w:rFonts w:ascii="Times New Roman" w:hAnsi="Times New Roman" w:cs="Times New Roman"/>
          <w:b w:val="0"/>
          <w:bCs/>
          <w:i w:val="0"/>
          <w:iCs w:val="0"/>
          <w:sz w:val="20"/>
          <w:szCs w:val="20"/>
        </w:rPr>
      </w:r>
      <w:r>
        <w:rPr>
          <w:rFonts w:ascii="Times New Roman" w:hAnsi="Times New Roman" w:cs="Times New Roman"/>
          <w:b w:val="0"/>
          <w:bCs/>
          <w:i w:val="0"/>
          <w:iCs w:val="0"/>
          <w:sz w:val="20"/>
          <w:szCs w:val="20"/>
        </w:rPr>
        <w:fldChar w:fldCharType="separate"/>
      </w:r>
      <w:ins w:id="501" w:author="Sottara, Davide" w:date="2021-03-20T16:38:00Z">
        <w:r w:rsidRPr="00321732">
          <w:rPr>
            <w:rFonts w:ascii="Times New Roman" w:hAnsi="Times New Roman" w:cs="Times New Roman"/>
            <w:b w:val="0"/>
            <w:bCs/>
            <w:i w:val="0"/>
            <w:iCs w:val="0"/>
            <w:sz w:val="20"/>
            <w:szCs w:val="20"/>
            <w:rPrChange w:id="502" w:author="Sottara, Davide" w:date="2021-03-20T16:38:00Z">
              <w:rPr/>
            </w:rPrChange>
          </w:rPr>
          <w:t xml:space="preserve">Figure </w:t>
        </w:r>
        <w:r w:rsidRPr="00321732">
          <w:rPr>
            <w:rFonts w:ascii="Times New Roman" w:hAnsi="Times New Roman" w:cs="Times New Roman"/>
            <w:b w:val="0"/>
            <w:bCs/>
            <w:i w:val="0"/>
            <w:iCs w:val="0"/>
            <w:sz w:val="20"/>
            <w:szCs w:val="20"/>
            <w:rPrChange w:id="503" w:author="Sottara, Davide" w:date="2021-03-20T16:38:00Z">
              <w:rPr>
                <w:noProof/>
              </w:rPr>
            </w:rPrChange>
          </w:rPr>
          <w:t>21</w:t>
        </w:r>
        <w:r>
          <w:rPr>
            <w:rFonts w:ascii="Times New Roman" w:hAnsi="Times New Roman" w:cs="Times New Roman"/>
            <w:b w:val="0"/>
            <w:bCs/>
            <w:i w:val="0"/>
            <w:iCs w:val="0"/>
            <w:sz w:val="20"/>
            <w:szCs w:val="20"/>
          </w:rPr>
          <w:fldChar w:fldCharType="end"/>
        </w:r>
      </w:ins>
      <w:r w:rsidR="00402863">
        <w:rPr>
          <w:rFonts w:ascii="Times New Roman" w:hAnsi="Times New Roman" w:cs="Times New Roman"/>
          <w:b w:val="0"/>
          <w:bCs/>
          <w:i w:val="0"/>
          <w:iCs w:val="0"/>
          <w:sz w:val="20"/>
          <w:szCs w:val="20"/>
        </w:rPr>
        <w:t xml:space="preserve">. </w:t>
      </w:r>
    </w:p>
    <w:p w14:paraId="649FECC6" w14:textId="52440854" w:rsidR="00B91ED8" w:rsidRDefault="00B31FB4" w:rsidP="00FA0A98">
      <w:pPr>
        <w:keepNext/>
        <w:spacing w:before="245" w:after="72"/>
        <w:rPr>
          <w:b/>
        </w:rPr>
      </w:pPr>
      <w:r>
        <w:rPr>
          <w:noProof/>
        </w:rPr>
        <w:drawing>
          <wp:inline distT="0" distB="0" distL="0" distR="0" wp14:anchorId="170065D8" wp14:editId="288694E2">
            <wp:extent cx="6122035"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2035" cy="2616200"/>
                    </a:xfrm>
                    <a:prstGeom prst="rect">
                      <a:avLst/>
                    </a:prstGeom>
                  </pic:spPr>
                </pic:pic>
              </a:graphicData>
            </a:graphic>
          </wp:inline>
        </w:drawing>
      </w:r>
    </w:p>
    <w:p w14:paraId="58BBEA2E" w14:textId="5041E851" w:rsidR="00B31FB4" w:rsidRPr="00B8073B" w:rsidRDefault="00321732" w:rsidP="00321732">
      <w:pPr>
        <w:pStyle w:val="Caption"/>
        <w:rPr>
          <w:sz w:val="20"/>
          <w:szCs w:val="20"/>
        </w:rPr>
      </w:pPr>
      <w:bookmarkStart w:id="504" w:name="_Ref67150705"/>
      <w:ins w:id="505" w:author="Sottara, Davide" w:date="2021-03-20T16:37:00Z">
        <w:r w:rsidRPr="00321732">
          <w:rPr>
            <w:sz w:val="20"/>
            <w:szCs w:val="20"/>
            <w:rPrChange w:id="506" w:author="Sottara, Davide" w:date="2021-03-20T16:37:00Z">
              <w:rPr/>
            </w:rPrChange>
          </w:rPr>
          <w:t xml:space="preserve">Figure </w:t>
        </w:r>
        <w:r w:rsidRPr="00321732">
          <w:rPr>
            <w:sz w:val="20"/>
            <w:szCs w:val="20"/>
            <w:rPrChange w:id="507" w:author="Sottara, Davide" w:date="2021-03-20T16:37:00Z">
              <w:rPr/>
            </w:rPrChange>
          </w:rPr>
          <w:fldChar w:fldCharType="begin"/>
        </w:r>
        <w:r w:rsidRPr="00321732">
          <w:rPr>
            <w:sz w:val="20"/>
            <w:szCs w:val="20"/>
            <w:rPrChange w:id="508" w:author="Sottara, Davide" w:date="2021-03-20T16:37:00Z">
              <w:rPr/>
            </w:rPrChange>
          </w:rPr>
          <w:instrText xml:space="preserve"> SEQ Figure \* ARABIC </w:instrText>
        </w:r>
      </w:ins>
      <w:r w:rsidRPr="00321732">
        <w:rPr>
          <w:sz w:val="20"/>
          <w:szCs w:val="20"/>
          <w:rPrChange w:id="509" w:author="Sottara, Davide" w:date="2021-03-20T16:37:00Z">
            <w:rPr/>
          </w:rPrChange>
        </w:rPr>
        <w:fldChar w:fldCharType="separate"/>
      </w:r>
      <w:ins w:id="510" w:author="Sottara, Davide" w:date="2021-03-20T16:44:00Z">
        <w:r w:rsidR="00E54B8C">
          <w:rPr>
            <w:noProof/>
            <w:sz w:val="20"/>
            <w:szCs w:val="20"/>
          </w:rPr>
          <w:t>21</w:t>
        </w:r>
      </w:ins>
      <w:ins w:id="511" w:author="Sottara, Davide" w:date="2021-03-20T16:37:00Z">
        <w:r w:rsidRPr="00321732">
          <w:rPr>
            <w:sz w:val="20"/>
            <w:szCs w:val="20"/>
            <w:rPrChange w:id="512" w:author="Sottara, Davide" w:date="2021-03-20T16:37:00Z">
              <w:rPr/>
            </w:rPrChange>
          </w:rPr>
          <w:fldChar w:fldCharType="end"/>
        </w:r>
      </w:ins>
      <w:bookmarkEnd w:id="504"/>
      <w:r w:rsidR="00B31FB4" w:rsidRPr="00B8073B">
        <w:rPr>
          <w:sz w:val="20"/>
          <w:szCs w:val="20"/>
        </w:rPr>
        <w:t xml:space="preserve">. </w:t>
      </w:r>
      <w:r w:rsidR="00B31FB4">
        <w:rPr>
          <w:sz w:val="20"/>
          <w:szCs w:val="20"/>
        </w:rPr>
        <w:t>Knowledge Processing Task Hierarchy</w:t>
      </w:r>
    </w:p>
    <w:p w14:paraId="4743D5E2" w14:textId="77777777" w:rsidR="005147DC" w:rsidRDefault="005147DC" w:rsidP="005147DC">
      <w:pPr>
        <w:pStyle w:val="Caption"/>
        <w:rPr>
          <w:rFonts w:ascii="Times New Roman" w:hAnsi="Times New Roman" w:cs="Times New Roman"/>
          <w:b w:val="0"/>
          <w:bCs/>
          <w:i w:val="0"/>
          <w:iCs w:val="0"/>
          <w:sz w:val="20"/>
          <w:szCs w:val="20"/>
        </w:rPr>
      </w:pPr>
    </w:p>
    <w:p w14:paraId="1B2013C6" w14:textId="77777777" w:rsidR="005147DC" w:rsidRDefault="004930AC" w:rsidP="005147DC">
      <w:pPr>
        <w:pStyle w:val="Caption"/>
        <w:rPr>
          <w:rFonts w:ascii="Times New Roman" w:hAnsi="Times New Roman" w:cs="Times New Roman"/>
          <w:b w:val="0"/>
          <w:bCs/>
          <w:i w:val="0"/>
          <w:iCs w:val="0"/>
          <w:sz w:val="20"/>
          <w:szCs w:val="20"/>
        </w:rPr>
      </w:pPr>
      <w:r w:rsidRPr="005147DC">
        <w:rPr>
          <w:rFonts w:ascii="Times New Roman" w:hAnsi="Times New Roman" w:cs="Times New Roman"/>
          <w:b w:val="0"/>
          <w:bCs/>
          <w:i w:val="0"/>
          <w:iCs w:val="0"/>
          <w:sz w:val="20"/>
          <w:szCs w:val="20"/>
        </w:rPr>
        <w:t>The hierarchy is organized around the various API4KP Services – Repository, Syntactic Transrepresentation, Semantic Manipulation and Pragmatic Reasoning: in particular, the leaf classes are aligned with the API4KP operations described in Section 7.</w:t>
      </w:r>
    </w:p>
    <w:p w14:paraId="6F881F22" w14:textId="77777777" w:rsidR="005147DC" w:rsidRDefault="005147DC" w:rsidP="005147DC">
      <w:pPr>
        <w:pStyle w:val="Caption"/>
        <w:rPr>
          <w:rFonts w:ascii="Times New Roman" w:hAnsi="Times New Roman" w:cs="Times New Roman"/>
          <w:b w:val="0"/>
          <w:bCs/>
          <w:i w:val="0"/>
          <w:iCs w:val="0"/>
          <w:sz w:val="20"/>
          <w:szCs w:val="20"/>
        </w:rPr>
      </w:pPr>
    </w:p>
    <w:p w14:paraId="3C58FD06" w14:textId="38A365E0" w:rsidR="00402863" w:rsidRPr="005147DC" w:rsidRDefault="00402863" w:rsidP="005147DC">
      <w:pPr>
        <w:pStyle w:val="Heading3"/>
      </w:pPr>
      <w:bookmarkStart w:id="513" w:name="_Toc65413938"/>
      <w:r w:rsidRPr="005147DC">
        <w:t xml:space="preserve">API4KP Relations </w:t>
      </w:r>
      <w:r w:rsidR="004B577C" w:rsidRPr="005147DC">
        <w:t xml:space="preserve">(REL) </w:t>
      </w:r>
      <w:r w:rsidRPr="005147DC">
        <w:t>Ontology</w:t>
      </w:r>
      <w:bookmarkEnd w:id="513"/>
    </w:p>
    <w:p w14:paraId="2B2BC3D6" w14:textId="0ADD4331" w:rsidR="00CB3313" w:rsidRPr="004A3DDC" w:rsidRDefault="00402863" w:rsidP="004A3DDC">
      <w:pPr>
        <w:pStyle w:val="Caption"/>
        <w:rPr>
          <w:rFonts w:ascii="Times New Roman" w:hAnsi="Times New Roman" w:cs="Times New Roman"/>
          <w:b w:val="0"/>
          <w:bCs/>
          <w:i w:val="0"/>
          <w:iCs w:val="0"/>
          <w:sz w:val="20"/>
          <w:szCs w:val="20"/>
        </w:rPr>
      </w:pPr>
      <w:r w:rsidRPr="00B91ED8">
        <w:rPr>
          <w:rFonts w:ascii="Times New Roman" w:hAnsi="Times New Roman" w:cs="Times New Roman"/>
          <w:b w:val="0"/>
          <w:bCs/>
          <w:i w:val="0"/>
          <w:iCs w:val="0"/>
          <w:sz w:val="20"/>
          <w:szCs w:val="20"/>
        </w:rPr>
        <w:t xml:space="preserve">The API4KP </w:t>
      </w:r>
      <w:r>
        <w:rPr>
          <w:rFonts w:ascii="Times New Roman" w:hAnsi="Times New Roman" w:cs="Times New Roman"/>
          <w:b w:val="0"/>
          <w:bCs/>
          <w:i w:val="0"/>
          <w:iCs w:val="0"/>
          <w:sz w:val="20"/>
          <w:szCs w:val="20"/>
        </w:rPr>
        <w:t>Relations (REL)</w:t>
      </w:r>
      <w:r w:rsidRPr="00B91ED8">
        <w:rPr>
          <w:rFonts w:ascii="Times New Roman" w:hAnsi="Times New Roman" w:cs="Times New Roman"/>
          <w:b w:val="0"/>
          <w:bCs/>
          <w:i w:val="0"/>
          <w:iCs w:val="0"/>
          <w:sz w:val="20"/>
          <w:szCs w:val="20"/>
        </w:rPr>
        <w:t xml:space="preserve"> ontology </w:t>
      </w:r>
      <w:r>
        <w:rPr>
          <w:rFonts w:ascii="Times New Roman" w:hAnsi="Times New Roman" w:cs="Times New Roman"/>
          <w:b w:val="0"/>
          <w:bCs/>
          <w:i w:val="0"/>
          <w:iCs w:val="0"/>
          <w:sz w:val="20"/>
          <w:szCs w:val="20"/>
        </w:rPr>
        <w:t xml:space="preserve">focuses on relationships between knowledge resources.  These relationships are reused in </w:t>
      </w:r>
      <w:proofErr w:type="gramStart"/>
      <w:r>
        <w:rPr>
          <w:rFonts w:ascii="Times New Roman" w:hAnsi="Times New Roman" w:cs="Times New Roman"/>
          <w:b w:val="0"/>
          <w:bCs/>
          <w:i w:val="0"/>
          <w:iCs w:val="0"/>
          <w:sz w:val="20"/>
          <w:szCs w:val="20"/>
        </w:rPr>
        <w:t>a number of</w:t>
      </w:r>
      <w:proofErr w:type="gramEnd"/>
      <w:r>
        <w:rPr>
          <w:rFonts w:ascii="Times New Roman" w:hAnsi="Times New Roman" w:cs="Times New Roman"/>
          <w:b w:val="0"/>
          <w:bCs/>
          <w:i w:val="0"/>
          <w:iCs w:val="0"/>
          <w:sz w:val="20"/>
          <w:szCs w:val="20"/>
        </w:rPr>
        <w:t xml:space="preserve"> the subordinate ontologies and their usage is further exemplified in the set of informative ontologies that demonstrate how these ontologies can be used in an application environment.</w:t>
      </w:r>
      <w:r w:rsidR="004A3DDC">
        <w:rPr>
          <w:rFonts w:ascii="Times New Roman" w:hAnsi="Times New Roman" w:cs="Times New Roman"/>
          <w:b w:val="0"/>
          <w:bCs/>
          <w:i w:val="0"/>
          <w:iCs w:val="0"/>
          <w:sz w:val="20"/>
          <w:szCs w:val="20"/>
        </w:rPr>
        <w:t xml:space="preserve"> </w:t>
      </w:r>
      <w:r w:rsidR="004930AC" w:rsidRPr="004A3DDC">
        <w:rPr>
          <w:rFonts w:ascii="Times New Roman" w:hAnsi="Times New Roman" w:cs="Times New Roman"/>
          <w:b w:val="0"/>
          <w:bCs/>
          <w:i w:val="0"/>
          <w:iCs w:val="0"/>
          <w:sz w:val="20"/>
          <w:szCs w:val="20"/>
        </w:rPr>
        <w:t xml:space="preserve">The ontology does </w:t>
      </w:r>
      <w:r w:rsidR="00CB3313" w:rsidRPr="004A3DDC">
        <w:rPr>
          <w:rFonts w:ascii="Times New Roman" w:hAnsi="Times New Roman" w:cs="Times New Roman"/>
          <w:b w:val="0"/>
          <w:bCs/>
          <w:i w:val="0"/>
          <w:iCs w:val="0"/>
          <w:sz w:val="20"/>
          <w:szCs w:val="20"/>
        </w:rPr>
        <w:t xml:space="preserve">NOT </w:t>
      </w:r>
      <w:r w:rsidR="004930AC" w:rsidRPr="004A3DDC">
        <w:rPr>
          <w:rFonts w:ascii="Times New Roman" w:hAnsi="Times New Roman" w:cs="Times New Roman"/>
          <w:b w:val="0"/>
          <w:bCs/>
          <w:i w:val="0"/>
          <w:iCs w:val="0"/>
          <w:sz w:val="20"/>
          <w:szCs w:val="20"/>
        </w:rPr>
        <w:t>cover other relationships</w:t>
      </w:r>
      <w:r w:rsidR="00CB3313" w:rsidRPr="004A3DDC">
        <w:rPr>
          <w:rFonts w:ascii="Times New Roman" w:hAnsi="Times New Roman" w:cs="Times New Roman"/>
          <w:b w:val="0"/>
          <w:bCs/>
          <w:i w:val="0"/>
          <w:iCs w:val="0"/>
          <w:sz w:val="20"/>
          <w:szCs w:val="20"/>
        </w:rPr>
        <w:t xml:space="preserve"> between knowledge resources and other Things such as concepts (‘aboutness’) or activities/agents that impacted the lifecycle of the resource.</w:t>
      </w:r>
      <w:r w:rsidR="004A3DDC" w:rsidRPr="004A3DDC">
        <w:rPr>
          <w:rFonts w:ascii="Times New Roman" w:hAnsi="Times New Roman" w:cs="Times New Roman"/>
          <w:b w:val="0"/>
          <w:bCs/>
          <w:i w:val="0"/>
          <w:iCs w:val="0"/>
          <w:sz w:val="20"/>
          <w:szCs w:val="20"/>
        </w:rPr>
        <w:t xml:space="preserve"> </w:t>
      </w:r>
      <w:r w:rsidR="00CB3313" w:rsidRPr="004A3DDC">
        <w:rPr>
          <w:rFonts w:ascii="Times New Roman" w:hAnsi="Times New Roman" w:cs="Times New Roman"/>
          <w:b w:val="0"/>
          <w:bCs/>
          <w:i w:val="0"/>
          <w:iCs w:val="0"/>
          <w:sz w:val="20"/>
          <w:szCs w:val="20"/>
        </w:rPr>
        <w:t>The upper concepts of the REL ontology are composition, derivation, variance, versioning, and dependency.</w:t>
      </w:r>
    </w:p>
    <w:p w14:paraId="5A9270FE" w14:textId="74E9260A" w:rsidR="00CB3313" w:rsidRDefault="00CB3313" w:rsidP="00FA0A98">
      <w:pPr>
        <w:keepNext/>
        <w:spacing w:before="245" w:after="72"/>
        <w:rPr>
          <w:bCs/>
        </w:rPr>
      </w:pPr>
      <w:r>
        <w:rPr>
          <w:bCs/>
        </w:rPr>
        <w:t>Versioning allows</w:t>
      </w:r>
      <w:r w:rsidR="004A3DDC">
        <w:rPr>
          <w:bCs/>
        </w:rPr>
        <w:t xml:space="preserve"> us</w:t>
      </w:r>
      <w:r>
        <w:rPr>
          <w:bCs/>
        </w:rPr>
        <w:t xml:space="preserve"> to control mutability (and thus reproducibility) across chains of operations, even if (specific versions of) knowledge resources are considered immutable; Composition and Dependency impact the Knowledge Base Construction operations, defining tight and loose couplings between Components; Derivation and Variance are asserted</w:t>
      </w:r>
      <w:r w:rsidR="004A3DDC">
        <w:rPr>
          <w:bCs/>
        </w:rPr>
        <w:t xml:space="preserve"> </w:t>
      </w:r>
      <w:r>
        <w:rPr>
          <w:bCs/>
        </w:rPr>
        <w:lastRenderedPageBreak/>
        <w:t>as a consequence of Transrepresentation Operations, depending on an operation’s characteristic of (not) preserving a Knowledge Asset while manipulating its Carrier.</w:t>
      </w:r>
    </w:p>
    <w:p w14:paraId="2F6554CE" w14:textId="77777777" w:rsidR="004A3DDC" w:rsidRPr="005F18EA" w:rsidRDefault="004A3DDC" w:rsidP="00FA0A98">
      <w:pPr>
        <w:keepNext/>
        <w:spacing w:before="245" w:after="72"/>
        <w:rPr>
          <w:bCs/>
        </w:rPr>
      </w:pPr>
    </w:p>
    <w:p w14:paraId="13BED79F" w14:textId="63ACD227" w:rsidR="00402863" w:rsidRDefault="00402863" w:rsidP="00402863">
      <w:pPr>
        <w:pStyle w:val="Heading3"/>
      </w:pPr>
      <w:bookmarkStart w:id="514" w:name="_Toc65413939"/>
      <w:r>
        <w:t>API4KP Series</w:t>
      </w:r>
      <w:r w:rsidR="004B577C">
        <w:t xml:space="preserve"> (SERIES)</w:t>
      </w:r>
      <w:r>
        <w:t xml:space="preserve"> Ontology</w:t>
      </w:r>
      <w:bookmarkEnd w:id="514"/>
    </w:p>
    <w:p w14:paraId="57A3325D" w14:textId="276D5B0C" w:rsidR="007503CF" w:rsidRPr="00F316C4" w:rsidRDefault="00402863" w:rsidP="00F316C4">
      <w:pPr>
        <w:pStyle w:val="Caption"/>
        <w:rPr>
          <w:rFonts w:ascii="Times New Roman" w:hAnsi="Times New Roman" w:cs="Times New Roman"/>
          <w:b w:val="0"/>
          <w:bCs/>
          <w:i w:val="0"/>
          <w:iCs w:val="0"/>
          <w:sz w:val="20"/>
          <w:szCs w:val="20"/>
        </w:rPr>
      </w:pPr>
      <w:r w:rsidRPr="00B91ED8">
        <w:rPr>
          <w:rFonts w:ascii="Times New Roman" w:hAnsi="Times New Roman" w:cs="Times New Roman"/>
          <w:b w:val="0"/>
          <w:bCs/>
          <w:i w:val="0"/>
          <w:iCs w:val="0"/>
          <w:sz w:val="20"/>
          <w:szCs w:val="20"/>
        </w:rPr>
        <w:t xml:space="preserve">The API4KP </w:t>
      </w:r>
      <w:r w:rsidR="00F316C4">
        <w:rPr>
          <w:rFonts w:ascii="Times New Roman" w:hAnsi="Times New Roman" w:cs="Times New Roman"/>
          <w:b w:val="0"/>
          <w:bCs/>
          <w:i w:val="0"/>
          <w:iCs w:val="0"/>
          <w:sz w:val="20"/>
          <w:szCs w:val="20"/>
        </w:rPr>
        <w:t>Series</w:t>
      </w:r>
      <w:r>
        <w:rPr>
          <w:rFonts w:ascii="Times New Roman" w:hAnsi="Times New Roman" w:cs="Times New Roman"/>
          <w:b w:val="0"/>
          <w:bCs/>
          <w:i w:val="0"/>
          <w:iCs w:val="0"/>
          <w:sz w:val="20"/>
          <w:szCs w:val="20"/>
        </w:rPr>
        <w:t xml:space="preserve"> (</w:t>
      </w:r>
      <w:r w:rsidR="00F316C4">
        <w:rPr>
          <w:rFonts w:ascii="Times New Roman" w:hAnsi="Times New Roman" w:cs="Times New Roman"/>
          <w:b w:val="0"/>
          <w:bCs/>
          <w:i w:val="0"/>
          <w:iCs w:val="0"/>
          <w:sz w:val="20"/>
          <w:szCs w:val="20"/>
        </w:rPr>
        <w:t>SERIES</w:t>
      </w:r>
      <w:r>
        <w:rPr>
          <w:rFonts w:ascii="Times New Roman" w:hAnsi="Times New Roman" w:cs="Times New Roman"/>
          <w:b w:val="0"/>
          <w:bCs/>
          <w:i w:val="0"/>
          <w:iCs w:val="0"/>
          <w:sz w:val="20"/>
          <w:szCs w:val="20"/>
        </w:rPr>
        <w:t>)</w:t>
      </w:r>
      <w:r w:rsidRPr="00B91ED8">
        <w:rPr>
          <w:rFonts w:ascii="Times New Roman" w:hAnsi="Times New Roman" w:cs="Times New Roman"/>
          <w:b w:val="0"/>
          <w:bCs/>
          <w:i w:val="0"/>
          <w:iCs w:val="0"/>
          <w:sz w:val="20"/>
          <w:szCs w:val="20"/>
        </w:rPr>
        <w:t xml:space="preserve"> ontology </w:t>
      </w:r>
      <w:r w:rsidR="00F316C4" w:rsidRPr="00F316C4">
        <w:rPr>
          <w:rFonts w:ascii="Times New Roman" w:hAnsi="Times New Roman" w:cs="Times New Roman"/>
          <w:b w:val="0"/>
          <w:bCs/>
          <w:i w:val="0"/>
          <w:iCs w:val="0"/>
          <w:sz w:val="20"/>
          <w:szCs w:val="20"/>
        </w:rPr>
        <w:t>extends the core API4KP ontology to incorporate notions of snapshots and versions of knowledge artifacts as they change over time.</w:t>
      </w:r>
      <w:r w:rsidR="007503CF">
        <w:br w:type="page"/>
      </w:r>
    </w:p>
    <w:p w14:paraId="73BCBD88" w14:textId="75443153" w:rsidR="00172779" w:rsidRDefault="009574F2">
      <w:pPr>
        <w:pStyle w:val="Heading1"/>
        <w:numPr>
          <w:ilvl w:val="0"/>
          <w:numId w:val="1"/>
        </w:numPr>
      </w:pPr>
      <w:bookmarkStart w:id="515" w:name="_Toc65413940"/>
      <w:r>
        <w:lastRenderedPageBreak/>
        <w:t xml:space="preserve">API4KP </w:t>
      </w:r>
      <w:r w:rsidR="000D7EA1" w:rsidRPr="00D74977">
        <w:t xml:space="preserve">Knowledge </w:t>
      </w:r>
      <w:r w:rsidR="001871AE">
        <w:t>Architecture</w:t>
      </w:r>
      <w:r w:rsidR="00D26D83">
        <w:t xml:space="preserve"> (informative)</w:t>
      </w:r>
      <w:bookmarkEnd w:id="515"/>
    </w:p>
    <w:p w14:paraId="7A2E10CA" w14:textId="167B2709" w:rsidR="00C57C94" w:rsidRDefault="00C57C94" w:rsidP="00C57C94">
      <w:r>
        <w:t xml:space="preserve">This Annex provides background and insight on the </w:t>
      </w:r>
      <w:r w:rsidR="00460D18">
        <w:t xml:space="preserve">practical applications of the </w:t>
      </w:r>
      <w:r>
        <w:t>concepts</w:t>
      </w:r>
      <w:r w:rsidR="00460D18">
        <w:t xml:space="preserve"> defined in the API4KP ontologies, providing insights on the relevance and scope of the related operations</w:t>
      </w:r>
      <w:r>
        <w:t>.</w:t>
      </w:r>
    </w:p>
    <w:p w14:paraId="6A8C2715" w14:textId="77777777" w:rsidR="00460D18" w:rsidRPr="00C57C94" w:rsidRDefault="00460D18" w:rsidP="00C57C94"/>
    <w:p w14:paraId="2ABFFA47" w14:textId="0D95386C" w:rsidR="00172779" w:rsidRPr="00D74977" w:rsidRDefault="000D7EA1">
      <w:pPr>
        <w:pStyle w:val="Heading2"/>
        <w:numPr>
          <w:ilvl w:val="1"/>
          <w:numId w:val="1"/>
        </w:numPr>
      </w:pPr>
      <w:bookmarkStart w:id="516" w:name="_Toc65413941"/>
      <w:r w:rsidRPr="00D74977">
        <w:t xml:space="preserve">Knowledge </w:t>
      </w:r>
      <w:r w:rsidR="00460D18">
        <w:t>Artifacts ‘as Software’</w:t>
      </w:r>
      <w:bookmarkEnd w:id="516"/>
    </w:p>
    <w:p w14:paraId="30C192A1" w14:textId="250B0334" w:rsidR="00460D18" w:rsidRDefault="00460D18" w:rsidP="004225FF">
      <w:pPr>
        <w:pBdr>
          <w:top w:val="none" w:sz="0" w:space="0" w:color="000000"/>
          <w:left w:val="none" w:sz="0" w:space="0" w:color="000000"/>
          <w:bottom w:val="none" w:sz="0" w:space="0" w:color="000000"/>
          <w:right w:val="none" w:sz="0" w:space="0" w:color="000000"/>
          <w:between w:val="none" w:sz="0" w:space="0" w:color="000000"/>
        </w:pBdr>
        <w:spacing w:after="160" w:line="259" w:lineRule="auto"/>
      </w:pPr>
      <w:r>
        <w:t xml:space="preserve">Knowledge Artifacts are Carriers of Knowledge Assets, and Knowledge Reasoning APIs expose the behavior of Components that process those Knowledge Assets. In between the Acquisition – whether by Knowledge Representation or Machine Learning – of the Assets and its Execution, the Knowledge is Stored as a binary Artifact, and exchanged as an Expression. </w:t>
      </w:r>
    </w:p>
    <w:p w14:paraId="3DFAA490" w14:textId="643942DF" w:rsidR="00006326" w:rsidRDefault="00460D18" w:rsidP="004225FF">
      <w:pPr>
        <w:pBdr>
          <w:top w:val="none" w:sz="0" w:space="0" w:color="000000"/>
          <w:left w:val="none" w:sz="0" w:space="0" w:color="000000"/>
          <w:bottom w:val="none" w:sz="0" w:space="0" w:color="000000"/>
          <w:right w:val="none" w:sz="0" w:space="0" w:color="000000"/>
          <w:between w:val="none" w:sz="0" w:space="0" w:color="000000"/>
        </w:pBdr>
        <w:spacing w:after="160" w:line="259" w:lineRule="auto"/>
      </w:pPr>
      <w:r>
        <w:t xml:space="preserve">This process is similar – and arguably a generalization – of the </w:t>
      </w:r>
      <w:r w:rsidR="00A70ACA">
        <w:t>common</w:t>
      </w:r>
      <w:r>
        <w:t xml:space="preserve"> workflows adopted in the development, distribution, </w:t>
      </w:r>
      <w:proofErr w:type="gramStart"/>
      <w:r>
        <w:t>deployment</w:t>
      </w:r>
      <w:proofErr w:type="gramEnd"/>
      <w:r>
        <w:t xml:space="preserve"> and execution of </w:t>
      </w:r>
      <w:r w:rsidR="00006326">
        <w:t xml:space="preserve">traditional ‘Software’ – imperative algorithmic Knowledge expressed in a Programming Language. Knowledge Assets are usually expressed more declarative </w:t>
      </w:r>
      <w:proofErr w:type="gramStart"/>
      <w:r w:rsidR="00006326">
        <w:t>languages, and</w:t>
      </w:r>
      <w:proofErr w:type="gramEnd"/>
      <w:r w:rsidR="00006326">
        <w:t xml:space="preserve"> executed by means of dedicated virtual machines optimized around the formal nature of the Assets. </w:t>
      </w:r>
    </w:p>
    <w:p w14:paraId="39367274" w14:textId="5EFC4CC2" w:rsidR="00006326" w:rsidRDefault="00C60FB5" w:rsidP="004225FF">
      <w:pPr>
        <w:pBdr>
          <w:top w:val="none" w:sz="0" w:space="0" w:color="000000"/>
          <w:left w:val="none" w:sz="0" w:space="0" w:color="000000"/>
          <w:bottom w:val="none" w:sz="0" w:space="0" w:color="000000"/>
          <w:right w:val="none" w:sz="0" w:space="0" w:color="000000"/>
          <w:between w:val="none" w:sz="0" w:space="0" w:color="000000"/>
        </w:pBdr>
        <w:spacing w:after="160" w:line="259" w:lineRule="auto"/>
      </w:pPr>
      <w:r>
        <w:t>T</w:t>
      </w:r>
      <w:r w:rsidR="00006326">
        <w:t xml:space="preserve">he analogy </w:t>
      </w:r>
      <w:r>
        <w:t xml:space="preserve">may </w:t>
      </w:r>
      <w:r w:rsidR="00006326">
        <w:t>drive the use, and possibly facilitate the adoption</w:t>
      </w:r>
      <w:r>
        <w:t xml:space="preserve">/integration, of </w:t>
      </w:r>
      <w:r w:rsidR="00006326">
        <w:t xml:space="preserve">API4KP </w:t>
      </w:r>
      <w:r>
        <w:t>compliant interfaces</w:t>
      </w:r>
      <w:r w:rsidR="00006326">
        <w:t>:</w:t>
      </w:r>
    </w:p>
    <w:p w14:paraId="28044281" w14:textId="36AE2FF9" w:rsidR="00006326" w:rsidRDefault="00006326" w:rsidP="00006326">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pacing w:after="160" w:line="259" w:lineRule="auto"/>
      </w:pPr>
      <w:r>
        <w:t xml:space="preserve">Artifact Repository </w:t>
      </w:r>
      <w:r>
        <w:sym w:font="Wingdings" w:char="F0E0"/>
      </w:r>
      <w:r>
        <w:t xml:space="preserve"> Software Repository </w:t>
      </w:r>
    </w:p>
    <w:p w14:paraId="416AA1F7" w14:textId="77777777" w:rsidR="00006326" w:rsidRDefault="00006326" w:rsidP="00006326">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pacing w:after="160" w:line="259" w:lineRule="auto"/>
      </w:pPr>
      <w:r>
        <w:t xml:space="preserve">Asset Repository </w:t>
      </w:r>
      <w:r>
        <w:sym w:font="Wingdings" w:char="F0E0"/>
      </w:r>
      <w:r>
        <w:t xml:space="preserve"> Package Management System</w:t>
      </w:r>
    </w:p>
    <w:p w14:paraId="19A480E4" w14:textId="6BE1BD41" w:rsidR="00006326" w:rsidRDefault="00006326" w:rsidP="00006326">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pacing w:after="160" w:line="259" w:lineRule="auto"/>
      </w:pPr>
      <w:r>
        <w:t xml:space="preserve">Transrepresentation </w:t>
      </w:r>
      <w:r>
        <w:sym w:font="Wingdings" w:char="F0E0"/>
      </w:r>
      <w:r>
        <w:t xml:space="preserve"> Validators, Compilers</w:t>
      </w:r>
      <w:r w:rsidR="00C60FB5">
        <w:t xml:space="preserve"> / </w:t>
      </w:r>
      <w:proofErr w:type="spellStart"/>
      <w:r>
        <w:t>Transpilers</w:t>
      </w:r>
      <w:proofErr w:type="spellEnd"/>
    </w:p>
    <w:p w14:paraId="27477338" w14:textId="77777777" w:rsidR="00006326" w:rsidRDefault="00006326" w:rsidP="00006326">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pacing w:after="160" w:line="259" w:lineRule="auto"/>
      </w:pPr>
      <w:r>
        <w:t xml:space="preserve">Knowledge Base Construction </w:t>
      </w:r>
      <w:r>
        <w:sym w:font="Wingdings" w:char="F0E0"/>
      </w:r>
      <w:r>
        <w:t xml:space="preserve"> Assemblers</w:t>
      </w:r>
    </w:p>
    <w:p w14:paraId="3286A374" w14:textId="24A732BC" w:rsidR="00460D18" w:rsidRDefault="00006326" w:rsidP="005F18EA">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pacing w:after="160" w:line="259" w:lineRule="auto"/>
      </w:pPr>
      <w:r>
        <w:t xml:space="preserve">Reasoning </w:t>
      </w:r>
      <w:r>
        <w:sym w:font="Wingdings" w:char="F0E0"/>
      </w:r>
      <w:r>
        <w:t xml:space="preserve"> Interpreters</w:t>
      </w:r>
    </w:p>
    <w:p w14:paraId="3C3E7FED" w14:textId="1ADDF964" w:rsidR="00F30959" w:rsidRDefault="00A70ACA" w:rsidP="004225FF">
      <w:pPr>
        <w:pBdr>
          <w:top w:val="none" w:sz="0" w:space="0" w:color="000000"/>
          <w:left w:val="none" w:sz="0" w:space="0" w:color="000000"/>
          <w:bottom w:val="none" w:sz="0" w:space="0" w:color="000000"/>
          <w:right w:val="none" w:sz="0" w:space="0" w:color="000000"/>
          <w:between w:val="none" w:sz="0" w:space="0" w:color="000000"/>
        </w:pBdr>
        <w:spacing w:after="160" w:line="259" w:lineRule="auto"/>
      </w:pPr>
      <w:proofErr w:type="gramStart"/>
      <w:r>
        <w:t>As a consequence</w:t>
      </w:r>
      <w:proofErr w:type="gramEnd"/>
      <w:r>
        <w:t>, the implementation of API4KP components should leverage well known notions from the theory of compilers, in parallel or addition to the foundations of ‘reasoning’ algorithms such as RETE (for production rules) or Tableaux (for description logics).</w:t>
      </w:r>
      <w:r w:rsidR="00F30959">
        <w:t xml:space="preserve"> In particular, the former become a key element of an API4KP architecture when dealing with hybrid platforms, where there is a many-to-many relationships between Assets, Languages used for the Expression, and Components used for the Execution thereof. </w:t>
      </w:r>
    </w:p>
    <w:p w14:paraId="257F9A53" w14:textId="2ED6A1C1" w:rsidR="006E13E5" w:rsidRDefault="00F30959" w:rsidP="004225FF">
      <w:pPr>
        <w:pBdr>
          <w:top w:val="none" w:sz="0" w:space="0" w:color="000000"/>
          <w:left w:val="none" w:sz="0" w:space="0" w:color="000000"/>
          <w:bottom w:val="none" w:sz="0" w:space="0" w:color="000000"/>
          <w:right w:val="none" w:sz="0" w:space="0" w:color="000000"/>
          <w:between w:val="none" w:sz="0" w:space="0" w:color="000000"/>
        </w:pBdr>
        <w:spacing w:after="160" w:line="259" w:lineRule="auto"/>
      </w:pPr>
      <w:r>
        <w:t>The primary distinctive element of a Knowledge Artifact, besides its specific Asset content, is the Language used in the embodied expression. Knowledge Artifacts that are the product of explicit Knowledge Representation endeavors have formal semantics, and are expressed using formal languages</w:t>
      </w:r>
      <w:r w:rsidR="006E13E5">
        <w:t xml:space="preserve">, making the Artifact machine </w:t>
      </w:r>
      <w:r w:rsidR="006E13E5" w:rsidRPr="005F18EA">
        <w:rPr>
          <w:b/>
          <w:bCs/>
          <w:i/>
          <w:iCs/>
        </w:rPr>
        <w:t>readable</w:t>
      </w:r>
      <w:r w:rsidR="006E13E5">
        <w:t xml:space="preserve"> and </w:t>
      </w:r>
      <w:r w:rsidR="006E13E5" w:rsidRPr="005F18EA">
        <w:rPr>
          <w:b/>
          <w:bCs/>
          <w:i/>
          <w:iCs/>
        </w:rPr>
        <w:t>executable</w:t>
      </w:r>
      <w:r>
        <w:t>.</w:t>
      </w:r>
      <w:r w:rsidR="006E13E5">
        <w:br/>
        <w:t xml:space="preserve">The choice of language may correlate to the formal type of the Asset, thus determining what kind of operations can be performed with it. </w:t>
      </w:r>
    </w:p>
    <w:p w14:paraId="2CBF1631" w14:textId="21DFDFFB" w:rsidR="006E13E5" w:rsidRDefault="006E13E5" w:rsidP="004225FF">
      <w:pPr>
        <w:pBdr>
          <w:top w:val="none" w:sz="0" w:space="0" w:color="000000"/>
          <w:left w:val="none" w:sz="0" w:space="0" w:color="000000"/>
          <w:bottom w:val="none" w:sz="0" w:space="0" w:color="000000"/>
          <w:right w:val="none" w:sz="0" w:space="0" w:color="000000"/>
          <w:between w:val="none" w:sz="0" w:space="0" w:color="000000"/>
        </w:pBdr>
        <w:spacing w:after="160" w:line="259" w:lineRule="auto"/>
      </w:pPr>
      <w:r>
        <w:t xml:space="preserve">Two additional dimensions involve </w:t>
      </w:r>
      <w:r w:rsidRPr="005F18EA">
        <w:rPr>
          <w:b/>
          <w:bCs/>
          <w:i/>
          <w:iCs/>
        </w:rPr>
        <w:t>portability</w:t>
      </w:r>
      <w:r>
        <w:rPr>
          <w:b/>
          <w:bCs/>
        </w:rPr>
        <w:t xml:space="preserve"> </w:t>
      </w:r>
      <w:r w:rsidRPr="005F18EA">
        <w:t>and</w:t>
      </w:r>
      <w:r>
        <w:rPr>
          <w:b/>
          <w:bCs/>
        </w:rPr>
        <w:t xml:space="preserve"> </w:t>
      </w:r>
      <w:r>
        <w:rPr>
          <w:b/>
          <w:bCs/>
          <w:i/>
          <w:iCs/>
        </w:rPr>
        <w:t>shareability</w:t>
      </w:r>
      <w:r w:rsidRPr="005F18EA">
        <w:t>.</w:t>
      </w:r>
      <w:r>
        <w:t xml:space="preserve"> Portability, the ability to execute a Knowledge Asset across different Platforms, depends on the ability of the Execution environment of providing valid, meaningful values for the </w:t>
      </w:r>
      <w:r w:rsidR="008D6D9D">
        <w:t xml:space="preserve">Asset’s </w:t>
      </w:r>
      <w:r>
        <w:t>open variables</w:t>
      </w:r>
      <w:r w:rsidR="008D6D9D">
        <w:t xml:space="preserve"> – inputs and parameters –, as well as the ability to resolve dependencies, both early and late bound. Dependencies are discussed in further detail in Appendix B.2</w:t>
      </w:r>
    </w:p>
    <w:p w14:paraId="29D2D2D4" w14:textId="77777777" w:rsidR="00DA5BE5" w:rsidRDefault="008D6D9D" w:rsidP="004225FF">
      <w:pPr>
        <w:pBdr>
          <w:top w:val="none" w:sz="0" w:space="0" w:color="000000"/>
          <w:left w:val="none" w:sz="0" w:space="0" w:color="000000"/>
          <w:bottom w:val="none" w:sz="0" w:space="0" w:color="000000"/>
          <w:right w:val="none" w:sz="0" w:space="0" w:color="000000"/>
          <w:between w:val="none" w:sz="0" w:space="0" w:color="000000"/>
        </w:pBdr>
        <w:spacing w:after="160" w:line="259" w:lineRule="auto"/>
      </w:pPr>
      <w:r>
        <w:t xml:space="preserve">Shareability, the ability to </w:t>
      </w:r>
      <w:r>
        <w:rPr>
          <w:i/>
          <w:iCs/>
        </w:rPr>
        <w:t>lift</w:t>
      </w:r>
      <w:r>
        <w:t xml:space="preserve"> a Knowledge Artifact and interpret its Asset content with equivalent results across different platforms, depends on whether the different environments share a common ontology, as well as a common language. Grammars (abstract and concrete) are necessary to recognize the patterns and the structure of the Expressions, enabling the mapping of the syntactic constructs to the proper concepts (“interpretation”). Formal concepts are usually expressed by </w:t>
      </w:r>
      <w:r>
        <w:rPr>
          <w:i/>
          <w:iCs/>
        </w:rPr>
        <w:t>keywords</w:t>
      </w:r>
      <w:r>
        <w:t xml:space="preserve"> of the language, while domain concepts are expressed using terms from a Vocabulary which must be bound to the common ontology. </w:t>
      </w:r>
      <w:r w:rsidR="000514F3">
        <w:t xml:space="preserve">Furthermore, to enable communication on a (digital) medium, the sentences that constitute the Expression must be serialized using characters from a known </w:t>
      </w:r>
      <w:proofErr w:type="gramStart"/>
      <w:r w:rsidR="000514F3">
        <w:t>A</w:t>
      </w:r>
      <w:r w:rsidR="001F6B41">
        <w:t>l</w:t>
      </w:r>
      <w:r w:rsidR="000514F3">
        <w:t>phabet, and</w:t>
      </w:r>
      <w:proofErr w:type="gramEnd"/>
      <w:r w:rsidR="000514F3">
        <w:t xml:space="preserve"> encoded – usually in binary form. </w:t>
      </w:r>
      <w:r w:rsidR="000514F3">
        <w:br/>
      </w:r>
    </w:p>
    <w:p w14:paraId="24A0602D" w14:textId="1FBCD20C" w:rsidR="008D6D9D" w:rsidRDefault="000514F3" w:rsidP="004225FF">
      <w:pPr>
        <w:pBdr>
          <w:top w:val="none" w:sz="0" w:space="0" w:color="000000"/>
          <w:left w:val="none" w:sz="0" w:space="0" w:color="000000"/>
          <w:bottom w:val="none" w:sz="0" w:space="0" w:color="000000"/>
          <w:right w:val="none" w:sz="0" w:space="0" w:color="000000"/>
          <w:between w:val="none" w:sz="0" w:space="0" w:color="000000"/>
        </w:pBdr>
        <w:spacing w:after="160" w:line="259" w:lineRule="auto"/>
      </w:pPr>
      <w:r>
        <w:lastRenderedPageBreak/>
        <w:t xml:space="preserve">For this reason, </w:t>
      </w:r>
      <w:proofErr w:type="spellStart"/>
      <w:r>
        <w:t>mereologic</w:t>
      </w:r>
      <w:proofErr w:type="spellEnd"/>
      <w:r>
        <w:t xml:space="preserve"> syntactic categories (grammar), topologic patterns (serialization), terminology (vocabulary), symbols (alphabet) and encodings are all syntactic constructs that must be acknowledged in order to lift a Knowledge expression, and interpret it as a Knowledge Asset. These elements constitute the ‘core syntactic metadata’ used in the </w:t>
      </w:r>
      <w:proofErr w:type="spellStart"/>
      <w:r>
        <w:t>KnowledgeCarrier</w:t>
      </w:r>
      <w:proofErr w:type="spellEnd"/>
      <w:r>
        <w:t xml:space="preserve"> wrappers used by the </w:t>
      </w:r>
      <w:proofErr w:type="gramStart"/>
      <w:r>
        <w:t>APIs, and</w:t>
      </w:r>
      <w:proofErr w:type="gramEnd"/>
      <w:r>
        <w:t xml:space="preserve"> correspond to the ‘vertical’ parsing levels also stated in the </w:t>
      </w:r>
      <w:proofErr w:type="spellStart"/>
      <w:r>
        <w:t>KnowledgeCarrier</w:t>
      </w:r>
      <w:proofErr w:type="spellEnd"/>
      <w:r>
        <w:t>, and used by the Operations.</w:t>
      </w:r>
    </w:p>
    <w:p w14:paraId="7397C32C" w14:textId="671F10DB" w:rsidR="00B2773A" w:rsidRDefault="000514F3" w:rsidP="005F18EA">
      <w:pPr>
        <w:pBdr>
          <w:top w:val="none" w:sz="0" w:space="0" w:color="000000"/>
          <w:left w:val="none" w:sz="0" w:space="0" w:color="000000"/>
          <w:bottom w:val="none" w:sz="0" w:space="0" w:color="000000"/>
          <w:right w:val="none" w:sz="0" w:space="0" w:color="000000"/>
          <w:between w:val="none" w:sz="0" w:space="0" w:color="000000"/>
        </w:pBdr>
        <w:spacing w:after="160" w:line="259" w:lineRule="auto"/>
      </w:pPr>
      <w:r>
        <w:t>This perspective is further complicated</w:t>
      </w:r>
      <w:r w:rsidR="00B2773A">
        <w:t xml:space="preserve"> when certain categories of Languages are involved:</w:t>
      </w:r>
    </w:p>
    <w:p w14:paraId="1A1D54A6" w14:textId="0F3051C9" w:rsidR="00B2773A" w:rsidRDefault="00B2773A" w:rsidP="00B2773A">
      <w:pPr>
        <w:pStyle w:val="ListParagraph"/>
        <w:numPr>
          <w:ilvl w:val="0"/>
          <w:numId w:val="75"/>
        </w:numPr>
        <w:pBdr>
          <w:top w:val="none" w:sz="0" w:space="0" w:color="000000"/>
          <w:left w:val="none" w:sz="0" w:space="0" w:color="000000"/>
          <w:bottom w:val="none" w:sz="0" w:space="0" w:color="000000"/>
          <w:right w:val="none" w:sz="0" w:space="0" w:color="000000"/>
          <w:between w:val="none" w:sz="0" w:space="0" w:color="000000"/>
        </w:pBdr>
        <w:spacing w:after="160" w:line="259" w:lineRule="auto"/>
      </w:pPr>
      <w:r w:rsidRPr="005F18EA">
        <w:rPr>
          <w:b/>
          <w:bCs/>
        </w:rPr>
        <w:t>Embedded Languages</w:t>
      </w:r>
      <w:r>
        <w:br/>
        <w:t>Multi-lingual expressions are Expressions that use more than one Language for different Fragments. It is common for one Language to be the primary language, and the Expression would be parsed according to the Grammar of that Language. This main Grammar would then support ‘Island’ sub-languages in specific positions.</w:t>
      </w:r>
      <w:r w:rsidR="00B45051">
        <w:t xml:space="preserve"> Expressions in this sub-language become Embedded in another Expression in the primary language.</w:t>
      </w:r>
      <w:r>
        <w:br/>
        <w:t xml:space="preserve">Multi-lingual Artifacts are likely Carriers of Complex </w:t>
      </w:r>
      <w:proofErr w:type="gramStart"/>
      <w:r>
        <w:t>Assets, and</w:t>
      </w:r>
      <w:proofErr w:type="gramEnd"/>
      <w:r>
        <w:t xml:space="preserve"> may have to be processed as Composites (see Section B.2).</w:t>
      </w:r>
    </w:p>
    <w:p w14:paraId="55F9899D" w14:textId="456CB8F8" w:rsidR="00B2773A" w:rsidRPr="005F18EA" w:rsidRDefault="00B2773A" w:rsidP="00B2773A">
      <w:pPr>
        <w:pStyle w:val="ListParagraph"/>
        <w:numPr>
          <w:ilvl w:val="0"/>
          <w:numId w:val="75"/>
        </w:numPr>
        <w:pBdr>
          <w:top w:val="none" w:sz="0" w:space="0" w:color="000000"/>
          <w:left w:val="none" w:sz="0" w:space="0" w:color="000000"/>
          <w:bottom w:val="none" w:sz="0" w:space="0" w:color="000000"/>
          <w:right w:val="none" w:sz="0" w:space="0" w:color="000000"/>
          <w:between w:val="none" w:sz="0" w:space="0" w:color="000000"/>
        </w:pBdr>
        <w:spacing w:after="160" w:line="259" w:lineRule="auto"/>
        <w:rPr>
          <w:b/>
          <w:bCs/>
        </w:rPr>
      </w:pPr>
      <w:r w:rsidRPr="005F18EA">
        <w:rPr>
          <w:b/>
          <w:bCs/>
        </w:rPr>
        <w:t>Markup Languages</w:t>
      </w:r>
      <w:r w:rsidR="00B45051">
        <w:rPr>
          <w:b/>
          <w:bCs/>
        </w:rPr>
        <w:br/>
      </w:r>
      <w:r w:rsidR="00B45051">
        <w:t>Fragments in a markup language wrap, rather than being embedded, Fragments expressed in a different language within the context of the same Artifact. Markup languages can be used to supplement another language, enriching its ability to provide structure (syntactic markup), semantics (annotation markup) or facilitate the recognition (presentation markup) of Expressions in the target language.</w:t>
      </w:r>
    </w:p>
    <w:p w14:paraId="4B72659C" w14:textId="34DCD4BC" w:rsidR="00172779" w:rsidRPr="0060051C" w:rsidRDefault="00B2773A" w:rsidP="00DA5BE5">
      <w:pPr>
        <w:pStyle w:val="ListParagraph"/>
        <w:numPr>
          <w:ilvl w:val="0"/>
          <w:numId w:val="75"/>
        </w:numPr>
        <w:pBdr>
          <w:top w:val="none" w:sz="0" w:space="0" w:color="000000"/>
          <w:left w:val="none" w:sz="0" w:space="0" w:color="000000"/>
          <w:bottom w:val="none" w:sz="0" w:space="0" w:color="000000"/>
          <w:right w:val="none" w:sz="0" w:space="0" w:color="000000"/>
          <w:between w:val="none" w:sz="0" w:space="0" w:color="000000"/>
        </w:pBdr>
        <w:spacing w:after="160" w:line="259" w:lineRule="auto"/>
      </w:pPr>
      <w:r w:rsidRPr="005F18EA">
        <w:rPr>
          <w:b/>
          <w:bCs/>
        </w:rPr>
        <w:t>Meta-Formats</w:t>
      </w:r>
      <w:r>
        <w:br/>
      </w:r>
      <w:r>
        <w:rPr>
          <w:bCs/>
        </w:rPr>
        <w:t xml:space="preserve">(Not) “Languages” such as </w:t>
      </w:r>
      <w:r w:rsidRPr="00B2773A">
        <w:rPr>
          <w:bCs/>
        </w:rPr>
        <w:t xml:space="preserve">JSON, XML, YAML, and possibly RDF (but not RDFS!) have grammars which exist </w:t>
      </w:r>
      <w:r w:rsidRPr="00B2773A">
        <w:rPr>
          <w:bCs/>
          <w:i/>
          <w:iCs/>
        </w:rPr>
        <w:t>solely</w:t>
      </w:r>
      <w:r w:rsidRPr="00B2773A">
        <w:rPr>
          <w:bCs/>
        </w:rPr>
        <w:t xml:space="preserve"> at the concrete syntax level. For example, parsing XML produces a tree whose semantics is completely determined by the interpretation of the element/attribute names and values</w:t>
      </w:r>
      <w:r>
        <w:rPr>
          <w:bCs/>
        </w:rPr>
        <w:t xml:space="preserve">, which are part of a Vocabulary that is </w:t>
      </w:r>
      <w:proofErr w:type="gramStart"/>
      <w:r>
        <w:rPr>
          <w:bCs/>
        </w:rPr>
        <w:t>late-bound</w:t>
      </w:r>
      <w:proofErr w:type="gramEnd"/>
      <w:r>
        <w:rPr>
          <w:bCs/>
        </w:rPr>
        <w:t xml:space="preserve"> to the specific Expression</w:t>
      </w:r>
      <w:r w:rsidRPr="00B2773A">
        <w:rPr>
          <w:bCs/>
        </w:rPr>
        <w:t>.</w:t>
      </w:r>
      <w:r>
        <w:rPr>
          <w:bCs/>
        </w:rPr>
        <w:t xml:space="preserve"> </w:t>
      </w:r>
      <w:r>
        <w:rPr>
          <w:bCs/>
        </w:rPr>
        <w:br/>
        <w:t xml:space="preserve">Notice that </w:t>
      </w:r>
      <w:r>
        <w:rPr>
          <w:bCs/>
          <w:i/>
          <w:iCs/>
        </w:rPr>
        <w:t>Schemas</w:t>
      </w:r>
      <w:r>
        <w:rPr>
          <w:bCs/>
        </w:rPr>
        <w:t>, instead, count as Grammars.</w:t>
      </w:r>
      <w:bookmarkStart w:id="517" w:name="_z5ikppal65ch" w:colFirst="0" w:colLast="0"/>
      <w:bookmarkEnd w:id="517"/>
      <w:r w:rsidR="000D7EA1" w:rsidRPr="0060051C">
        <w:rPr>
          <w:i/>
        </w:rPr>
        <w:br/>
      </w:r>
    </w:p>
    <w:p w14:paraId="5A01F499" w14:textId="462D1BD6" w:rsidR="00172779" w:rsidRPr="002E0E4F" w:rsidRDefault="000D7EA1" w:rsidP="0060051C">
      <w:pPr>
        <w:pStyle w:val="Heading2"/>
        <w:numPr>
          <w:ilvl w:val="1"/>
          <w:numId w:val="1"/>
        </w:numPr>
      </w:pPr>
      <w:bookmarkStart w:id="518" w:name="_lu2jnu1svuv" w:colFirst="0" w:colLast="0"/>
      <w:bookmarkStart w:id="519" w:name="_89ir0fdioic" w:colFirst="0" w:colLast="0"/>
      <w:bookmarkStart w:id="520" w:name="_Toc65413942"/>
      <w:bookmarkEnd w:id="518"/>
      <w:bookmarkEnd w:id="519"/>
      <w:r w:rsidRPr="00D74977">
        <w:t xml:space="preserve">Complex Knowledge </w:t>
      </w:r>
      <w:r w:rsidR="006062A5">
        <w:t>Resources</w:t>
      </w:r>
      <w:bookmarkEnd w:id="520"/>
    </w:p>
    <w:p w14:paraId="18116A86" w14:textId="77777777" w:rsidR="00172779" w:rsidRPr="00D74977" w:rsidRDefault="000D7EA1" w:rsidP="004225FF">
      <w:r w:rsidRPr="0060051C">
        <w:t>In the simplest of use cases, Knowledge-Based System deal with individual Knowledge Expressions, that realize a single Intellectual Work, having one Piece of Knowledge as subject, serialized using one concrete syntax, and engraved into one Artifact that is</w:t>
      </w:r>
      <w:r w:rsidRPr="00F1614B">
        <w:t xml:space="preserve"> an exemplar of a Native Carrier. </w:t>
      </w:r>
    </w:p>
    <w:p w14:paraId="6F306175" w14:textId="77777777" w:rsidR="00172779" w:rsidRPr="0060051C" w:rsidRDefault="000D7EA1" w:rsidP="004225FF">
      <w:r w:rsidRPr="002E0E4F">
        <w:br/>
      </w:r>
      <w:r w:rsidRPr="0060051C">
        <w:rPr>
          <w:i/>
        </w:rPr>
        <w:t>Example: a plain, single XML file that contains the XML serialization of one BPMN business process. As a Knowledge Artifact, it carries a Representation that expresses a model (the Intellectual Work) of how a loan approval process works (the Piece of Knowledge). The model is simple enough to be captured by that single BPMN expression carried by that file</w:t>
      </w:r>
      <w:r w:rsidRPr="0060051C">
        <w:t>.</w:t>
      </w:r>
    </w:p>
    <w:p w14:paraId="2E17A9FC" w14:textId="77777777" w:rsidR="00172779" w:rsidRPr="0060051C" w:rsidRDefault="00172779" w:rsidP="004225FF"/>
    <w:p w14:paraId="3CBE3D50" w14:textId="4ACFEE59" w:rsidR="00172779" w:rsidRPr="0060051C" w:rsidRDefault="000D7EA1" w:rsidP="004225FF">
      <w:r w:rsidRPr="0060051C">
        <w:t>Real scenarios, however, involve more variety and complexity.</w:t>
      </w:r>
      <w:r w:rsidR="00DA5BE5">
        <w:t xml:space="preserve"> </w:t>
      </w:r>
      <w:r w:rsidRPr="0060051C">
        <w:t>For example, Knowledge Artifacts that are analogous to ‘libraries’, ‘collections’ or ‘</w:t>
      </w:r>
      <w:proofErr w:type="gramStart"/>
      <w:r w:rsidRPr="0060051C">
        <w:t>anthologies’</w:t>
      </w:r>
      <w:proofErr w:type="gramEnd"/>
      <w:r w:rsidRPr="0060051C">
        <w:t xml:space="preserve"> may carry more than one Expression. The same Expression may require two or more Artifacts to be carried, each one carrying a Fragment of the original Expression. A</w:t>
      </w:r>
      <w:r w:rsidR="00DA5BE5">
        <w:t>n</w:t>
      </w:r>
      <w:r w:rsidRPr="0060051C">
        <w:t xml:space="preserve"> Expression itself may be composite of multiple parts, which are themselves Expressions (or Fragments thereof), realizing some (Complex) Intellectual Work.</w:t>
      </w:r>
    </w:p>
    <w:p w14:paraId="6942FF00" w14:textId="77777777" w:rsidR="00172779" w:rsidRPr="0060051C" w:rsidRDefault="00172779" w:rsidP="004225FF"/>
    <w:p w14:paraId="4A3D9424" w14:textId="77777777" w:rsidR="00172779" w:rsidRPr="0060051C" w:rsidRDefault="000D7EA1" w:rsidP="004225FF">
      <w:r w:rsidRPr="0060051C">
        <w:t xml:space="preserve">In general, there is a many-to-many relationship between Artifact and Expressions, a many-to-one relationship between Knowledge Expressions and (Atomic) Works of Knowledge, and a many-to-many relationship between Knowledge Expressions and Complex Works. </w:t>
      </w:r>
    </w:p>
    <w:p w14:paraId="37690D8F" w14:textId="77777777" w:rsidR="00172779" w:rsidRPr="0060051C" w:rsidRDefault="00172779" w:rsidP="009D2F09"/>
    <w:p w14:paraId="5439F0AE" w14:textId="77777777" w:rsidR="00172779" w:rsidRPr="004225FF" w:rsidRDefault="000D7EA1" w:rsidP="004225FF">
      <w:pPr>
        <w:pStyle w:val="Heading3"/>
        <w:rPr>
          <w:rFonts w:ascii="Times New Roman" w:hAnsi="Times New Roman" w:cs="Times New Roman"/>
        </w:rPr>
      </w:pPr>
      <w:bookmarkStart w:id="521" w:name="_Toc65413943"/>
      <w:r w:rsidRPr="004225FF">
        <w:rPr>
          <w:rFonts w:ascii="Times New Roman" w:hAnsi="Times New Roman" w:cs="Times New Roman"/>
        </w:rPr>
        <w:t>Structuring</w:t>
      </w:r>
      <w:bookmarkEnd w:id="521"/>
      <w:r w:rsidRPr="004225FF">
        <w:rPr>
          <w:rFonts w:ascii="Times New Roman" w:hAnsi="Times New Roman" w:cs="Times New Roman"/>
        </w:rPr>
        <w:t xml:space="preserve"> </w:t>
      </w:r>
    </w:p>
    <w:p w14:paraId="4DD312DC" w14:textId="36CF5B38" w:rsidR="00172779" w:rsidRPr="00D74977" w:rsidRDefault="000D7EA1" w:rsidP="009D2F09">
      <w:r w:rsidRPr="0060051C">
        <w:t>API4KP ‘</w:t>
      </w:r>
      <w:r w:rsidR="00460D18" w:rsidRPr="0060051C">
        <w:t>Trans</w:t>
      </w:r>
      <w:r w:rsidR="00460D18">
        <w:t>represent</w:t>
      </w:r>
      <w:r w:rsidR="00460D18" w:rsidRPr="0060051C">
        <w:t xml:space="preserve">ation’ </w:t>
      </w:r>
      <w:r w:rsidRPr="0060051C">
        <w:t xml:space="preserve">and ‘Knowledge Base’ operations allow to (de)construct this complexity. The purpose of this section is to provide </w:t>
      </w:r>
      <w:r w:rsidRPr="00F1614B">
        <w:t>guidance on when and why to use the operations.</w:t>
      </w:r>
    </w:p>
    <w:p w14:paraId="35875EFC" w14:textId="77777777" w:rsidR="00172779" w:rsidRPr="002E0E4F" w:rsidRDefault="00172779" w:rsidP="0060051C"/>
    <w:p w14:paraId="2C4E8733" w14:textId="77777777" w:rsidR="00657B59" w:rsidRDefault="000D7EA1" w:rsidP="004225FF">
      <w:r w:rsidRPr="002E0E4F">
        <w:lastRenderedPageBreak/>
        <w:t>Within this document</w:t>
      </w:r>
      <w:r w:rsidRPr="0060051C">
        <w:t xml:space="preserve">, the term </w:t>
      </w:r>
      <w:r w:rsidRPr="0060051C">
        <w:rPr>
          <w:b/>
          <w:i/>
        </w:rPr>
        <w:t>‘aggregation’</w:t>
      </w:r>
      <w:r w:rsidRPr="0060051C">
        <w:t xml:space="preserve"> will denote the combination of two or more entities of the same type into a collection thereof. The term </w:t>
      </w:r>
      <w:r w:rsidRPr="0060051C">
        <w:rPr>
          <w:b/>
          <w:i/>
        </w:rPr>
        <w:t>‘union’</w:t>
      </w:r>
      <w:r w:rsidRPr="0060051C">
        <w:t xml:space="preserve"> denotes the combination of a collection of two or more entities of the same type into a new, distinct single entity of that type. </w:t>
      </w:r>
    </w:p>
    <w:p w14:paraId="75C22D47" w14:textId="77777777" w:rsidR="00657B59" w:rsidRDefault="000D7EA1" w:rsidP="004225FF">
      <w:r w:rsidRPr="0060051C">
        <w:br/>
        <w:t xml:space="preserve">The term </w:t>
      </w:r>
      <w:r w:rsidRPr="0060051C">
        <w:rPr>
          <w:b/>
          <w:i/>
        </w:rPr>
        <w:t>‘composition’</w:t>
      </w:r>
      <w:r w:rsidRPr="0060051C">
        <w:t xml:space="preserve"> denotes the extension of an entity by means of another entity, which does not need to be of the same type. A composition is </w:t>
      </w:r>
      <w:r w:rsidRPr="0060051C">
        <w:rPr>
          <w:b/>
          <w:i/>
        </w:rPr>
        <w:t>‘complex’</w:t>
      </w:r>
      <w:r w:rsidRPr="0060051C">
        <w:t xml:space="preserve"> when the different parts remain </w:t>
      </w:r>
      <w:proofErr w:type="gramStart"/>
      <w:r w:rsidRPr="0060051C">
        <w:t>identifiable, and</w:t>
      </w:r>
      <w:proofErr w:type="gramEnd"/>
      <w:r w:rsidRPr="0060051C">
        <w:t xml:space="preserve"> play a specific role. </w:t>
      </w:r>
      <w:r w:rsidRPr="0060051C">
        <w:rPr>
          <w:b/>
          <w:i/>
        </w:rPr>
        <w:t>‘Injection’</w:t>
      </w:r>
      <w:r w:rsidRPr="0060051C">
        <w:rPr>
          <w:b/>
        </w:rPr>
        <w:t xml:space="preserve"> </w:t>
      </w:r>
      <w:r w:rsidRPr="0060051C">
        <w:t xml:space="preserve">is the act of combining two composite entities into </w:t>
      </w:r>
      <w:proofErr w:type="gramStart"/>
      <w:r w:rsidRPr="0060051C">
        <w:t>a single one</w:t>
      </w:r>
      <w:proofErr w:type="gramEnd"/>
      <w:r w:rsidRPr="0060051C">
        <w:t xml:space="preserve">: the injected entity becomes a part of the entity it is injected into, and the latter becomes an </w:t>
      </w:r>
      <w:r w:rsidRPr="0060051C">
        <w:rPr>
          <w:b/>
          <w:i/>
        </w:rPr>
        <w:t>‘extension’</w:t>
      </w:r>
      <w:r w:rsidRPr="0060051C">
        <w:rPr>
          <w:b/>
        </w:rPr>
        <w:t xml:space="preserve"> </w:t>
      </w:r>
      <w:r w:rsidRPr="0060051C">
        <w:t>of its new component.</w:t>
      </w:r>
    </w:p>
    <w:p w14:paraId="5861B7B1" w14:textId="77777777" w:rsidR="00657B59" w:rsidRDefault="000D7EA1" w:rsidP="004225FF">
      <w:r w:rsidRPr="0060051C">
        <w:br/>
        <w:t xml:space="preserve">Composition is based on a parent/child part-of relationship, while aggregation defines an implicit container of which the elements are member-of, and siblings to each other. Aggregation and Composition are </w:t>
      </w:r>
      <w:r w:rsidRPr="0060051C">
        <w:rPr>
          <w:b/>
          <w:i/>
        </w:rPr>
        <w:t xml:space="preserve">‘structuring’ </w:t>
      </w:r>
      <w:r w:rsidRPr="0060051C">
        <w:t xml:space="preserve">operations: the elements remain separate, but their inter-relationships are described in an additional, separate </w:t>
      </w:r>
      <w:r w:rsidRPr="0060051C">
        <w:rPr>
          <w:b/>
          <w:i/>
        </w:rPr>
        <w:t xml:space="preserve">‘structure’ </w:t>
      </w:r>
      <w:r w:rsidRPr="0060051C">
        <w:t xml:space="preserve">entity, which can be conceptualized by means of a named, directed graph that states the actual relationships. </w:t>
      </w:r>
    </w:p>
    <w:p w14:paraId="2553B3F4" w14:textId="354FFB20" w:rsidR="00172779" w:rsidRPr="0060051C" w:rsidRDefault="000D7EA1" w:rsidP="004225FF">
      <w:r w:rsidRPr="0060051C">
        <w:br/>
      </w:r>
      <w:r w:rsidRPr="0060051C">
        <w:rPr>
          <w:b/>
          <w:i/>
        </w:rPr>
        <w:t>‘Merging’</w:t>
      </w:r>
      <w:r w:rsidRPr="0060051C">
        <w:t xml:space="preserve"> or </w:t>
      </w:r>
      <w:r w:rsidRPr="0060051C">
        <w:rPr>
          <w:b/>
          <w:i/>
        </w:rPr>
        <w:t xml:space="preserve">‘Fusion’ </w:t>
      </w:r>
      <w:r w:rsidRPr="0060051C">
        <w:t xml:space="preserve">denotes the general operation of combining two or more entities into a single entity, in terms of union and/or injection. </w:t>
      </w:r>
      <w:r w:rsidRPr="0060051C">
        <w:rPr>
          <w:b/>
          <w:i/>
        </w:rPr>
        <w:t>‘Assembly’</w:t>
      </w:r>
      <w:r w:rsidRPr="0060051C">
        <w:rPr>
          <w:b/>
        </w:rPr>
        <w:t xml:space="preserve"> </w:t>
      </w:r>
      <w:r w:rsidRPr="0060051C">
        <w:t xml:space="preserve">or </w:t>
      </w:r>
      <w:r w:rsidRPr="0060051C">
        <w:rPr>
          <w:b/>
          <w:i/>
        </w:rPr>
        <w:t>‘Flattening’</w:t>
      </w:r>
      <w:r w:rsidRPr="0060051C">
        <w:rPr>
          <w:i/>
        </w:rPr>
        <w:t xml:space="preserve"> </w:t>
      </w:r>
      <w:r w:rsidRPr="0060051C">
        <w:t xml:space="preserve">is the act of merging entities based on the specification provided by a structure. Note that after an assembly is performed, it may or may not be possible to discern the original components. </w:t>
      </w:r>
    </w:p>
    <w:p w14:paraId="172B5948" w14:textId="37D0DC90" w:rsidR="00172779" w:rsidRDefault="000D7EA1" w:rsidP="004225FF">
      <w:r w:rsidRPr="0060051C">
        <w:br/>
        <w:t xml:space="preserve">For each one of these operations, an inverse can be defined. </w:t>
      </w:r>
      <w:r w:rsidRPr="0060051C">
        <w:rPr>
          <w:b/>
          <w:i/>
        </w:rPr>
        <w:t>‘Deconstructing’</w:t>
      </w:r>
      <w:r w:rsidRPr="0060051C">
        <w:t xml:space="preserve"> - either by </w:t>
      </w:r>
      <w:r w:rsidRPr="0060051C">
        <w:rPr>
          <w:b/>
          <w:i/>
        </w:rPr>
        <w:t xml:space="preserve">‘decomposition’ </w:t>
      </w:r>
      <w:r w:rsidRPr="0060051C">
        <w:t xml:space="preserve">or </w:t>
      </w:r>
      <w:r w:rsidRPr="0060051C">
        <w:rPr>
          <w:b/>
          <w:i/>
        </w:rPr>
        <w:t>‘disaggregation’</w:t>
      </w:r>
      <w:r w:rsidRPr="0060051C">
        <w:rPr>
          <w:b/>
        </w:rPr>
        <w:t xml:space="preserve"> - </w:t>
      </w:r>
      <w:r w:rsidRPr="0060051C">
        <w:t xml:space="preserve">is the operation by which a structure is superimposed on an entity, to identify proper parts which can be </w:t>
      </w:r>
      <w:r w:rsidRPr="0060051C">
        <w:rPr>
          <w:b/>
          <w:i/>
        </w:rPr>
        <w:t>separated</w:t>
      </w:r>
      <w:r w:rsidRPr="0060051C">
        <w:t xml:space="preserve">. </w:t>
      </w:r>
      <w:proofErr w:type="gramStart"/>
      <w:r w:rsidRPr="0060051C">
        <w:t>In particular, a</w:t>
      </w:r>
      <w:proofErr w:type="gramEnd"/>
      <w:r w:rsidRPr="0060051C">
        <w:t xml:space="preserve"> collection can be </w:t>
      </w:r>
      <w:r w:rsidRPr="0060051C">
        <w:rPr>
          <w:b/>
          <w:i/>
        </w:rPr>
        <w:t>partitioned</w:t>
      </w:r>
      <w:r w:rsidRPr="0060051C">
        <w:rPr>
          <w:b/>
        </w:rPr>
        <w:t xml:space="preserve"> </w:t>
      </w:r>
      <w:r w:rsidRPr="0060051C">
        <w:t xml:space="preserve">into its individual members, while a component can be </w:t>
      </w:r>
      <w:r w:rsidRPr="0060051C">
        <w:rPr>
          <w:b/>
          <w:i/>
        </w:rPr>
        <w:t>extracted</w:t>
      </w:r>
      <w:r w:rsidRPr="0060051C">
        <w:t xml:space="preserve">, </w:t>
      </w:r>
      <w:r w:rsidRPr="0060051C">
        <w:rPr>
          <w:b/>
          <w:i/>
        </w:rPr>
        <w:t xml:space="preserve">removing </w:t>
      </w:r>
      <w:r w:rsidRPr="0060051C">
        <w:t>it from its composite parent.</w:t>
      </w:r>
    </w:p>
    <w:p w14:paraId="62AA634A" w14:textId="77777777" w:rsidR="00657B59" w:rsidRPr="0060051C" w:rsidRDefault="00657B59" w:rsidP="004225FF"/>
    <w:p w14:paraId="750CD720" w14:textId="77777777" w:rsidR="00172779" w:rsidRPr="0060051C" w:rsidRDefault="000D7EA1" w:rsidP="004225FF">
      <w:r w:rsidRPr="0060051C">
        <w:rPr>
          <w:b/>
          <w:i/>
        </w:rPr>
        <w:t xml:space="preserve">‘Disassembling’ </w:t>
      </w:r>
      <w:r w:rsidRPr="0060051C">
        <w:t xml:space="preserve">is the act of breaking an entity into a set of smaller entities, based on a </w:t>
      </w:r>
      <w:proofErr w:type="spellStart"/>
      <w:r w:rsidRPr="0060051C">
        <w:t>destructuring</w:t>
      </w:r>
      <w:proofErr w:type="spellEnd"/>
      <w:r w:rsidRPr="0060051C">
        <w:t xml:space="preserve">. </w:t>
      </w:r>
    </w:p>
    <w:p w14:paraId="08A5DAC4" w14:textId="77777777" w:rsidR="00172779" w:rsidRPr="0060051C" w:rsidRDefault="00172779" w:rsidP="004225FF"/>
    <w:p w14:paraId="180AC0E1" w14:textId="3DB00C10" w:rsidR="00172779" w:rsidRPr="0060051C" w:rsidRDefault="000D7EA1" w:rsidP="004225FF">
      <w:r w:rsidRPr="0060051C">
        <w:t>Notice that the operations are defined on resources, atomic or not, and can be used recursively. These concepts apply to any Knowledge Endeavor. Because the API4KP specification focuses on Knowledge Expressions, the APIs expose these operations at the Expression level.</w:t>
      </w:r>
    </w:p>
    <w:p w14:paraId="6F963BC5" w14:textId="77777777" w:rsidR="00172779" w:rsidRPr="0060051C" w:rsidRDefault="00172779" w:rsidP="004225FF"/>
    <w:p w14:paraId="717FF212" w14:textId="77777777" w:rsidR="00172779" w:rsidRPr="0060051C" w:rsidRDefault="000D7EA1" w:rsidP="004225FF">
      <w:r w:rsidRPr="0060051C">
        <w:t>Formally</w:t>
      </w:r>
      <w:r w:rsidRPr="0060051C">
        <w:rPr>
          <w:vertAlign w:val="superscript"/>
        </w:rPr>
        <w:footnoteReference w:id="4"/>
      </w:r>
      <w:r w:rsidRPr="0060051C">
        <w:t>:</w:t>
      </w:r>
    </w:p>
    <w:p w14:paraId="54767FF8" w14:textId="77777777" w:rsidR="00172779" w:rsidRPr="004225FF" w:rsidRDefault="000D7EA1" w:rsidP="00346EA4">
      <w:pPr>
        <w:numPr>
          <w:ilvl w:val="0"/>
          <w:numId w:val="34"/>
        </w:numPr>
        <w:rPr>
          <w:rFonts w:eastAsia="Courier New"/>
        </w:rPr>
      </w:pPr>
      <w:r w:rsidRPr="004225FF">
        <w:rPr>
          <w:rFonts w:eastAsia="Courier New"/>
          <w:b/>
        </w:rPr>
        <w:t>Construct</w:t>
      </w:r>
      <w:r w:rsidRPr="004225FF">
        <w:rPr>
          <w:rFonts w:eastAsia="Courier New"/>
        </w:rPr>
        <w:t>:</w:t>
      </w:r>
    </w:p>
    <w:p w14:paraId="6118286E" w14:textId="77777777" w:rsidR="00172779" w:rsidRPr="004225FF" w:rsidRDefault="000D7EA1" w:rsidP="00346EA4">
      <w:pPr>
        <w:numPr>
          <w:ilvl w:val="1"/>
          <w:numId w:val="34"/>
        </w:numPr>
        <w:rPr>
          <w:rFonts w:eastAsia="Courier New"/>
        </w:rPr>
      </w:pPr>
      <w:proofErr w:type="gramStart"/>
      <w:r w:rsidRPr="004225FF">
        <w:rPr>
          <w:rFonts w:eastAsia="Courier New"/>
          <w:b/>
        </w:rPr>
        <w:t>Aggregation</w:t>
      </w:r>
      <w:r w:rsidRPr="004225FF">
        <w:rPr>
          <w:rFonts w:eastAsia="Courier New"/>
        </w:rPr>
        <w:t>( X</w:t>
      </w:r>
      <w:proofErr w:type="gramEnd"/>
      <w:r w:rsidRPr="004225FF">
        <w:rPr>
          <w:rFonts w:eastAsia="Courier New"/>
          <w:vertAlign w:val="subscript"/>
        </w:rPr>
        <w:t>1</w:t>
      </w:r>
      <w:r w:rsidRPr="004225FF">
        <w:rPr>
          <w:rFonts w:eastAsia="Courier New"/>
        </w:rPr>
        <w:t xml:space="preserve">, ..., </w:t>
      </w:r>
      <w:proofErr w:type="spellStart"/>
      <w:r w:rsidRPr="004225FF">
        <w:rPr>
          <w:rFonts w:eastAsia="Courier New"/>
        </w:rPr>
        <w:t>X</w:t>
      </w:r>
      <w:r w:rsidRPr="004225FF">
        <w:rPr>
          <w:rFonts w:eastAsia="Courier New"/>
          <w:vertAlign w:val="subscript"/>
        </w:rPr>
        <w:t>n</w:t>
      </w:r>
      <w:proofErr w:type="spellEnd"/>
      <w:r w:rsidRPr="004225FF">
        <w:rPr>
          <w:rFonts w:eastAsia="Courier New"/>
          <w:vertAlign w:val="subscript"/>
        </w:rPr>
        <w:t xml:space="preserve"> </w:t>
      </w:r>
      <w:r w:rsidRPr="004225FF">
        <w:rPr>
          <w:rFonts w:eastAsia="Courier New"/>
        </w:rPr>
        <w:t>) =&gt; &lt; { X</w:t>
      </w:r>
      <w:r w:rsidRPr="004225FF">
        <w:rPr>
          <w:rFonts w:eastAsia="Courier New"/>
          <w:vertAlign w:val="subscript"/>
        </w:rPr>
        <w:t>1</w:t>
      </w:r>
      <w:r w:rsidRPr="004225FF">
        <w:rPr>
          <w:rFonts w:eastAsia="Courier New"/>
        </w:rPr>
        <w:t xml:space="preserve">, ..., </w:t>
      </w:r>
      <w:proofErr w:type="spellStart"/>
      <w:r w:rsidRPr="004225FF">
        <w:rPr>
          <w:rFonts w:eastAsia="Courier New"/>
        </w:rPr>
        <w:t>X</w:t>
      </w:r>
      <w:r w:rsidRPr="004225FF">
        <w:rPr>
          <w:rFonts w:eastAsia="Courier New"/>
          <w:vertAlign w:val="subscript"/>
        </w:rPr>
        <w:t>n</w:t>
      </w:r>
      <w:proofErr w:type="spellEnd"/>
      <w:r w:rsidRPr="004225FF">
        <w:rPr>
          <w:rFonts w:eastAsia="Courier New"/>
          <w:vertAlign w:val="subscript"/>
        </w:rPr>
        <w:t xml:space="preserve"> </w:t>
      </w:r>
      <w:r w:rsidRPr="004225FF">
        <w:rPr>
          <w:rFonts w:eastAsia="Courier New"/>
        </w:rPr>
        <w:t>} &gt;</w:t>
      </w:r>
    </w:p>
    <w:p w14:paraId="76D3EDE8" w14:textId="77777777" w:rsidR="00172779" w:rsidRPr="004225FF" w:rsidRDefault="000D7EA1" w:rsidP="00346EA4">
      <w:pPr>
        <w:numPr>
          <w:ilvl w:val="1"/>
          <w:numId w:val="34"/>
        </w:numPr>
        <w:rPr>
          <w:rFonts w:eastAsia="Courier New"/>
        </w:rPr>
      </w:pPr>
      <w:proofErr w:type="gramStart"/>
      <w:r w:rsidRPr="004225FF">
        <w:rPr>
          <w:rFonts w:eastAsia="Courier New"/>
          <w:b/>
        </w:rPr>
        <w:t>Composition</w:t>
      </w:r>
      <w:r w:rsidRPr="004225FF">
        <w:rPr>
          <w:rFonts w:eastAsia="Courier New"/>
        </w:rPr>
        <w:t>( X</w:t>
      </w:r>
      <w:proofErr w:type="gramEnd"/>
      <w:r w:rsidRPr="004225FF">
        <w:rPr>
          <w:rFonts w:eastAsia="Courier New"/>
        </w:rPr>
        <w:t>, Y ) =&gt; &lt; X[ Y ] &gt;</w:t>
      </w:r>
    </w:p>
    <w:p w14:paraId="3B5AD757" w14:textId="77777777" w:rsidR="00172779" w:rsidRPr="004225FF" w:rsidRDefault="000D7EA1" w:rsidP="00346EA4">
      <w:pPr>
        <w:numPr>
          <w:ilvl w:val="0"/>
          <w:numId w:val="34"/>
        </w:numPr>
        <w:rPr>
          <w:rFonts w:eastAsia="Courier New"/>
        </w:rPr>
      </w:pPr>
      <w:r w:rsidRPr="004225FF">
        <w:rPr>
          <w:rFonts w:eastAsia="Courier New"/>
          <w:b/>
        </w:rPr>
        <w:t>Fusion</w:t>
      </w:r>
      <w:r w:rsidRPr="004225FF">
        <w:rPr>
          <w:rFonts w:eastAsia="Courier New"/>
        </w:rPr>
        <w:t>:</w:t>
      </w:r>
    </w:p>
    <w:p w14:paraId="2703FA66" w14:textId="77777777" w:rsidR="00172779" w:rsidRPr="004225FF" w:rsidRDefault="000D7EA1" w:rsidP="00346EA4">
      <w:pPr>
        <w:numPr>
          <w:ilvl w:val="1"/>
          <w:numId w:val="34"/>
        </w:numPr>
        <w:rPr>
          <w:rFonts w:eastAsia="Courier New"/>
        </w:rPr>
      </w:pPr>
      <w:proofErr w:type="gramStart"/>
      <w:r w:rsidRPr="004225FF">
        <w:rPr>
          <w:rFonts w:eastAsia="Courier New"/>
          <w:b/>
        </w:rPr>
        <w:t>Union</w:t>
      </w:r>
      <w:r w:rsidRPr="004225FF">
        <w:rPr>
          <w:rFonts w:eastAsia="Courier New"/>
        </w:rPr>
        <w:t>( X</w:t>
      </w:r>
      <w:proofErr w:type="gramEnd"/>
      <w:r w:rsidRPr="004225FF">
        <w:rPr>
          <w:rFonts w:eastAsia="Courier New"/>
          <w:vertAlign w:val="subscript"/>
        </w:rPr>
        <w:t>1</w:t>
      </w:r>
      <w:r w:rsidRPr="004225FF">
        <w:rPr>
          <w:rFonts w:eastAsia="Courier New"/>
        </w:rPr>
        <w:t xml:space="preserve">, ..., </w:t>
      </w:r>
      <w:proofErr w:type="spellStart"/>
      <w:r w:rsidRPr="004225FF">
        <w:rPr>
          <w:rFonts w:eastAsia="Courier New"/>
        </w:rPr>
        <w:t>X</w:t>
      </w:r>
      <w:r w:rsidRPr="004225FF">
        <w:rPr>
          <w:rFonts w:eastAsia="Courier New"/>
          <w:vertAlign w:val="subscript"/>
        </w:rPr>
        <w:t>n</w:t>
      </w:r>
      <w:proofErr w:type="spellEnd"/>
      <w:r w:rsidRPr="004225FF">
        <w:rPr>
          <w:rFonts w:eastAsia="Courier New"/>
          <w:vertAlign w:val="subscript"/>
        </w:rPr>
        <w:t xml:space="preserve"> </w:t>
      </w:r>
      <w:r w:rsidRPr="004225FF">
        <w:rPr>
          <w:rFonts w:eastAsia="Courier New"/>
        </w:rPr>
        <w:t>) =&gt; X</w:t>
      </w:r>
    </w:p>
    <w:p w14:paraId="5EA9F411" w14:textId="77777777" w:rsidR="00172779" w:rsidRPr="004225FF" w:rsidRDefault="000D7EA1" w:rsidP="00346EA4">
      <w:pPr>
        <w:numPr>
          <w:ilvl w:val="1"/>
          <w:numId w:val="34"/>
        </w:numPr>
        <w:rPr>
          <w:rFonts w:eastAsia="Courier New"/>
        </w:rPr>
      </w:pPr>
      <w:proofErr w:type="gramStart"/>
      <w:r w:rsidRPr="004225FF">
        <w:rPr>
          <w:rFonts w:eastAsia="Courier New"/>
          <w:b/>
        </w:rPr>
        <w:t>Injection</w:t>
      </w:r>
      <w:r w:rsidRPr="004225FF">
        <w:rPr>
          <w:rFonts w:eastAsia="Courier New"/>
        </w:rPr>
        <w:t>( X</w:t>
      </w:r>
      <w:proofErr w:type="gramEnd"/>
      <w:r w:rsidRPr="004225FF">
        <w:rPr>
          <w:rFonts w:eastAsia="Courier New"/>
        </w:rPr>
        <w:t>, Y ) =&gt; X[ Y ]</w:t>
      </w:r>
    </w:p>
    <w:p w14:paraId="39052849" w14:textId="77777777" w:rsidR="00172779" w:rsidRPr="004225FF" w:rsidRDefault="000D7EA1" w:rsidP="00346EA4">
      <w:pPr>
        <w:numPr>
          <w:ilvl w:val="0"/>
          <w:numId w:val="34"/>
        </w:numPr>
        <w:rPr>
          <w:rFonts w:eastAsia="Courier New"/>
        </w:rPr>
      </w:pPr>
      <w:r w:rsidRPr="004225FF">
        <w:rPr>
          <w:rFonts w:eastAsia="Courier New"/>
          <w:b/>
        </w:rPr>
        <w:t>Deconstruct</w:t>
      </w:r>
      <w:r w:rsidRPr="004225FF">
        <w:rPr>
          <w:rFonts w:eastAsia="Courier New"/>
        </w:rPr>
        <w:t>:</w:t>
      </w:r>
    </w:p>
    <w:p w14:paraId="15E758E1" w14:textId="77777777" w:rsidR="00172779" w:rsidRPr="004225FF" w:rsidRDefault="000D7EA1" w:rsidP="00346EA4">
      <w:pPr>
        <w:numPr>
          <w:ilvl w:val="1"/>
          <w:numId w:val="34"/>
        </w:numPr>
        <w:rPr>
          <w:rFonts w:eastAsia="Courier New"/>
        </w:rPr>
      </w:pPr>
      <w:proofErr w:type="gramStart"/>
      <w:r w:rsidRPr="004225FF">
        <w:rPr>
          <w:rFonts w:eastAsia="Courier New"/>
          <w:b/>
        </w:rPr>
        <w:t>Disaggregation</w:t>
      </w:r>
      <w:r w:rsidRPr="004225FF">
        <w:rPr>
          <w:rFonts w:eastAsia="Courier New"/>
        </w:rPr>
        <w:t>( X</w:t>
      </w:r>
      <w:proofErr w:type="gramEnd"/>
      <w:r w:rsidRPr="004225FF">
        <w:rPr>
          <w:rFonts w:eastAsia="Courier New"/>
        </w:rPr>
        <w:t xml:space="preserve"> ) =&gt; &lt; { X</w:t>
      </w:r>
      <w:r w:rsidRPr="004225FF">
        <w:rPr>
          <w:rFonts w:eastAsia="Courier New"/>
          <w:vertAlign w:val="subscript"/>
        </w:rPr>
        <w:t>1</w:t>
      </w:r>
      <w:r w:rsidRPr="004225FF">
        <w:rPr>
          <w:rFonts w:eastAsia="Courier New"/>
        </w:rPr>
        <w:t xml:space="preserve"> ..., </w:t>
      </w:r>
      <w:proofErr w:type="spellStart"/>
      <w:r w:rsidRPr="004225FF">
        <w:rPr>
          <w:rFonts w:eastAsia="Courier New"/>
        </w:rPr>
        <w:t>X</w:t>
      </w:r>
      <w:r w:rsidRPr="004225FF">
        <w:rPr>
          <w:rFonts w:eastAsia="Courier New"/>
          <w:vertAlign w:val="subscript"/>
        </w:rPr>
        <w:t>n</w:t>
      </w:r>
      <w:proofErr w:type="spellEnd"/>
      <w:r w:rsidRPr="004225FF">
        <w:rPr>
          <w:rFonts w:eastAsia="Courier New"/>
          <w:vertAlign w:val="subscript"/>
        </w:rPr>
        <w:t xml:space="preserve"> </w:t>
      </w:r>
      <w:r w:rsidRPr="004225FF">
        <w:rPr>
          <w:rFonts w:eastAsia="Courier New"/>
        </w:rPr>
        <w:t>} &gt;</w:t>
      </w:r>
    </w:p>
    <w:p w14:paraId="674979D7" w14:textId="77777777" w:rsidR="00172779" w:rsidRPr="004225FF" w:rsidRDefault="000D7EA1" w:rsidP="00346EA4">
      <w:pPr>
        <w:numPr>
          <w:ilvl w:val="1"/>
          <w:numId w:val="34"/>
        </w:numPr>
        <w:rPr>
          <w:rFonts w:eastAsia="Courier New"/>
        </w:rPr>
      </w:pPr>
      <w:proofErr w:type="gramStart"/>
      <w:r w:rsidRPr="004225FF">
        <w:rPr>
          <w:rFonts w:eastAsia="Courier New"/>
          <w:b/>
        </w:rPr>
        <w:t>Decomposition</w:t>
      </w:r>
      <w:r w:rsidRPr="004225FF">
        <w:rPr>
          <w:rFonts w:eastAsia="Courier New"/>
        </w:rPr>
        <w:t>( X</w:t>
      </w:r>
      <w:proofErr w:type="gramEnd"/>
      <w:r w:rsidRPr="004225FF">
        <w:rPr>
          <w:rFonts w:eastAsia="Courier New"/>
        </w:rPr>
        <w:t xml:space="preserve"> ) =&gt; &lt; X[ Y ] &gt;</w:t>
      </w:r>
    </w:p>
    <w:p w14:paraId="08D41F99" w14:textId="77777777" w:rsidR="00172779" w:rsidRPr="004225FF" w:rsidRDefault="000D7EA1" w:rsidP="00346EA4">
      <w:pPr>
        <w:numPr>
          <w:ilvl w:val="0"/>
          <w:numId w:val="34"/>
        </w:numPr>
        <w:rPr>
          <w:rFonts w:eastAsia="Courier New"/>
        </w:rPr>
      </w:pPr>
      <w:r w:rsidRPr="004225FF">
        <w:rPr>
          <w:rFonts w:eastAsia="Courier New"/>
          <w:b/>
        </w:rPr>
        <w:t>Separate</w:t>
      </w:r>
      <w:r w:rsidRPr="004225FF">
        <w:rPr>
          <w:rFonts w:eastAsia="Courier New"/>
        </w:rPr>
        <w:t>:</w:t>
      </w:r>
    </w:p>
    <w:p w14:paraId="4CCCF90A" w14:textId="77777777" w:rsidR="00172779" w:rsidRPr="004225FF" w:rsidRDefault="000D7EA1" w:rsidP="00346EA4">
      <w:pPr>
        <w:numPr>
          <w:ilvl w:val="1"/>
          <w:numId w:val="34"/>
        </w:numPr>
        <w:rPr>
          <w:rFonts w:eastAsia="Courier New"/>
        </w:rPr>
      </w:pPr>
      <w:proofErr w:type="gramStart"/>
      <w:r w:rsidRPr="004225FF">
        <w:rPr>
          <w:rFonts w:eastAsia="Courier New"/>
          <w:b/>
        </w:rPr>
        <w:t>Partition</w:t>
      </w:r>
      <w:r w:rsidRPr="004225FF">
        <w:rPr>
          <w:rFonts w:eastAsia="Courier New"/>
        </w:rPr>
        <w:t>( {</w:t>
      </w:r>
      <w:proofErr w:type="gramEnd"/>
      <w:r w:rsidRPr="004225FF">
        <w:rPr>
          <w:rFonts w:eastAsia="Courier New"/>
        </w:rPr>
        <w:t xml:space="preserve"> X</w:t>
      </w:r>
      <w:r w:rsidRPr="004225FF">
        <w:rPr>
          <w:rFonts w:eastAsia="Courier New"/>
          <w:vertAlign w:val="subscript"/>
        </w:rPr>
        <w:t>1</w:t>
      </w:r>
      <w:r w:rsidRPr="004225FF">
        <w:rPr>
          <w:rFonts w:eastAsia="Courier New"/>
        </w:rPr>
        <w:t xml:space="preserve">, ..., </w:t>
      </w:r>
      <w:proofErr w:type="spellStart"/>
      <w:r w:rsidRPr="004225FF">
        <w:rPr>
          <w:rFonts w:eastAsia="Courier New"/>
        </w:rPr>
        <w:t>X</w:t>
      </w:r>
      <w:r w:rsidRPr="004225FF">
        <w:rPr>
          <w:rFonts w:eastAsia="Courier New"/>
          <w:vertAlign w:val="subscript"/>
        </w:rPr>
        <w:t>n</w:t>
      </w:r>
      <w:proofErr w:type="spellEnd"/>
      <w:r w:rsidRPr="004225FF">
        <w:rPr>
          <w:rFonts w:eastAsia="Courier New"/>
          <w:vertAlign w:val="subscript"/>
        </w:rPr>
        <w:t xml:space="preserve"> </w:t>
      </w:r>
      <w:r w:rsidRPr="004225FF">
        <w:rPr>
          <w:rFonts w:eastAsia="Courier New"/>
        </w:rPr>
        <w:t>} ) =&gt; X</w:t>
      </w:r>
      <w:r w:rsidRPr="004225FF">
        <w:rPr>
          <w:rFonts w:eastAsia="Courier New"/>
          <w:vertAlign w:val="subscript"/>
        </w:rPr>
        <w:t>1</w:t>
      </w:r>
      <w:r w:rsidRPr="004225FF">
        <w:rPr>
          <w:rFonts w:eastAsia="Courier New"/>
        </w:rPr>
        <w:t xml:space="preserve">, ..., </w:t>
      </w:r>
      <w:proofErr w:type="spellStart"/>
      <w:r w:rsidRPr="004225FF">
        <w:rPr>
          <w:rFonts w:eastAsia="Courier New"/>
        </w:rPr>
        <w:t>X</w:t>
      </w:r>
      <w:r w:rsidRPr="004225FF">
        <w:rPr>
          <w:rFonts w:eastAsia="Courier New"/>
          <w:vertAlign w:val="subscript"/>
        </w:rPr>
        <w:t>n</w:t>
      </w:r>
      <w:proofErr w:type="spellEnd"/>
    </w:p>
    <w:p w14:paraId="6E7AC0E8" w14:textId="77777777" w:rsidR="00172779" w:rsidRPr="004225FF" w:rsidRDefault="000D7EA1" w:rsidP="00346EA4">
      <w:pPr>
        <w:numPr>
          <w:ilvl w:val="1"/>
          <w:numId w:val="34"/>
        </w:numPr>
        <w:rPr>
          <w:rFonts w:eastAsia="Courier New"/>
        </w:rPr>
      </w:pPr>
      <w:proofErr w:type="gramStart"/>
      <w:r w:rsidRPr="004225FF">
        <w:rPr>
          <w:rFonts w:eastAsia="Courier New"/>
          <w:b/>
        </w:rPr>
        <w:t>Extraction</w:t>
      </w:r>
      <w:r w:rsidRPr="004225FF">
        <w:rPr>
          <w:rFonts w:eastAsia="Courier New"/>
        </w:rPr>
        <w:t>( X</w:t>
      </w:r>
      <w:proofErr w:type="gramEnd"/>
      <w:r w:rsidRPr="004225FF">
        <w:rPr>
          <w:rFonts w:eastAsia="Courier New"/>
        </w:rPr>
        <w:t>[ Y ] ) =&gt; X,Y</w:t>
      </w:r>
    </w:p>
    <w:p w14:paraId="76478109" w14:textId="77777777" w:rsidR="00172779" w:rsidRPr="004225FF" w:rsidRDefault="000D7EA1" w:rsidP="00346EA4">
      <w:pPr>
        <w:numPr>
          <w:ilvl w:val="1"/>
          <w:numId w:val="34"/>
        </w:numPr>
        <w:rPr>
          <w:rFonts w:eastAsia="Courier New"/>
        </w:rPr>
      </w:pPr>
      <w:proofErr w:type="gramStart"/>
      <w:r w:rsidRPr="004225FF">
        <w:rPr>
          <w:rFonts w:eastAsia="Courier New"/>
          <w:b/>
        </w:rPr>
        <w:t>Removal</w:t>
      </w:r>
      <w:r w:rsidRPr="004225FF">
        <w:rPr>
          <w:rFonts w:eastAsia="Courier New"/>
        </w:rPr>
        <w:t>( X</w:t>
      </w:r>
      <w:proofErr w:type="gramEnd"/>
      <w:r w:rsidRPr="004225FF">
        <w:rPr>
          <w:rFonts w:eastAsia="Courier New"/>
        </w:rPr>
        <w:t>[ Y ] ) =&gt; X[]</w:t>
      </w:r>
    </w:p>
    <w:p w14:paraId="302E20BE" w14:textId="77777777" w:rsidR="00172779" w:rsidRPr="004225FF" w:rsidRDefault="000D7EA1" w:rsidP="00346EA4">
      <w:pPr>
        <w:numPr>
          <w:ilvl w:val="0"/>
          <w:numId w:val="34"/>
        </w:numPr>
        <w:rPr>
          <w:rFonts w:eastAsia="Courier New"/>
        </w:rPr>
      </w:pPr>
      <w:proofErr w:type="gramStart"/>
      <w:r w:rsidRPr="004225FF">
        <w:rPr>
          <w:rFonts w:eastAsia="Courier New"/>
          <w:b/>
        </w:rPr>
        <w:t>Flatten</w:t>
      </w:r>
      <w:r w:rsidRPr="004225FF">
        <w:rPr>
          <w:rFonts w:eastAsia="Courier New"/>
        </w:rPr>
        <w:t>( X</w:t>
      </w:r>
      <w:proofErr w:type="gramEnd"/>
      <w:r w:rsidRPr="004225FF">
        <w:rPr>
          <w:rFonts w:eastAsia="Courier New"/>
          <w:vertAlign w:val="subscript"/>
        </w:rPr>
        <w:t>1</w:t>
      </w:r>
      <w:r w:rsidRPr="004225FF">
        <w:rPr>
          <w:rFonts w:eastAsia="Courier New"/>
        </w:rPr>
        <w:t xml:space="preserve">, …, </w:t>
      </w:r>
      <w:proofErr w:type="spellStart"/>
      <w:r w:rsidRPr="004225FF">
        <w:rPr>
          <w:rFonts w:eastAsia="Courier New"/>
        </w:rPr>
        <w:t>Y</w:t>
      </w:r>
      <w:r w:rsidRPr="004225FF">
        <w:rPr>
          <w:rFonts w:eastAsia="Courier New"/>
          <w:vertAlign w:val="subscript"/>
        </w:rPr>
        <w:t>n</w:t>
      </w:r>
      <w:proofErr w:type="spellEnd"/>
      <w:r w:rsidRPr="004225FF">
        <w:rPr>
          <w:rFonts w:eastAsia="Courier New"/>
        </w:rPr>
        <w:t>,&lt; X</w:t>
      </w:r>
      <w:r w:rsidRPr="004225FF">
        <w:rPr>
          <w:rFonts w:eastAsia="Courier New"/>
          <w:vertAlign w:val="subscript"/>
        </w:rPr>
        <w:t>1</w:t>
      </w:r>
      <w:r w:rsidRPr="004225FF">
        <w:rPr>
          <w:rFonts w:eastAsia="Courier New"/>
        </w:rPr>
        <w:t xml:space="preserve">, ..., </w:t>
      </w:r>
      <w:proofErr w:type="spellStart"/>
      <w:r w:rsidRPr="004225FF">
        <w:rPr>
          <w:rFonts w:eastAsia="Courier New"/>
        </w:rPr>
        <w:t>Y</w:t>
      </w:r>
      <w:r w:rsidRPr="004225FF">
        <w:rPr>
          <w:rFonts w:eastAsia="Courier New"/>
          <w:vertAlign w:val="subscript"/>
        </w:rPr>
        <w:t>n</w:t>
      </w:r>
      <w:proofErr w:type="spellEnd"/>
      <w:r w:rsidRPr="004225FF">
        <w:rPr>
          <w:rFonts w:eastAsia="Courier New"/>
          <w:vertAlign w:val="subscript"/>
        </w:rPr>
        <w:t xml:space="preserve"> </w:t>
      </w:r>
      <w:r w:rsidRPr="004225FF">
        <w:rPr>
          <w:rFonts w:eastAsia="Courier New"/>
        </w:rPr>
        <w:t>&gt; ) =&gt; Z</w:t>
      </w:r>
    </w:p>
    <w:p w14:paraId="74AAF735" w14:textId="77777777" w:rsidR="00172779" w:rsidRPr="004225FF" w:rsidRDefault="000D7EA1" w:rsidP="00346EA4">
      <w:pPr>
        <w:numPr>
          <w:ilvl w:val="2"/>
          <w:numId w:val="34"/>
        </w:numPr>
        <w:rPr>
          <w:rFonts w:eastAsia="Courier New"/>
        </w:rPr>
      </w:pPr>
      <w:r w:rsidRPr="004225FF">
        <w:rPr>
          <w:rFonts w:eastAsia="Courier New"/>
        </w:rPr>
        <w:t xml:space="preserve">= </w:t>
      </w:r>
      <w:proofErr w:type="gramStart"/>
      <w:r w:rsidRPr="004225FF">
        <w:rPr>
          <w:rFonts w:eastAsia="Courier New"/>
        </w:rPr>
        <w:t>Fusion( *</w:t>
      </w:r>
      <w:proofErr w:type="gramEnd"/>
      <w:r w:rsidRPr="004225FF">
        <w:rPr>
          <w:rFonts w:eastAsia="Courier New"/>
        </w:rPr>
        <w:t>, Structure( * ) )</w:t>
      </w:r>
    </w:p>
    <w:p w14:paraId="5DDA9274" w14:textId="77777777" w:rsidR="00172779" w:rsidRPr="004225FF" w:rsidRDefault="000D7EA1" w:rsidP="00346EA4">
      <w:pPr>
        <w:numPr>
          <w:ilvl w:val="0"/>
          <w:numId w:val="34"/>
        </w:numPr>
        <w:rPr>
          <w:rFonts w:eastAsia="Courier New"/>
        </w:rPr>
      </w:pPr>
      <w:proofErr w:type="gramStart"/>
      <w:r w:rsidRPr="004225FF">
        <w:rPr>
          <w:rFonts w:eastAsia="Courier New"/>
          <w:b/>
        </w:rPr>
        <w:t>Disassembly</w:t>
      </w:r>
      <w:r w:rsidRPr="004225FF">
        <w:rPr>
          <w:rFonts w:eastAsia="Courier New"/>
        </w:rPr>
        <w:t>( X</w:t>
      </w:r>
      <w:proofErr w:type="gramEnd"/>
      <w:r w:rsidRPr="004225FF">
        <w:rPr>
          <w:rFonts w:eastAsia="Courier New"/>
        </w:rPr>
        <w:t>, &lt; X</w:t>
      </w:r>
      <w:r w:rsidRPr="004225FF">
        <w:rPr>
          <w:rFonts w:eastAsia="Courier New"/>
          <w:vertAlign w:val="subscript"/>
        </w:rPr>
        <w:t>1</w:t>
      </w:r>
      <w:r w:rsidRPr="004225FF">
        <w:rPr>
          <w:rFonts w:eastAsia="Courier New"/>
        </w:rPr>
        <w:t xml:space="preserve">, ..., </w:t>
      </w:r>
      <w:proofErr w:type="spellStart"/>
      <w:r w:rsidRPr="004225FF">
        <w:rPr>
          <w:rFonts w:eastAsia="Courier New"/>
        </w:rPr>
        <w:t>Y</w:t>
      </w:r>
      <w:r w:rsidRPr="004225FF">
        <w:rPr>
          <w:rFonts w:eastAsia="Courier New"/>
          <w:vertAlign w:val="subscript"/>
        </w:rPr>
        <w:t>n</w:t>
      </w:r>
      <w:proofErr w:type="spellEnd"/>
      <w:r w:rsidRPr="004225FF">
        <w:rPr>
          <w:rFonts w:eastAsia="Courier New"/>
          <w:vertAlign w:val="subscript"/>
        </w:rPr>
        <w:t xml:space="preserve"> </w:t>
      </w:r>
      <w:r w:rsidRPr="004225FF">
        <w:rPr>
          <w:rFonts w:eastAsia="Courier New"/>
        </w:rPr>
        <w:t>&gt; ) =&gt; X</w:t>
      </w:r>
      <w:r w:rsidRPr="004225FF">
        <w:rPr>
          <w:rFonts w:eastAsia="Courier New"/>
          <w:vertAlign w:val="subscript"/>
        </w:rPr>
        <w:t>1</w:t>
      </w:r>
      <w:r w:rsidRPr="004225FF">
        <w:rPr>
          <w:rFonts w:eastAsia="Courier New"/>
        </w:rPr>
        <w:t xml:space="preserve">, ..., </w:t>
      </w:r>
      <w:proofErr w:type="spellStart"/>
      <w:r w:rsidRPr="004225FF">
        <w:rPr>
          <w:rFonts w:eastAsia="Courier New"/>
        </w:rPr>
        <w:t>Y</w:t>
      </w:r>
      <w:r w:rsidRPr="004225FF">
        <w:rPr>
          <w:rFonts w:eastAsia="Courier New"/>
          <w:vertAlign w:val="subscript"/>
        </w:rPr>
        <w:t>n</w:t>
      </w:r>
      <w:proofErr w:type="spellEnd"/>
      <w:r w:rsidRPr="004225FF">
        <w:rPr>
          <w:rFonts w:eastAsia="Courier New"/>
          <w:vertAlign w:val="subscript"/>
        </w:rPr>
        <w:t xml:space="preserve"> </w:t>
      </w:r>
    </w:p>
    <w:p w14:paraId="2531630E" w14:textId="77777777" w:rsidR="00172779" w:rsidRPr="004225FF" w:rsidRDefault="000D7EA1" w:rsidP="00346EA4">
      <w:pPr>
        <w:numPr>
          <w:ilvl w:val="2"/>
          <w:numId w:val="34"/>
        </w:numPr>
        <w:rPr>
          <w:rFonts w:eastAsia="Courier New"/>
        </w:rPr>
      </w:pPr>
      <w:r w:rsidRPr="004225FF">
        <w:rPr>
          <w:rFonts w:eastAsia="Courier New"/>
        </w:rPr>
        <w:t xml:space="preserve">= </w:t>
      </w:r>
      <w:proofErr w:type="gramStart"/>
      <w:r w:rsidRPr="004225FF">
        <w:rPr>
          <w:rFonts w:eastAsia="Courier New"/>
        </w:rPr>
        <w:t>Separate( X</w:t>
      </w:r>
      <w:proofErr w:type="gramEnd"/>
      <w:r w:rsidRPr="004225FF">
        <w:rPr>
          <w:rFonts w:eastAsia="Courier New"/>
        </w:rPr>
        <w:t>, Deconstruct( X ) )</w:t>
      </w:r>
    </w:p>
    <w:p w14:paraId="72B1CDAD" w14:textId="77777777" w:rsidR="00172779" w:rsidRPr="0060051C" w:rsidRDefault="00172779" w:rsidP="004225FF"/>
    <w:p w14:paraId="2A2C4B87" w14:textId="77777777" w:rsidR="00172779" w:rsidRPr="004225FF" w:rsidRDefault="000D7EA1" w:rsidP="004225FF">
      <w:pPr>
        <w:rPr>
          <w:rFonts w:eastAsia="Corsiva"/>
        </w:rPr>
      </w:pPr>
      <w:proofErr w:type="gramStart"/>
      <w:r w:rsidRPr="004225FF">
        <w:rPr>
          <w:rFonts w:eastAsia="Corsiva"/>
        </w:rPr>
        <w:t>In order to</w:t>
      </w:r>
      <w:proofErr w:type="gramEnd"/>
      <w:r w:rsidRPr="004225FF">
        <w:rPr>
          <w:rFonts w:eastAsia="Corsiva"/>
        </w:rPr>
        <w:t xml:space="preserve"> understand the principles behind the ‘structuring’ operations, one has to consider three major elements: (</w:t>
      </w:r>
      <w:proofErr w:type="spellStart"/>
      <w:r w:rsidRPr="004225FF">
        <w:rPr>
          <w:rFonts w:eastAsia="Corsiva"/>
        </w:rPr>
        <w:t>i</w:t>
      </w:r>
      <w:proofErr w:type="spellEnd"/>
      <w:r w:rsidRPr="004225FF">
        <w:rPr>
          <w:rFonts w:eastAsia="Corsiva"/>
        </w:rPr>
        <w:t>) tree- vs collection-orientation, (ii) analysis vs synthesis and (iii) inverse operations.</w:t>
      </w:r>
    </w:p>
    <w:p w14:paraId="005A4041" w14:textId="77777777" w:rsidR="00172779" w:rsidRPr="004225FF" w:rsidRDefault="000D7EA1" w:rsidP="00346EA4">
      <w:pPr>
        <w:numPr>
          <w:ilvl w:val="0"/>
          <w:numId w:val="19"/>
        </w:numPr>
        <w:rPr>
          <w:rFonts w:eastAsia="Corsiva"/>
        </w:rPr>
      </w:pPr>
      <w:r w:rsidRPr="004225FF">
        <w:rPr>
          <w:rFonts w:eastAsia="Corsiva"/>
        </w:rPr>
        <w:t xml:space="preserve">Expressions in a knowledge representation language are usually collections of sentences. Sets treat members as individual peers, which can be added or removed with limited syntactic burden. Each sentence, on the other hand, has an internal structure and can be modelled using an (abstract syntax) tree. Because of the mutual role, </w:t>
      </w:r>
      <w:r w:rsidRPr="004225FF">
        <w:rPr>
          <w:rFonts w:eastAsia="Corsiva"/>
        </w:rPr>
        <w:lastRenderedPageBreak/>
        <w:t>elements of a composition must be compatible with each other, and even at the syntactic level, a component may only fit specific positions within the parent element.</w:t>
      </w:r>
    </w:p>
    <w:p w14:paraId="215FB8A9" w14:textId="77777777" w:rsidR="00172779" w:rsidRPr="004225FF" w:rsidRDefault="000D7EA1" w:rsidP="00346EA4">
      <w:pPr>
        <w:numPr>
          <w:ilvl w:val="0"/>
          <w:numId w:val="19"/>
        </w:numPr>
        <w:rPr>
          <w:rFonts w:eastAsia="Corsiva"/>
        </w:rPr>
      </w:pPr>
      <w:r w:rsidRPr="004225FF">
        <w:rPr>
          <w:rFonts w:eastAsia="Corsiva"/>
        </w:rPr>
        <w:t xml:space="preserve">A structure, which can include atomic elements as well as their set/tree sub-structures can be identified / defined without actually (dis)assembling a new Expression. However, the structure may be </w:t>
      </w:r>
      <w:proofErr w:type="gramStart"/>
      <w:r w:rsidRPr="004225FF">
        <w:rPr>
          <w:rFonts w:eastAsia="Corsiva"/>
        </w:rPr>
        <w:t>actually used</w:t>
      </w:r>
      <w:proofErr w:type="gramEnd"/>
      <w:r w:rsidRPr="004225FF">
        <w:rPr>
          <w:rFonts w:eastAsia="Corsiva"/>
        </w:rPr>
        <w:t>, sooner or later, as a blueprint.</w:t>
      </w:r>
    </w:p>
    <w:p w14:paraId="703BE3F7" w14:textId="77777777" w:rsidR="00172779" w:rsidRPr="004225FF" w:rsidRDefault="000D7EA1" w:rsidP="00346EA4">
      <w:pPr>
        <w:numPr>
          <w:ilvl w:val="0"/>
          <w:numId w:val="19"/>
        </w:numPr>
        <w:rPr>
          <w:rFonts w:eastAsia="Corsiva"/>
        </w:rPr>
      </w:pPr>
      <w:r w:rsidRPr="004225FF">
        <w:rPr>
          <w:rFonts w:eastAsia="Corsiva"/>
        </w:rPr>
        <w:t xml:space="preserve">For each operation, an inverse operation is defined. Notice, however, that operations are not functions (e.g. an Expression can be </w:t>
      </w:r>
      <w:proofErr w:type="spellStart"/>
      <w:r w:rsidRPr="004225FF">
        <w:rPr>
          <w:rFonts w:eastAsia="Corsiva"/>
        </w:rPr>
        <w:t>Destructured</w:t>
      </w:r>
      <w:proofErr w:type="spellEnd"/>
      <w:r w:rsidRPr="004225FF">
        <w:rPr>
          <w:rFonts w:eastAsia="Corsiva"/>
        </w:rPr>
        <w:t xml:space="preserve"> in multiple ways).</w:t>
      </w:r>
      <w:r w:rsidRPr="004225FF">
        <w:rPr>
          <w:rFonts w:eastAsia="Corsiva"/>
        </w:rPr>
        <w:br/>
      </w:r>
    </w:p>
    <w:p w14:paraId="44A56847" w14:textId="77777777" w:rsidR="00172779" w:rsidRPr="004225FF" w:rsidRDefault="000D7EA1" w:rsidP="004225FF">
      <w:pPr>
        <w:rPr>
          <w:rFonts w:eastAsia="Corsiva"/>
        </w:rPr>
      </w:pPr>
      <w:r w:rsidRPr="004225FF">
        <w:rPr>
          <w:rFonts w:eastAsia="Corsiva"/>
        </w:rPr>
        <w:t xml:space="preserve">The definition of the ‘structuring’ operations is transparent with respect to the actual syntax, semantics and pragmatics of the composites and components, but some constraints are </w:t>
      </w:r>
      <w:proofErr w:type="gramStart"/>
      <w:r w:rsidRPr="004225FF">
        <w:rPr>
          <w:rFonts w:eastAsia="Corsiva"/>
        </w:rPr>
        <w:t>imposed</w:t>
      </w:r>
      <w:proofErr w:type="gramEnd"/>
      <w:r w:rsidRPr="004225FF">
        <w:rPr>
          <w:rFonts w:eastAsia="Corsiva"/>
        </w:rPr>
        <w:t xml:space="preserve"> nevertheless. </w:t>
      </w:r>
      <w:r w:rsidRPr="004225FF">
        <w:rPr>
          <w:rFonts w:eastAsia="Corsiva"/>
        </w:rPr>
        <w:br/>
        <w:t xml:space="preserve">Set-oriented structures are used for Expressions where multiple ‘sentences’ (fragments) can be identified: e.g. OWL axioms in </w:t>
      </w:r>
      <w:proofErr w:type="spellStart"/>
      <w:proofErr w:type="gramStart"/>
      <w:r w:rsidRPr="004225FF">
        <w:rPr>
          <w:rFonts w:eastAsia="Corsiva"/>
        </w:rPr>
        <w:t>a</w:t>
      </w:r>
      <w:proofErr w:type="spellEnd"/>
      <w:proofErr w:type="gramEnd"/>
      <w:r w:rsidRPr="004225FF">
        <w:rPr>
          <w:rFonts w:eastAsia="Corsiva"/>
        </w:rPr>
        <w:t xml:space="preserve"> OWL ontology, or </w:t>
      </w:r>
      <w:proofErr w:type="spellStart"/>
      <w:r w:rsidRPr="004225FF">
        <w:rPr>
          <w:rFonts w:eastAsia="Corsiva"/>
        </w:rPr>
        <w:t>RuleML</w:t>
      </w:r>
      <w:proofErr w:type="spellEnd"/>
      <w:r w:rsidRPr="004225FF">
        <w:rPr>
          <w:rFonts w:eastAsia="Corsiva"/>
        </w:rPr>
        <w:t xml:space="preserve"> rules in a </w:t>
      </w:r>
      <w:proofErr w:type="spellStart"/>
      <w:r w:rsidRPr="004225FF">
        <w:rPr>
          <w:rFonts w:eastAsia="Corsiva"/>
        </w:rPr>
        <w:t>RuleML</w:t>
      </w:r>
      <w:proofErr w:type="spellEnd"/>
      <w:r w:rsidRPr="004225FF">
        <w:rPr>
          <w:rFonts w:eastAsia="Corsiva"/>
        </w:rPr>
        <w:t xml:space="preserve"> </w:t>
      </w:r>
      <w:proofErr w:type="spellStart"/>
      <w:r w:rsidRPr="004225FF">
        <w:rPr>
          <w:rFonts w:eastAsia="Corsiva"/>
        </w:rPr>
        <w:t>rulebase</w:t>
      </w:r>
      <w:proofErr w:type="spellEnd"/>
      <w:r w:rsidRPr="004225FF">
        <w:rPr>
          <w:rFonts w:eastAsia="Corsiva"/>
        </w:rPr>
        <w:t xml:space="preserve">. Likewise, Tree-oriented structures are used to manipulate individual sentences, typically by adding a term to a fragment, or expanding an existing one. Examples include replacing an occurrence of a named class in an OWL axiom with its equivalent class expression according to some ontology; composing a BPMN workflow model with one or more DMN decision models that specify some of the decision tasks in the workflow. </w:t>
      </w:r>
    </w:p>
    <w:p w14:paraId="085E467F" w14:textId="77777777" w:rsidR="00172779" w:rsidRPr="004225FF" w:rsidRDefault="000D7EA1" w:rsidP="004225FF">
      <w:pPr>
        <w:pStyle w:val="Heading3"/>
        <w:rPr>
          <w:rFonts w:ascii="Times New Roman" w:hAnsi="Times New Roman" w:cs="Times New Roman"/>
        </w:rPr>
      </w:pPr>
      <w:bookmarkStart w:id="522" w:name="_Toc65413944"/>
      <w:r w:rsidRPr="004225FF">
        <w:rPr>
          <w:rFonts w:ascii="Times New Roman" w:hAnsi="Times New Roman" w:cs="Times New Roman"/>
        </w:rPr>
        <w:t>Dependencies</w:t>
      </w:r>
      <w:bookmarkEnd w:id="522"/>
    </w:p>
    <w:p w14:paraId="116AFA59" w14:textId="77777777" w:rsidR="00172779" w:rsidRPr="0060051C" w:rsidRDefault="000D7EA1" w:rsidP="004225FF">
      <w:r w:rsidRPr="0060051C">
        <w:t>As previously noted, the purpose of a Work of Knowledge (</w:t>
      </w:r>
      <w:proofErr w:type="spellStart"/>
      <w:r w:rsidRPr="0060051C">
        <w:t>WoK</w:t>
      </w:r>
      <w:proofErr w:type="spellEnd"/>
      <w:r w:rsidRPr="0060051C">
        <w:t>), atomic or complex, is to select and prepare a Pi</w:t>
      </w:r>
      <w:r w:rsidRPr="00F1614B">
        <w:t>ece of Knowledge (</w:t>
      </w:r>
      <w:proofErr w:type="spellStart"/>
      <w:r w:rsidRPr="00F1614B">
        <w:t>PoK</w:t>
      </w:r>
      <w:proofErr w:type="spellEnd"/>
      <w:r w:rsidRPr="00F1614B">
        <w:t xml:space="preserve">) in a way that can be utilized, usually for representation (eventually aimed at communication) and/or reasoning. The atomic </w:t>
      </w:r>
      <w:proofErr w:type="spellStart"/>
      <w:r w:rsidRPr="00F1614B">
        <w:t>PoK</w:t>
      </w:r>
      <w:proofErr w:type="spellEnd"/>
      <w:r w:rsidRPr="00F1614B">
        <w:t xml:space="preserve"> is usually called ‘concept’, stressing it role as an abstraction that depends on some intelligent ag</w:t>
      </w:r>
      <w:r w:rsidRPr="002E0E4F">
        <w:t xml:space="preserve">ent, or ‘representational unit’, emphasizing its potential role as the subject of a </w:t>
      </w:r>
      <w:proofErr w:type="spellStart"/>
      <w:r w:rsidRPr="002E0E4F">
        <w:t>WoK</w:t>
      </w:r>
      <w:proofErr w:type="spellEnd"/>
      <w:r w:rsidRPr="002E0E4F">
        <w:t xml:space="preserve">. </w:t>
      </w:r>
    </w:p>
    <w:p w14:paraId="5012E34D" w14:textId="77777777" w:rsidR="00172779" w:rsidRPr="0060051C" w:rsidRDefault="000D7EA1" w:rsidP="004225FF">
      <w:pPr>
        <w:rPr>
          <w:i/>
        </w:rPr>
      </w:pPr>
      <w:r w:rsidRPr="0060051C">
        <w:rPr>
          <w:i/>
        </w:rPr>
        <w:t xml:space="preserve">Example: The minting of a new term for a Concept is possibly the simplest </w:t>
      </w:r>
      <w:proofErr w:type="spellStart"/>
      <w:r w:rsidRPr="0060051C">
        <w:rPr>
          <w:i/>
        </w:rPr>
        <w:t>WoK</w:t>
      </w:r>
      <w:proofErr w:type="spellEnd"/>
      <w:r w:rsidRPr="0060051C">
        <w:rPr>
          <w:i/>
        </w:rPr>
        <w:t xml:space="preserve">. The creation of a Definition of a Concept is a </w:t>
      </w:r>
      <w:proofErr w:type="spellStart"/>
      <w:r w:rsidRPr="0060051C">
        <w:rPr>
          <w:i/>
        </w:rPr>
        <w:t>WoK</w:t>
      </w:r>
      <w:proofErr w:type="spellEnd"/>
      <w:r w:rsidRPr="0060051C">
        <w:rPr>
          <w:i/>
        </w:rPr>
        <w:t xml:space="preserve">. The combination of the two acts is also a </w:t>
      </w:r>
      <w:proofErr w:type="spellStart"/>
      <w:r w:rsidRPr="0060051C">
        <w:rPr>
          <w:i/>
        </w:rPr>
        <w:t>WoK</w:t>
      </w:r>
      <w:proofErr w:type="spellEnd"/>
      <w:r w:rsidRPr="0060051C">
        <w:rPr>
          <w:i/>
        </w:rPr>
        <w:t>.</w:t>
      </w:r>
    </w:p>
    <w:p w14:paraId="7FA6D8EF" w14:textId="77777777" w:rsidR="00172779" w:rsidRPr="0060051C" w:rsidRDefault="000D7EA1" w:rsidP="004225FF">
      <w:r w:rsidRPr="0060051C">
        <w:t xml:space="preserve"> </w:t>
      </w:r>
    </w:p>
    <w:p w14:paraId="3EDD5278" w14:textId="77777777" w:rsidR="00172779" w:rsidRPr="0060051C" w:rsidRDefault="000D7EA1" w:rsidP="004225FF">
      <w:r w:rsidRPr="0060051C">
        <w:t xml:space="preserve">While it may be possible to agree on an objective definition of atomic </w:t>
      </w:r>
      <w:proofErr w:type="spellStart"/>
      <w:r w:rsidRPr="0060051C">
        <w:t>PoK</w:t>
      </w:r>
      <w:proofErr w:type="spellEnd"/>
      <w:r w:rsidRPr="0060051C">
        <w:t xml:space="preserve">, the notion of ‘atomic </w:t>
      </w:r>
      <w:proofErr w:type="spellStart"/>
      <w:r w:rsidRPr="0060051C">
        <w:t>WoK</w:t>
      </w:r>
      <w:proofErr w:type="spellEnd"/>
      <w:r w:rsidRPr="0060051C">
        <w:t xml:space="preserve">’ is more arbitrary and depends on the intent of its creator. It is more interesting to analyze a </w:t>
      </w:r>
      <w:proofErr w:type="spellStart"/>
      <w:r w:rsidRPr="0060051C">
        <w:t>WoK</w:t>
      </w:r>
      <w:proofErr w:type="spellEnd"/>
      <w:r w:rsidRPr="0060051C">
        <w:t xml:space="preserve"> in terms of the boundary relationships between concepts included in the </w:t>
      </w:r>
      <w:proofErr w:type="spellStart"/>
      <w:r w:rsidRPr="0060051C">
        <w:t>PoK</w:t>
      </w:r>
      <w:proofErr w:type="spellEnd"/>
      <w:r w:rsidRPr="0060051C">
        <w:t xml:space="preserve"> that is the subject of the </w:t>
      </w:r>
      <w:proofErr w:type="spellStart"/>
      <w:r w:rsidRPr="0060051C">
        <w:t>WoK</w:t>
      </w:r>
      <w:proofErr w:type="spellEnd"/>
      <w:r w:rsidRPr="0060051C">
        <w:t xml:space="preserve">, and the concepts that are not, but are </w:t>
      </w:r>
      <w:r w:rsidRPr="0060051C">
        <w:rPr>
          <w:b/>
          <w:i/>
        </w:rPr>
        <w:t xml:space="preserve">pre-required </w:t>
      </w:r>
      <w:r w:rsidRPr="0060051C">
        <w:t xml:space="preserve">to understand the </w:t>
      </w:r>
      <w:proofErr w:type="spellStart"/>
      <w:r w:rsidRPr="0060051C">
        <w:t>WoK</w:t>
      </w:r>
      <w:proofErr w:type="spellEnd"/>
      <w:r w:rsidRPr="0060051C">
        <w:t xml:space="preserve"> itself and internalize the Knowledge it conveys.</w:t>
      </w:r>
    </w:p>
    <w:p w14:paraId="4BB192FF" w14:textId="77777777" w:rsidR="00172779" w:rsidRPr="0060051C" w:rsidRDefault="00172779" w:rsidP="004225FF"/>
    <w:p w14:paraId="76610C76" w14:textId="37FBC460" w:rsidR="00172779" w:rsidRDefault="000D7EA1" w:rsidP="004225FF">
      <w:r w:rsidRPr="0060051C">
        <w:t xml:space="preserve">A Work of Knowledge is </w:t>
      </w:r>
      <w:r w:rsidR="007C4B66" w:rsidRPr="007C4B66">
        <w:rPr>
          <w:b/>
          <w:i/>
        </w:rPr>
        <w:t>Plain</w:t>
      </w:r>
      <w:r w:rsidRPr="007C4B66">
        <w:t xml:space="preserve"> </w:t>
      </w:r>
      <w:r w:rsidRPr="0060051C">
        <w:t>if it captures a Piece of Knowledge that, in order to be understood by an Agent, pre-requires only Common Knowledge: i.e.</w:t>
      </w:r>
      <w:r w:rsidRPr="00F1614B">
        <w:t xml:space="preserve"> knowledge that every agent possesses, and that every Agent can expect other Agents to possess. Otherwise, it is </w:t>
      </w:r>
      <w:r w:rsidR="007C4B66">
        <w:rPr>
          <w:b/>
          <w:i/>
        </w:rPr>
        <w:t>Profound</w:t>
      </w:r>
      <w:r w:rsidRPr="002E0E4F">
        <w:t>:</w:t>
      </w:r>
      <w:r w:rsidRPr="002E0E4F">
        <w:rPr>
          <w:b/>
        </w:rPr>
        <w:t xml:space="preserve"> </w:t>
      </w:r>
      <w:r w:rsidRPr="0060051C">
        <w:t xml:space="preserve">it pre-requires additional non-trivial, possibly expert, knowledge to be understood completely. A </w:t>
      </w:r>
      <w:r w:rsidR="007C4B66">
        <w:t>Plain</w:t>
      </w:r>
      <w:r w:rsidRPr="0060051C">
        <w:t xml:space="preserve"> </w:t>
      </w:r>
      <w:proofErr w:type="spellStart"/>
      <w:r w:rsidRPr="0060051C">
        <w:t>WoK</w:t>
      </w:r>
      <w:proofErr w:type="spellEnd"/>
      <w:r w:rsidRPr="0060051C">
        <w:t xml:space="preserve"> can play the role of </w:t>
      </w:r>
      <w:r w:rsidRPr="0060051C">
        <w:rPr>
          <w:b/>
          <w:i/>
        </w:rPr>
        <w:t xml:space="preserve">Elucidation </w:t>
      </w:r>
      <w:r w:rsidRPr="0060051C">
        <w:t xml:space="preserve">if it </w:t>
      </w:r>
      <w:r w:rsidRPr="007C4B66">
        <w:rPr>
          <w:b/>
          <w:i/>
        </w:rPr>
        <w:t>elucidates</w:t>
      </w:r>
      <w:r w:rsidRPr="007C4B66">
        <w:t xml:space="preserve"> </w:t>
      </w:r>
      <w:r w:rsidRPr="0060051C">
        <w:t xml:space="preserve">a </w:t>
      </w:r>
      <w:r w:rsidR="007C4B66">
        <w:t>Profound</w:t>
      </w:r>
      <w:r w:rsidRPr="0060051C">
        <w:t xml:space="preserve"> </w:t>
      </w:r>
      <w:proofErr w:type="spellStart"/>
      <w:r w:rsidRPr="0060051C">
        <w:t>WoK</w:t>
      </w:r>
      <w:proofErr w:type="spellEnd"/>
      <w:r w:rsidRPr="0060051C">
        <w:t xml:space="preserve">: that is, their composition is a Lucid Work. In this case, the elucidation creates a bridge between the advanced Concepts in the Cryptic </w:t>
      </w:r>
      <w:proofErr w:type="spellStart"/>
      <w:r w:rsidRPr="0060051C">
        <w:t>WoK</w:t>
      </w:r>
      <w:proofErr w:type="spellEnd"/>
      <w:r w:rsidRPr="0060051C">
        <w:t xml:space="preserve"> and simpler Concepts. </w:t>
      </w:r>
    </w:p>
    <w:p w14:paraId="50A967B9" w14:textId="77777777" w:rsidR="004F7BB9" w:rsidRPr="0060051C" w:rsidRDefault="004F7BB9" w:rsidP="004225FF"/>
    <w:p w14:paraId="0428042E" w14:textId="77777777" w:rsidR="00172779" w:rsidRPr="0060051C" w:rsidRDefault="000D7EA1" w:rsidP="004225FF">
      <w:r w:rsidRPr="0060051C">
        <w:t xml:space="preserve">The ‘Common Knowledge’ that allows to distinguish between Lucid and Cryptic works can be absolute, but is more likely to be scoped by a business domain, leading to the notion of </w:t>
      </w:r>
      <w:r w:rsidRPr="0060051C">
        <w:rPr>
          <w:b/>
          <w:i/>
        </w:rPr>
        <w:t>Domain-Specific Common Knowledge</w:t>
      </w:r>
      <w:r w:rsidRPr="0060051C">
        <w:t>, proper of any (</w:t>
      </w:r>
      <w:r w:rsidRPr="0060051C">
        <w:rPr>
          <w:b/>
          <w:i/>
        </w:rPr>
        <w:t>Domain-</w:t>
      </w:r>
      <w:r w:rsidRPr="0060051C">
        <w:t xml:space="preserve">) </w:t>
      </w:r>
      <w:r w:rsidRPr="0060051C">
        <w:rPr>
          <w:b/>
          <w:i/>
        </w:rPr>
        <w:t xml:space="preserve">Educated </w:t>
      </w:r>
      <w:r w:rsidRPr="0060051C">
        <w:t xml:space="preserve">agent that is capable of conducting business in that domain. Agents that possess Knowledge about a Domain that is not Domain-Specific Common Knowledge are often called </w:t>
      </w:r>
      <w:r w:rsidRPr="0060051C">
        <w:rPr>
          <w:b/>
          <w:i/>
        </w:rPr>
        <w:t>Subject Matter Experts</w:t>
      </w:r>
      <w:r w:rsidRPr="0060051C">
        <w:rPr>
          <w:i/>
        </w:rPr>
        <w:t xml:space="preserve"> </w:t>
      </w:r>
      <w:r w:rsidRPr="0060051C">
        <w:t>- or SMEs.</w:t>
      </w:r>
    </w:p>
    <w:p w14:paraId="0E350F30" w14:textId="77777777" w:rsidR="00172779" w:rsidRPr="0060051C" w:rsidRDefault="000D7EA1" w:rsidP="004225FF">
      <w:pPr>
        <w:rPr>
          <w:i/>
        </w:rPr>
      </w:pPr>
      <w:r w:rsidRPr="0060051C">
        <w:rPr>
          <w:i/>
        </w:rPr>
        <w:t>Example: the distinction between ‘procedures’ and ‘surgeries’ is common knowledge for healthcare workers. A senior surgeon would possess Subject Matter Expertise on the topic.</w:t>
      </w:r>
    </w:p>
    <w:p w14:paraId="249459F0" w14:textId="77777777" w:rsidR="00172779" w:rsidRPr="0060051C" w:rsidRDefault="00172779" w:rsidP="004225FF">
      <w:pPr>
        <w:rPr>
          <w:i/>
        </w:rPr>
      </w:pPr>
    </w:p>
    <w:p w14:paraId="6A4B1A30" w14:textId="389ACED8" w:rsidR="00172779" w:rsidRDefault="000D7EA1" w:rsidP="004225FF">
      <w:r w:rsidRPr="0060051C">
        <w:t xml:space="preserve">Sometimes, a </w:t>
      </w:r>
      <w:proofErr w:type="spellStart"/>
      <w:r w:rsidRPr="0060051C">
        <w:t>WoK</w:t>
      </w:r>
      <w:proofErr w:type="spellEnd"/>
      <w:r w:rsidRPr="0060051C">
        <w:t xml:space="preserve"> is deliberately framed in a way that makes them </w:t>
      </w:r>
      <w:r w:rsidR="007C4B66">
        <w:t>Plain</w:t>
      </w:r>
      <w:r w:rsidRPr="0060051C">
        <w:t xml:space="preserve"> for SMEs, but </w:t>
      </w:r>
      <w:r w:rsidR="007C4B66">
        <w:t xml:space="preserve">Profound </w:t>
      </w:r>
      <w:r w:rsidRPr="0060051C">
        <w:t xml:space="preserve">for anyone else. Educated Agents may require </w:t>
      </w:r>
      <w:proofErr w:type="gramStart"/>
      <w:r w:rsidRPr="0060051C">
        <w:t>some kind of Elucidation</w:t>
      </w:r>
      <w:proofErr w:type="gramEnd"/>
      <w:r w:rsidRPr="0060051C">
        <w:t>, but the work may be simply too complex for anyone else without formal education on the subject.</w:t>
      </w:r>
    </w:p>
    <w:p w14:paraId="25FE00D3" w14:textId="77777777" w:rsidR="004F7BB9" w:rsidRPr="0060051C" w:rsidRDefault="004F7BB9" w:rsidP="004225FF"/>
    <w:p w14:paraId="694CA794" w14:textId="77777777" w:rsidR="004F7BB9" w:rsidRDefault="000D7EA1" w:rsidP="004225FF">
      <w:r w:rsidRPr="0060051C">
        <w:rPr>
          <w:i/>
        </w:rPr>
        <w:t>Example: a lecture in an advanced course, that has some prerequisite courses.</w:t>
      </w:r>
      <w:r w:rsidRPr="0060051C">
        <w:t xml:space="preserve"> </w:t>
      </w:r>
    </w:p>
    <w:p w14:paraId="5E3880A6" w14:textId="1C7255A7" w:rsidR="00172779" w:rsidRPr="0060051C" w:rsidRDefault="000D7EA1" w:rsidP="004225FF">
      <w:r w:rsidRPr="0060051C">
        <w:br/>
        <w:t xml:space="preserve">This kind of </w:t>
      </w:r>
      <w:r w:rsidRPr="0060051C">
        <w:rPr>
          <w:b/>
          <w:i/>
        </w:rPr>
        <w:t>Expert Work of Knowledge</w:t>
      </w:r>
      <w:r w:rsidRPr="0060051C">
        <w:t xml:space="preserve">, i.e. a </w:t>
      </w:r>
      <w:proofErr w:type="spellStart"/>
      <w:r w:rsidRPr="0060051C">
        <w:t>WoK</w:t>
      </w:r>
      <w:proofErr w:type="spellEnd"/>
      <w:r w:rsidRPr="0060051C">
        <w:t xml:space="preserve"> that is targeted to SMEs, requiring additional knowledge that is contained not in the </w:t>
      </w:r>
      <w:proofErr w:type="spellStart"/>
      <w:r w:rsidRPr="0060051C">
        <w:t>WoK</w:t>
      </w:r>
      <w:proofErr w:type="spellEnd"/>
      <w:r w:rsidRPr="0060051C">
        <w:t xml:space="preserve"> itself, is often designed to be more </w:t>
      </w:r>
      <w:r w:rsidRPr="0060051C">
        <w:rPr>
          <w:b/>
          <w:i/>
        </w:rPr>
        <w:t>portable</w:t>
      </w:r>
      <w:r w:rsidRPr="0060051C">
        <w:t>, since it leaves more degrees of freedom of interpretation, but may do so at the expense of shareability, since it is generally understandable by a much smaller audience.</w:t>
      </w:r>
    </w:p>
    <w:p w14:paraId="38AC38A5" w14:textId="65AC24CD" w:rsidR="00172779" w:rsidRPr="0060051C" w:rsidRDefault="000D7EA1" w:rsidP="004225FF">
      <w:pPr>
        <w:rPr>
          <w:i/>
        </w:rPr>
      </w:pPr>
      <w:r w:rsidRPr="0060051C">
        <w:rPr>
          <w:i/>
        </w:rPr>
        <w:lastRenderedPageBreak/>
        <w:t xml:space="preserve">Example: a recipe of the traditional Bolognese Lasagna, which takes for granted the recipe of the Bolognese Sauce. </w:t>
      </w:r>
      <w:r w:rsidRPr="0060051C">
        <w:rPr>
          <w:i/>
        </w:rPr>
        <w:br/>
        <w:t>A chef versed in the traditional cuisine would be able to follow it, possibly using their own interpretation of the sauce - e.g.</w:t>
      </w:r>
      <w:r w:rsidR="004F7BB9">
        <w:rPr>
          <w:i/>
        </w:rPr>
        <w:t>,</w:t>
      </w:r>
      <w:r w:rsidRPr="0060051C">
        <w:rPr>
          <w:i/>
        </w:rPr>
        <w:t xml:space="preserve"> using a variation without tomato for people with allergies. A chef that is not an SME would need to find the recipe of the Sauce first. Other agents would go to a ‘</w:t>
      </w:r>
      <w:proofErr w:type="spellStart"/>
      <w:r w:rsidRPr="0060051C">
        <w:rPr>
          <w:i/>
        </w:rPr>
        <w:t>rosticceria</w:t>
      </w:r>
      <w:proofErr w:type="spellEnd"/>
      <w:r w:rsidRPr="0060051C">
        <w:rPr>
          <w:i/>
        </w:rPr>
        <w:t>’ and buy a tray.</w:t>
      </w:r>
    </w:p>
    <w:p w14:paraId="4205F1B3" w14:textId="77777777" w:rsidR="00172779" w:rsidRPr="0060051C" w:rsidRDefault="00172779" w:rsidP="004225FF"/>
    <w:p w14:paraId="79163F1C" w14:textId="77777777" w:rsidR="00172779" w:rsidRPr="0060051C" w:rsidRDefault="000D7EA1" w:rsidP="004225FF">
      <w:r w:rsidRPr="0060051C">
        <w:t xml:space="preserve">Given the arbitrary nature of the boundaries of a </w:t>
      </w:r>
      <w:proofErr w:type="spellStart"/>
      <w:r w:rsidRPr="0060051C">
        <w:t>WoK</w:t>
      </w:r>
      <w:proofErr w:type="spellEnd"/>
      <w:r w:rsidRPr="0060051C">
        <w:t xml:space="preserve">, and that complex multi-part works can be assembled into a single one, we will initially discuss the relationships between a single </w:t>
      </w:r>
      <w:proofErr w:type="spellStart"/>
      <w:r w:rsidRPr="0060051C">
        <w:t>WoK</w:t>
      </w:r>
      <w:proofErr w:type="spellEnd"/>
      <w:r w:rsidRPr="0060051C">
        <w:t xml:space="preserve">, its requirements in terms of other </w:t>
      </w:r>
      <w:proofErr w:type="spellStart"/>
      <w:r w:rsidRPr="0060051C">
        <w:t>PoKs</w:t>
      </w:r>
      <w:proofErr w:type="spellEnd"/>
      <w:r w:rsidRPr="0060051C">
        <w:t xml:space="preserve">, and the Expressions that realize it. </w:t>
      </w:r>
    </w:p>
    <w:p w14:paraId="65800244" w14:textId="77777777" w:rsidR="00172779" w:rsidRPr="0060051C" w:rsidRDefault="00172779" w:rsidP="004225FF"/>
    <w:p w14:paraId="6801023A" w14:textId="77777777" w:rsidR="00BD3054" w:rsidRDefault="000D7EA1" w:rsidP="004225FF">
      <w:r w:rsidRPr="0060051C">
        <w:t xml:space="preserve">For every atomic </w:t>
      </w:r>
      <w:proofErr w:type="spellStart"/>
      <w:r w:rsidRPr="0060051C">
        <w:t>WoK</w:t>
      </w:r>
      <w:proofErr w:type="spellEnd"/>
      <w:r w:rsidRPr="0060051C">
        <w:t xml:space="preserve">, there is at least one Expression of that </w:t>
      </w:r>
      <w:proofErr w:type="spellStart"/>
      <w:r w:rsidRPr="0060051C">
        <w:t>WoK</w:t>
      </w:r>
      <w:proofErr w:type="spellEnd"/>
      <w:r w:rsidRPr="0060051C">
        <w:t xml:space="preserve"> in the (Natural) Language of its author. This Expression, whose original Carrier is named ‘</w:t>
      </w:r>
      <w:r w:rsidRPr="0060051C">
        <w:rPr>
          <w:i/>
        </w:rPr>
        <w:t>Manifestation Singleton’</w:t>
      </w:r>
      <w:r w:rsidRPr="0060051C">
        <w:t xml:space="preserve"> in the FRBR-OO terminology, is generated as an outcome of the initial creative Work.</w:t>
      </w:r>
      <w:r w:rsidR="001E35A3">
        <w:t xml:space="preserve"> </w:t>
      </w:r>
      <w:r w:rsidRPr="0060051C">
        <w:t xml:space="preserve">That </w:t>
      </w:r>
      <w:proofErr w:type="spellStart"/>
      <w:r w:rsidRPr="0060051C">
        <w:t>WoK</w:t>
      </w:r>
      <w:proofErr w:type="spellEnd"/>
      <w:r w:rsidRPr="0060051C">
        <w:t xml:space="preserve"> is based on Concepts (and thus knowledge) that the authors possess, new concepts the author may have defined in terms of more primitive ones, and the overall creative organization that results from the Work. That expression is a Knowledge Resource that can be translated (interpreted and expressed again) into other languages as needed. In particular, the </w:t>
      </w:r>
      <w:r w:rsidR="007C4B66">
        <w:t>Expression</w:t>
      </w:r>
      <w:r w:rsidRPr="0060051C">
        <w:t xml:space="preserve"> can be </w:t>
      </w:r>
      <w:proofErr w:type="spellStart"/>
      <w:r w:rsidRPr="0060051C">
        <w:t>destructured</w:t>
      </w:r>
      <w:proofErr w:type="spellEnd"/>
      <w:r w:rsidRPr="0060051C">
        <w:t xml:space="preserve"> and then disassembled into parts, and each part translated into different languages, </w:t>
      </w:r>
      <w:proofErr w:type="gramStart"/>
      <w:r w:rsidRPr="0060051C">
        <w:t>as long as</w:t>
      </w:r>
      <w:proofErr w:type="gramEnd"/>
      <w:r w:rsidRPr="0060051C">
        <w:t xml:space="preserve"> the structure is preserved. Each part is either an Expression of its own - if it can be considered the expression of some </w:t>
      </w:r>
      <w:proofErr w:type="spellStart"/>
      <w:r w:rsidRPr="0060051C">
        <w:t>WoK</w:t>
      </w:r>
      <w:proofErr w:type="spellEnd"/>
      <w:r w:rsidRPr="0060051C">
        <w:t xml:space="preserve"> (regardless of the explicit intention of the author) - or a Fragment thereof.</w:t>
      </w:r>
    </w:p>
    <w:p w14:paraId="11A9BB22" w14:textId="352BAFB8" w:rsidR="00172779" w:rsidRPr="0060051C" w:rsidRDefault="000D7EA1" w:rsidP="004225FF">
      <w:r w:rsidRPr="0060051C">
        <w:t xml:space="preserve"> </w:t>
      </w:r>
    </w:p>
    <w:p w14:paraId="377CC2EC" w14:textId="09BF69DA" w:rsidR="00172779" w:rsidRDefault="000D7EA1" w:rsidP="004225FF">
      <w:pPr>
        <w:rPr>
          <w:i/>
        </w:rPr>
      </w:pPr>
      <w:r w:rsidRPr="0060051C">
        <w:rPr>
          <w:i/>
        </w:rPr>
        <w:t xml:space="preserve">Example: </w:t>
      </w:r>
      <w:proofErr w:type="spellStart"/>
      <w:r w:rsidRPr="0060051C">
        <w:rPr>
          <w:i/>
        </w:rPr>
        <w:t>destructuring</w:t>
      </w:r>
      <w:proofErr w:type="spellEnd"/>
      <w:r w:rsidRPr="0060051C">
        <w:rPr>
          <w:i/>
        </w:rPr>
        <w:t xml:space="preserve"> a narrative, identifying the description of a landscape. Later, the narrative is disassembled, the description is replaced by a drawing (written language -&gt; pictorial language translation), and the resulting composition is reassembled.</w:t>
      </w:r>
    </w:p>
    <w:p w14:paraId="0F4C9090" w14:textId="77777777" w:rsidR="00BD3054" w:rsidRPr="0060051C" w:rsidRDefault="00BD3054" w:rsidP="004225FF">
      <w:pPr>
        <w:rPr>
          <w:i/>
        </w:rPr>
      </w:pPr>
    </w:p>
    <w:p w14:paraId="484E9AB8" w14:textId="77777777" w:rsidR="00172779" w:rsidRPr="0060051C" w:rsidRDefault="000D7EA1" w:rsidP="004225FF">
      <w:pPr>
        <w:rPr>
          <w:i/>
        </w:rPr>
      </w:pPr>
      <w:r w:rsidRPr="0060051C">
        <w:rPr>
          <w:i/>
        </w:rPr>
        <w:t xml:space="preserve">Example: decomposing a narrative that expresses the combination of an ECA rule that triggers a business process, and the specification of that business process. The rule is then translated into </w:t>
      </w:r>
      <w:proofErr w:type="spellStart"/>
      <w:r w:rsidRPr="0060051C">
        <w:rPr>
          <w:i/>
        </w:rPr>
        <w:t>RuleML</w:t>
      </w:r>
      <w:proofErr w:type="spellEnd"/>
      <w:r w:rsidRPr="0060051C">
        <w:rPr>
          <w:i/>
        </w:rPr>
        <w:t>, the business process specification into BPMN, and the two resulting Knowledge Expressions are recomposed.</w:t>
      </w:r>
    </w:p>
    <w:p w14:paraId="0A926D86" w14:textId="77777777" w:rsidR="00172779" w:rsidRPr="0060051C" w:rsidRDefault="00172779" w:rsidP="004225FF">
      <w:pPr>
        <w:rPr>
          <w:i/>
        </w:rPr>
      </w:pPr>
    </w:p>
    <w:p w14:paraId="3044D52B" w14:textId="379410D6" w:rsidR="00172779" w:rsidRDefault="000D7EA1" w:rsidP="004225FF">
      <w:r w:rsidRPr="0060051C">
        <w:t xml:space="preserve">When such a </w:t>
      </w:r>
      <w:proofErr w:type="spellStart"/>
      <w:r w:rsidRPr="0060051C">
        <w:t>WoK</w:t>
      </w:r>
      <w:proofErr w:type="spellEnd"/>
      <w:r w:rsidRPr="0060051C">
        <w:t xml:space="preserve"> is decomposed and its constituent parts are extracted, it is usually still desirable to maintain the structure explicitly, to preserve the overall expression of </w:t>
      </w:r>
      <w:proofErr w:type="spellStart"/>
      <w:r w:rsidRPr="0060051C">
        <w:t>WoK</w:t>
      </w:r>
      <w:proofErr w:type="spellEnd"/>
      <w:r w:rsidRPr="0060051C">
        <w:t xml:space="preserve"> itself. A (composite) </w:t>
      </w:r>
      <w:r w:rsidRPr="0060051C">
        <w:rPr>
          <w:i/>
        </w:rPr>
        <w:t>Expression</w:t>
      </w:r>
      <w:r w:rsidRPr="0060051C">
        <w:t xml:space="preserve"> A </w:t>
      </w:r>
      <w:r w:rsidRPr="0060051C">
        <w:rPr>
          <w:b/>
          <w:i/>
        </w:rPr>
        <w:t xml:space="preserve">‘imports’ </w:t>
      </w:r>
      <w:r w:rsidRPr="0060051C">
        <w:t xml:space="preserve">another (component) </w:t>
      </w:r>
      <w:r w:rsidRPr="0060051C">
        <w:rPr>
          <w:i/>
        </w:rPr>
        <w:t>Expression</w:t>
      </w:r>
      <w:r w:rsidRPr="0060051C">
        <w:t xml:space="preserve"> B that resulted from such a separation. More specifically, an </w:t>
      </w:r>
      <w:r w:rsidRPr="0060051C">
        <w:rPr>
          <w:i/>
        </w:rPr>
        <w:t>Expression</w:t>
      </w:r>
      <w:r w:rsidRPr="0060051C">
        <w:t xml:space="preserve"> A </w:t>
      </w:r>
      <w:r w:rsidRPr="0060051C">
        <w:rPr>
          <w:b/>
          <w:i/>
        </w:rPr>
        <w:t>‘includes</w:t>
      </w:r>
      <w:r w:rsidR="007C4B66">
        <w:rPr>
          <w:b/>
          <w:i/>
        </w:rPr>
        <w:t xml:space="preserve"> (by reference)</w:t>
      </w:r>
      <w:r w:rsidRPr="0060051C">
        <w:rPr>
          <w:b/>
          <w:i/>
        </w:rPr>
        <w:t xml:space="preserve">’ </w:t>
      </w:r>
      <w:r w:rsidRPr="0060051C">
        <w:t>another Resource B if B is explicitly expected to be injected into A.</w:t>
      </w:r>
      <w:r w:rsidR="00BD3054">
        <w:t xml:space="preserve"> </w:t>
      </w:r>
      <w:r w:rsidRPr="0060051C">
        <w:t xml:space="preserve">The separation allows for reuse of </w:t>
      </w:r>
      <w:r w:rsidRPr="0060051C">
        <w:rPr>
          <w:i/>
        </w:rPr>
        <w:t>Expressions</w:t>
      </w:r>
      <w:r w:rsidRPr="0060051C">
        <w:t xml:space="preserve">, so that an author does not to have to express the same knowledge </w:t>
      </w:r>
      <w:proofErr w:type="gramStart"/>
      <w:r w:rsidRPr="0060051C">
        <w:t>again, when</w:t>
      </w:r>
      <w:proofErr w:type="gramEnd"/>
      <w:r w:rsidRPr="0060051C">
        <w:t xml:space="preserve"> it is shared across Works. Import relationships can be distributed and </w:t>
      </w:r>
      <w:proofErr w:type="spellStart"/>
      <w:r w:rsidRPr="0060051C">
        <w:t>inlined</w:t>
      </w:r>
      <w:proofErr w:type="spellEnd"/>
      <w:r w:rsidRPr="0060051C">
        <w:t xml:space="preserve"> explicitly in the Expressions, but also expressed in a separate ‘structure’ Resource.</w:t>
      </w:r>
    </w:p>
    <w:p w14:paraId="4656B596" w14:textId="77777777" w:rsidR="00BD3054" w:rsidRPr="0060051C" w:rsidRDefault="00BD3054" w:rsidP="004225FF"/>
    <w:p w14:paraId="5BB297A1" w14:textId="07811F27" w:rsidR="00172779" w:rsidRDefault="000D7EA1" w:rsidP="004225FF">
      <w:r w:rsidRPr="0060051C">
        <w:rPr>
          <w:i/>
        </w:rPr>
        <w:t>Example: an OWL ontology A that imports a different OWL ontology B</w:t>
      </w:r>
      <w:r w:rsidRPr="0060051C">
        <w:t>.</w:t>
      </w:r>
    </w:p>
    <w:p w14:paraId="7F94BE9B" w14:textId="77777777" w:rsidR="00BD3054" w:rsidRPr="0060051C" w:rsidRDefault="00BD3054" w:rsidP="004225FF">
      <w:pPr>
        <w:rPr>
          <w:i/>
        </w:rPr>
      </w:pPr>
    </w:p>
    <w:p w14:paraId="6D6FE07D" w14:textId="08613D4B" w:rsidR="00172779" w:rsidRDefault="000D7EA1" w:rsidP="004225FF">
      <w:pPr>
        <w:rPr>
          <w:i/>
        </w:rPr>
      </w:pPr>
      <w:r w:rsidRPr="0060051C">
        <w:rPr>
          <w:i/>
        </w:rPr>
        <w:t>Example: an empty OWL ontology C whose only purpose is to import the OWL ontologies A and B, which are otherwise unrelated.</w:t>
      </w:r>
    </w:p>
    <w:p w14:paraId="157918D3" w14:textId="77777777" w:rsidR="00BD3054" w:rsidRPr="0060051C" w:rsidRDefault="00BD3054" w:rsidP="004225FF">
      <w:pPr>
        <w:rPr>
          <w:i/>
        </w:rPr>
      </w:pPr>
    </w:p>
    <w:p w14:paraId="780415EA" w14:textId="77777777" w:rsidR="00172779" w:rsidRPr="0060051C" w:rsidRDefault="000D7EA1" w:rsidP="004225FF">
      <w:pPr>
        <w:rPr>
          <w:i/>
        </w:rPr>
      </w:pPr>
      <w:r w:rsidRPr="0060051C">
        <w:rPr>
          <w:i/>
        </w:rPr>
        <w:t>Example: a clinical decision support (ECA) rule that imports a cohort definition to limit its applicability to a specific class of patients.</w:t>
      </w:r>
    </w:p>
    <w:p w14:paraId="4FC9B19C" w14:textId="77777777" w:rsidR="00172779" w:rsidRPr="0060051C" w:rsidRDefault="00172779" w:rsidP="004225FF"/>
    <w:p w14:paraId="36BDCEED" w14:textId="3CA15D71" w:rsidR="00172779" w:rsidRPr="0060051C" w:rsidRDefault="000D7EA1" w:rsidP="004225FF">
      <w:r w:rsidRPr="0060051C">
        <w:t xml:space="preserve">Imports/inclusions preserve the integrity of a </w:t>
      </w:r>
      <w:proofErr w:type="spellStart"/>
      <w:r w:rsidRPr="0060051C">
        <w:t>WoK</w:t>
      </w:r>
      <w:proofErr w:type="spellEnd"/>
      <w:r w:rsidRPr="0060051C">
        <w:t xml:space="preserve"> even when its Expression is decomposed. In the case of Cryptic </w:t>
      </w:r>
      <w:proofErr w:type="spellStart"/>
      <w:r w:rsidRPr="0060051C">
        <w:t>WoK</w:t>
      </w:r>
      <w:proofErr w:type="spellEnd"/>
      <w:r w:rsidRPr="0060051C">
        <w:t xml:space="preserve">, however, the integrity is not guaranteed. For simplicity, we define </w:t>
      </w:r>
      <w:r w:rsidRPr="0060051C">
        <w:rPr>
          <w:i/>
        </w:rPr>
        <w:t>Cryptic Expression</w:t>
      </w:r>
      <w:r w:rsidRPr="0060051C">
        <w:t xml:space="preserve"> a Knowledge Expression that expresses a Cryptic Work of Knowledge. A structure that defines the disassembled Expression of a Work of Knowledge without fully specifying the imports between the components results, when reassembled, into a Cryptic Expression</w:t>
      </w:r>
      <w:r w:rsidRPr="0060051C">
        <w:rPr>
          <w:vertAlign w:val="superscript"/>
        </w:rPr>
        <w:footnoteReference w:id="5"/>
      </w:r>
      <w:r w:rsidRPr="0060051C">
        <w:t xml:space="preserve">. </w:t>
      </w:r>
      <w:r w:rsidRPr="00F1614B">
        <w:t xml:space="preserve">This scenario can arise </w:t>
      </w:r>
      <w:r w:rsidRPr="00D74977">
        <w:t xml:space="preserve">when a </w:t>
      </w:r>
      <w:proofErr w:type="spellStart"/>
      <w:r w:rsidRPr="00D74977">
        <w:t>WoK</w:t>
      </w:r>
      <w:proofErr w:type="spellEnd"/>
      <w:r w:rsidRPr="00D74977">
        <w:t xml:space="preserve"> is origina</w:t>
      </w:r>
      <w:r w:rsidRPr="002E0E4F">
        <w:t xml:space="preserve">lly devised for an expert audience, and the author deliberately chose not to communicate parts of the Work which are taken for granted, or when some parts of the Expression of a Lucid Work are removed. </w:t>
      </w:r>
    </w:p>
    <w:p w14:paraId="741B38FB" w14:textId="2FDC71B2" w:rsidR="00172779" w:rsidRPr="0060051C" w:rsidRDefault="000D7EA1" w:rsidP="004225FF">
      <w:r w:rsidRPr="0060051C">
        <w:br/>
        <w:t xml:space="preserve">It is important to remark the distinction between a Representation the author chose to express Knowledge that is part of </w:t>
      </w:r>
      <w:r w:rsidRPr="0060051C">
        <w:lastRenderedPageBreak/>
        <w:t xml:space="preserve">their original </w:t>
      </w:r>
      <w:proofErr w:type="spellStart"/>
      <w:r w:rsidRPr="0060051C">
        <w:t>WoK</w:t>
      </w:r>
      <w:proofErr w:type="spellEnd"/>
      <w:r w:rsidRPr="0060051C">
        <w:t>, any other representation that expresses equivalent Knowledge (or the same Knowledge in an equivalent way), and an expression that the recipient would be able to incorporate to better understand the Work, but is not part of the original Work. In the first scenario, a Representation C would include a named Representation B. In the second, Representation C would import either named Representation C, or any member of a class of Representation B* that meet some criteria. In the third, a Representation C would be used to elucidate C.</w:t>
      </w:r>
      <w:r w:rsidR="00EB208E">
        <w:t xml:space="preserve"> </w:t>
      </w:r>
      <w:r w:rsidRPr="0060051C">
        <w:t xml:space="preserve">A Representation C </w:t>
      </w:r>
      <w:r w:rsidRPr="0060051C">
        <w:rPr>
          <w:b/>
          <w:i/>
        </w:rPr>
        <w:t>requires (depends on)</w:t>
      </w:r>
      <w:r w:rsidRPr="0060051C">
        <w:t xml:space="preserve"> either a named Representation B, or any one member of a class thereof, for the purpose of fully expressing the author’s </w:t>
      </w:r>
      <w:proofErr w:type="spellStart"/>
      <w:r w:rsidRPr="0060051C">
        <w:t>WoK</w:t>
      </w:r>
      <w:proofErr w:type="spellEnd"/>
      <w:r w:rsidRPr="0060051C">
        <w:t xml:space="preserve">. This relationship is defined to support constrained, and/or late-binding compositions. </w:t>
      </w:r>
      <w:r w:rsidRPr="0060051C">
        <w:br/>
        <w:t xml:space="preserve">When an actual Representation B is chosen to fill the dependency, C </w:t>
      </w:r>
      <w:r w:rsidRPr="0060051C">
        <w:rPr>
          <w:b/>
          <w:i/>
        </w:rPr>
        <w:t>builds-upon</w:t>
      </w:r>
      <w:r w:rsidRPr="0060051C">
        <w:rPr>
          <w:b/>
        </w:rPr>
        <w:t xml:space="preserve"> </w:t>
      </w:r>
      <w:r w:rsidRPr="0060051C">
        <w:rPr>
          <w:i/>
        </w:rPr>
        <w:t xml:space="preserve">B. </w:t>
      </w:r>
      <w:r w:rsidRPr="0060051C">
        <w:t xml:space="preserve">C </w:t>
      </w:r>
      <w:r w:rsidRPr="0060051C">
        <w:rPr>
          <w:i/>
        </w:rPr>
        <w:t xml:space="preserve">safely </w:t>
      </w:r>
      <w:r w:rsidRPr="0060051C">
        <w:t>builds-upon B if the actual composition of C and B is coherent and consistent. Notice that, by definition, builds-upon further generalizes the notion of import, which is used to assert static dependencies.</w:t>
      </w:r>
    </w:p>
    <w:p w14:paraId="5365FB14" w14:textId="77777777" w:rsidR="00172779" w:rsidRPr="0060051C" w:rsidRDefault="00172779" w:rsidP="004225FF"/>
    <w:p w14:paraId="57D39E2A" w14:textId="3D0626F5" w:rsidR="00172779" w:rsidRPr="0060051C" w:rsidRDefault="000D7EA1" w:rsidP="004225FF">
      <w:r w:rsidRPr="0060051C">
        <w:t xml:space="preserve">Any Representation that is a candidate to fill a dependency of another Representation C (i.e. a Representation B that is of a type that C and such that C can safely build upon B), or any Representation that can elucidate C is </w:t>
      </w:r>
      <w:r w:rsidRPr="0060051C">
        <w:rPr>
          <w:b/>
          <w:i/>
        </w:rPr>
        <w:t>compatible</w:t>
      </w:r>
      <w:r w:rsidRPr="0060051C">
        <w:rPr>
          <w:b/>
        </w:rPr>
        <w:t xml:space="preserve"> </w:t>
      </w:r>
      <w:r w:rsidRPr="0060051C">
        <w:t xml:space="preserve">with that Representation C. Compatible representations used that are structured with C become </w:t>
      </w:r>
      <w:r w:rsidRPr="0060051C">
        <w:rPr>
          <w:b/>
          <w:i/>
        </w:rPr>
        <w:t xml:space="preserve">supplements </w:t>
      </w:r>
      <w:r w:rsidRPr="0060051C">
        <w:t xml:space="preserve">or </w:t>
      </w:r>
      <w:r w:rsidRPr="0060051C">
        <w:rPr>
          <w:b/>
          <w:i/>
        </w:rPr>
        <w:t>complements</w:t>
      </w:r>
      <w:r w:rsidR="007C4B66">
        <w:t>. Complementary resources improve the accessibility when available, supplemental resources</w:t>
      </w:r>
      <w:r w:rsidRPr="0060051C">
        <w:t xml:space="preserve"> </w:t>
      </w:r>
      <w:r w:rsidR="007C4B66">
        <w:t>reduce the accessibility when not available.</w:t>
      </w:r>
    </w:p>
    <w:p w14:paraId="6C6797D5" w14:textId="77777777" w:rsidR="00172779" w:rsidRPr="0060051C" w:rsidRDefault="00172779" w:rsidP="004225FF"/>
    <w:p w14:paraId="5D38B9C4" w14:textId="77777777" w:rsidR="00172779" w:rsidRPr="0060051C" w:rsidRDefault="000D7EA1" w:rsidP="004225FF">
      <w:pPr>
        <w:rPr>
          <w:i/>
        </w:rPr>
      </w:pPr>
      <w:r w:rsidRPr="0060051C">
        <w:rPr>
          <w:i/>
        </w:rPr>
        <w:t xml:space="preserve">Example: A clinical decision support rule recommends immunization against pneumococcal infections for </w:t>
      </w:r>
      <w:proofErr w:type="spellStart"/>
      <w:r w:rsidRPr="0060051C">
        <w:rPr>
          <w:i/>
        </w:rPr>
        <w:t>asplenic</w:t>
      </w:r>
      <w:proofErr w:type="spellEnd"/>
      <w:r w:rsidRPr="0060051C">
        <w:rPr>
          <w:i/>
        </w:rPr>
        <w:t xml:space="preserve"> patients. Based on the scope of the author’s </w:t>
      </w:r>
      <w:proofErr w:type="spellStart"/>
      <w:r w:rsidRPr="0060051C">
        <w:rPr>
          <w:i/>
        </w:rPr>
        <w:t>WoK</w:t>
      </w:r>
      <w:proofErr w:type="spellEnd"/>
      <w:r w:rsidRPr="0060051C">
        <w:rPr>
          <w:i/>
        </w:rPr>
        <w:t>, that rule requires some (unspecified) definition of ‘</w:t>
      </w:r>
      <w:proofErr w:type="spellStart"/>
      <w:r w:rsidRPr="0060051C">
        <w:rPr>
          <w:i/>
        </w:rPr>
        <w:t>asplenic</w:t>
      </w:r>
      <w:proofErr w:type="spellEnd"/>
      <w:r w:rsidRPr="0060051C">
        <w:rPr>
          <w:i/>
        </w:rPr>
        <w:t xml:space="preserve">’ </w:t>
      </w:r>
      <w:proofErr w:type="gramStart"/>
      <w:r w:rsidRPr="0060051C">
        <w:rPr>
          <w:i/>
        </w:rPr>
        <w:t>patient, but</w:t>
      </w:r>
      <w:proofErr w:type="gramEnd"/>
      <w:r w:rsidRPr="0060051C">
        <w:rPr>
          <w:i/>
        </w:rPr>
        <w:t xml:space="preserve"> is compatible with any business process for the choice, scheduling, and administration of an actual immunization procedure.  When the </w:t>
      </w:r>
      <w:proofErr w:type="gramStart"/>
      <w:r w:rsidRPr="0060051C">
        <w:rPr>
          <w:i/>
        </w:rPr>
        <w:t>particular cohort</w:t>
      </w:r>
      <w:proofErr w:type="gramEnd"/>
      <w:r w:rsidRPr="0060051C">
        <w:rPr>
          <w:i/>
        </w:rPr>
        <w:t xml:space="preserve"> definition and the process specification are chosen, the rule will build upon them.</w:t>
      </w:r>
    </w:p>
    <w:p w14:paraId="643B89EA" w14:textId="77777777" w:rsidR="00172779" w:rsidRPr="0060051C" w:rsidRDefault="00172779" w:rsidP="004225FF"/>
    <w:p w14:paraId="5B26BD8F" w14:textId="77777777" w:rsidR="00172779" w:rsidRPr="0060051C" w:rsidRDefault="000D7EA1" w:rsidP="004225FF">
      <w:r w:rsidRPr="0060051C">
        <w:t xml:space="preserve">Expressions, including Representation Fragments and Structures, are carried by Knowledge Artifacts. An Artifact may carry one or more expressions. If an Artifact carries all the Representations that compose a Structure, the implicit Representation that results from its assembly is </w:t>
      </w:r>
      <w:r w:rsidRPr="0060051C">
        <w:rPr>
          <w:i/>
        </w:rPr>
        <w:t>self-contained</w:t>
      </w:r>
      <w:r w:rsidRPr="0060051C">
        <w:t xml:space="preserve"> within the Artifact. Conversely, if an Artifact A does not carry an imported Representation, which is instead carried by a different Artifact B, then A </w:t>
      </w:r>
      <w:r w:rsidRPr="007C4B66">
        <w:rPr>
          <w:b/>
          <w:i/>
        </w:rPr>
        <w:t>depends</w:t>
      </w:r>
      <w:r w:rsidRPr="007C4B66">
        <w:t xml:space="preserve"> </w:t>
      </w:r>
      <w:r w:rsidRPr="0060051C">
        <w:t>on B.</w:t>
      </w:r>
    </w:p>
    <w:p w14:paraId="7842F1D6" w14:textId="77777777" w:rsidR="00172779" w:rsidRPr="0060051C" w:rsidRDefault="00172779" w:rsidP="004225FF"/>
    <w:p w14:paraId="3B44853F" w14:textId="7B20D336" w:rsidR="00172779" w:rsidRPr="0060051C" w:rsidRDefault="000D7EA1" w:rsidP="004225FF">
      <w:r w:rsidRPr="0060051C">
        <w:t>More generally, an Artifact A depends on a (singleton) class of Artifacts B when (</w:t>
      </w:r>
      <w:proofErr w:type="spellStart"/>
      <w:r w:rsidRPr="0060051C">
        <w:t>i</w:t>
      </w:r>
      <w:proofErr w:type="spellEnd"/>
      <w:r w:rsidRPr="0060051C">
        <w:t>) A carries a</w:t>
      </w:r>
      <w:r w:rsidR="007C4B66">
        <w:t>n</w:t>
      </w:r>
      <w:r w:rsidRPr="0060051C">
        <w:t xml:space="preserve"> </w:t>
      </w:r>
      <w:r w:rsidR="007C4B66">
        <w:t>Expression</w:t>
      </w:r>
      <w:r w:rsidRPr="0060051C">
        <w:t xml:space="preserve"> R that needs a named </w:t>
      </w:r>
      <w:r w:rsidR="007C4B66">
        <w:t xml:space="preserve">Expression </w:t>
      </w:r>
      <w:r w:rsidRPr="0060051C">
        <w:t>S carried by B, or (ii) A carries a</w:t>
      </w:r>
      <w:r w:rsidR="007C4B66">
        <w:t>n</w:t>
      </w:r>
      <w:r w:rsidRPr="0060051C">
        <w:t xml:space="preserve"> </w:t>
      </w:r>
      <w:r w:rsidR="007C4B66">
        <w:t xml:space="preserve">Expression R that needs am Expression </w:t>
      </w:r>
      <w:r w:rsidRPr="0060051C">
        <w:t>that expresses some (Work of) Knowledge that is required by the (Work of) Knowledge realized by A.</w:t>
      </w:r>
    </w:p>
    <w:p w14:paraId="4EB887F2" w14:textId="6CA0E34A" w:rsidR="00172779" w:rsidRPr="0060051C" w:rsidRDefault="000D7EA1" w:rsidP="004225FF">
      <w:r w:rsidRPr="0060051C">
        <w:t xml:space="preserve">Conversely, an Artifact B is </w:t>
      </w:r>
      <w:r w:rsidRPr="007C4B66">
        <w:rPr>
          <w:b/>
          <w:i/>
        </w:rPr>
        <w:t>linked</w:t>
      </w:r>
      <w:r w:rsidRPr="007C4B66">
        <w:rPr>
          <w:b/>
        </w:rPr>
        <w:t xml:space="preserve"> </w:t>
      </w:r>
      <w:r w:rsidRPr="0060051C">
        <w:t>to</w:t>
      </w:r>
      <w:r w:rsidR="007C4B66">
        <w:t xml:space="preserve"> an Artifact A when B carries an Expression </w:t>
      </w:r>
      <w:r w:rsidRPr="0060051C">
        <w:t xml:space="preserve">that is used as a supplement or as a complement for some </w:t>
      </w:r>
      <w:r w:rsidR="007C4B66">
        <w:t>Expression</w:t>
      </w:r>
      <w:r w:rsidRPr="0060051C">
        <w:t xml:space="preserve"> carried by A.</w:t>
      </w:r>
    </w:p>
    <w:p w14:paraId="18442263" w14:textId="77777777" w:rsidR="00172779" w:rsidRPr="0060051C" w:rsidRDefault="00172779" w:rsidP="004225FF"/>
    <w:p w14:paraId="08E7F0C8" w14:textId="5C634EE1" w:rsidR="00172779" w:rsidRPr="004225FF" w:rsidRDefault="000D7EA1" w:rsidP="004225FF">
      <w:pPr>
        <w:pStyle w:val="Heading3"/>
        <w:rPr>
          <w:rFonts w:ascii="Times New Roman" w:hAnsi="Times New Roman" w:cs="Times New Roman"/>
        </w:rPr>
      </w:pPr>
      <w:bookmarkStart w:id="523" w:name="_72lbslciyydo" w:colFirst="0" w:colLast="0"/>
      <w:bookmarkStart w:id="524" w:name="_Toc65413945"/>
      <w:bookmarkEnd w:id="523"/>
      <w:r w:rsidRPr="004225FF">
        <w:rPr>
          <w:rFonts w:ascii="Times New Roman" w:hAnsi="Times New Roman" w:cs="Times New Roman"/>
        </w:rPr>
        <w:t>Structures</w:t>
      </w:r>
      <w:bookmarkEnd w:id="524"/>
      <w:r w:rsidRPr="004225FF">
        <w:rPr>
          <w:rFonts w:ascii="Times New Roman" w:hAnsi="Times New Roman" w:cs="Times New Roman"/>
        </w:rPr>
        <w:t xml:space="preserve"> </w:t>
      </w:r>
    </w:p>
    <w:p w14:paraId="1A152E23" w14:textId="68D5F091" w:rsidR="00172779" w:rsidRPr="0060051C" w:rsidRDefault="000D7EA1" w:rsidP="004225FF">
      <w:r w:rsidRPr="00F1614B">
        <w:t xml:space="preserve">Structuring is the act of identifying the components of a (Complex) Resource, and their mutual, functional relationships. </w:t>
      </w:r>
      <w:r w:rsidRPr="002E0E4F">
        <w:rPr>
          <w:b/>
        </w:rPr>
        <w:t>Structures</w:t>
      </w:r>
      <w:r w:rsidRPr="002E0E4F">
        <w:t xml:space="preserve"> can be are either </w:t>
      </w:r>
      <w:r w:rsidRPr="0060051C">
        <w:rPr>
          <w:b/>
          <w:i/>
        </w:rPr>
        <w:t>synthetic</w:t>
      </w:r>
      <w:r w:rsidRPr="0060051C">
        <w:t xml:space="preserve"> or </w:t>
      </w:r>
      <w:r w:rsidRPr="0060051C">
        <w:rPr>
          <w:b/>
          <w:i/>
        </w:rPr>
        <w:t>analytical</w:t>
      </w:r>
      <w:r w:rsidRPr="0060051C">
        <w:t xml:space="preserve">. Analytical structures are identified on pre-existing Resources, while synthetic structures are created in the process of assembling complex Resources. Analytical structures are further classified into </w:t>
      </w:r>
      <w:r w:rsidRPr="0060051C">
        <w:rPr>
          <w:b/>
          <w:i/>
        </w:rPr>
        <w:t>explicit</w:t>
      </w:r>
      <w:r w:rsidRPr="0060051C">
        <w:t xml:space="preserve"> or </w:t>
      </w:r>
      <w:r w:rsidRPr="0060051C">
        <w:rPr>
          <w:b/>
          <w:i/>
        </w:rPr>
        <w:t>emergent</w:t>
      </w:r>
      <w:r w:rsidRPr="0060051C">
        <w:t>: the latter are superimposed on a Flat(</w:t>
      </w:r>
      <w:proofErr w:type="spellStart"/>
      <w:r w:rsidRPr="0060051C">
        <w:t>tened</w:t>
      </w:r>
      <w:proofErr w:type="spellEnd"/>
      <w:r w:rsidRPr="0060051C">
        <w:t>) Resource by means of a de</w:t>
      </w:r>
      <w:r w:rsidR="00B93196">
        <w:t>-</w:t>
      </w:r>
      <w:r w:rsidRPr="0060051C">
        <w:t xml:space="preserve">structuring operation, while the former can be immediately identified as part of a Structured Resource. </w:t>
      </w:r>
      <w:r w:rsidRPr="0060051C">
        <w:br/>
      </w:r>
    </w:p>
    <w:p w14:paraId="47952863" w14:textId="77777777" w:rsidR="005D5741" w:rsidRDefault="000D7EA1" w:rsidP="004225FF">
      <w:pPr>
        <w:rPr>
          <w:i/>
        </w:rPr>
      </w:pPr>
      <w:r w:rsidRPr="0060051C">
        <w:t xml:space="preserve">Regardless of their origin, Structures are Knowledge </w:t>
      </w:r>
      <w:r w:rsidR="00B93196">
        <w:t>Expressions</w:t>
      </w:r>
      <w:r w:rsidRPr="0060051C">
        <w:t xml:space="preserve"> themselves: they can be identified, versioned, and need a language equipped with a concrete syntax </w:t>
      </w:r>
      <w:proofErr w:type="gramStart"/>
      <w:r w:rsidRPr="0060051C">
        <w:t>in order to</w:t>
      </w:r>
      <w:proofErr w:type="gramEnd"/>
      <w:r w:rsidRPr="0060051C">
        <w:t xml:space="preserve"> be expressed. </w:t>
      </w:r>
      <w:r w:rsidRPr="0060051C">
        <w:br/>
      </w:r>
      <w:r w:rsidRPr="0060051C">
        <w:br/>
        <w:t xml:space="preserve">One should distinguish between </w:t>
      </w:r>
      <w:r w:rsidRPr="0060051C">
        <w:rPr>
          <w:b/>
          <w:i/>
        </w:rPr>
        <w:t>descriptive</w:t>
      </w:r>
      <w:r w:rsidRPr="0060051C">
        <w:rPr>
          <w:b/>
        </w:rPr>
        <w:t xml:space="preserve"> </w:t>
      </w:r>
      <w:r w:rsidRPr="0060051C">
        <w:rPr>
          <w:b/>
          <w:i/>
        </w:rPr>
        <w:t>(</w:t>
      </w:r>
      <w:r w:rsidR="00B93196" w:rsidRPr="00B93196">
        <w:rPr>
          <w:i/>
        </w:rPr>
        <w:t>aka</w:t>
      </w:r>
      <w:r w:rsidR="00B93196">
        <w:rPr>
          <w:b/>
          <w:i/>
        </w:rPr>
        <w:t xml:space="preserve"> </w:t>
      </w:r>
      <w:r w:rsidRPr="0060051C">
        <w:rPr>
          <w:b/>
          <w:i/>
        </w:rPr>
        <w:t>assertional</w:t>
      </w:r>
      <w:r w:rsidR="00B93196">
        <w:rPr>
          <w:b/>
          <w:i/>
        </w:rPr>
        <w:t>, extensional</w:t>
      </w:r>
      <w:r w:rsidRPr="0060051C">
        <w:rPr>
          <w:b/>
          <w:i/>
        </w:rPr>
        <w:t>)</w:t>
      </w:r>
      <w:r w:rsidRPr="0060051C">
        <w:rPr>
          <w:b/>
        </w:rPr>
        <w:t xml:space="preserve"> </w:t>
      </w:r>
      <w:r w:rsidRPr="0060051C">
        <w:t xml:space="preserve">and </w:t>
      </w:r>
      <w:r w:rsidRPr="0060051C">
        <w:rPr>
          <w:b/>
          <w:i/>
        </w:rPr>
        <w:t>constructive</w:t>
      </w:r>
      <w:r w:rsidRPr="0060051C">
        <w:rPr>
          <w:i/>
        </w:rPr>
        <w:t xml:space="preserve"> </w:t>
      </w:r>
      <w:r w:rsidRPr="0060051C">
        <w:rPr>
          <w:b/>
          <w:i/>
        </w:rPr>
        <w:t>(</w:t>
      </w:r>
      <w:r w:rsidR="00B93196" w:rsidRPr="00B93196">
        <w:rPr>
          <w:i/>
        </w:rPr>
        <w:t>aka</w:t>
      </w:r>
      <w:r w:rsidR="00B93196">
        <w:rPr>
          <w:b/>
          <w:i/>
        </w:rPr>
        <w:t xml:space="preserve"> </w:t>
      </w:r>
      <w:r w:rsidRPr="0060051C">
        <w:rPr>
          <w:b/>
          <w:i/>
        </w:rPr>
        <w:t>operational</w:t>
      </w:r>
      <w:r w:rsidR="00B93196">
        <w:rPr>
          <w:b/>
          <w:i/>
        </w:rPr>
        <w:t xml:space="preserve">, </w:t>
      </w:r>
      <w:proofErr w:type="spellStart"/>
      <w:r w:rsidR="00B93196">
        <w:rPr>
          <w:b/>
          <w:i/>
        </w:rPr>
        <w:t>intensional</w:t>
      </w:r>
      <w:proofErr w:type="spellEnd"/>
      <w:r w:rsidRPr="0060051C">
        <w:rPr>
          <w:b/>
          <w:i/>
        </w:rPr>
        <w:t>)</w:t>
      </w:r>
      <w:r w:rsidRPr="0060051C">
        <w:t xml:space="preserve"> expressions: the former defines what a structure is, while the latter describe how to create one. There is a dual relationship between the two approaches: the assertion of a relationship between two Resources in a descriptive structure can be considered the product of the execution of an operation prescribed by a constructive representation of the same structure. </w:t>
      </w:r>
      <w:r w:rsidRPr="0060051C">
        <w:br/>
      </w:r>
      <w:r w:rsidRPr="0060051C">
        <w:br/>
      </w:r>
      <w:r w:rsidRPr="0060051C">
        <w:rPr>
          <w:i/>
        </w:rPr>
        <w:t>Example: A descriptive representation of a structure, conceptualized as a graph of dependencies between resources, can be expressed using RDF, leveraging some of the relationships in the API4KP FRKR ontology.</w:t>
      </w:r>
    </w:p>
    <w:p w14:paraId="3997B8E6" w14:textId="403B3F5F" w:rsidR="00172779" w:rsidRPr="0060051C" w:rsidRDefault="000D7EA1" w:rsidP="004225FF">
      <w:pPr>
        <w:rPr>
          <w:i/>
        </w:rPr>
      </w:pPr>
      <w:r w:rsidRPr="0060051C">
        <w:rPr>
          <w:i/>
        </w:rPr>
        <w:br/>
        <w:t>Example: A constructive representation of a structure can be expressed using the OMG DOL language.</w:t>
      </w:r>
    </w:p>
    <w:p w14:paraId="0C9D34A3" w14:textId="77777777" w:rsidR="00172779" w:rsidRPr="0060051C" w:rsidRDefault="00172779" w:rsidP="004225FF"/>
    <w:p w14:paraId="05F905F8" w14:textId="77777777" w:rsidR="00172779" w:rsidRPr="0060051C" w:rsidRDefault="000D7EA1" w:rsidP="004225FF">
      <w:r w:rsidRPr="0060051C">
        <w:t>Any language used to express a Structure must, at a minimum, support (versioned) identifiers and either relationships or relator operations. A Structure is (</w:t>
      </w:r>
      <w:proofErr w:type="spellStart"/>
      <w:r w:rsidRPr="0060051C">
        <w:t>i</w:t>
      </w:r>
      <w:proofErr w:type="spellEnd"/>
      <w:r w:rsidRPr="0060051C">
        <w:t xml:space="preserve">) </w:t>
      </w:r>
      <w:r w:rsidRPr="0060051C">
        <w:rPr>
          <w:b/>
          <w:i/>
        </w:rPr>
        <w:t>closed</w:t>
      </w:r>
      <w:r w:rsidRPr="0060051C">
        <w:rPr>
          <w:b/>
        </w:rPr>
        <w:t xml:space="preserve"> </w:t>
      </w:r>
      <w:r w:rsidRPr="0060051C">
        <w:t xml:space="preserve">if every component Resource can be identified and resolved univocally, and (ii) </w:t>
      </w:r>
      <w:r w:rsidRPr="0060051C">
        <w:rPr>
          <w:b/>
          <w:i/>
        </w:rPr>
        <w:t>deterministic</w:t>
      </w:r>
      <w:r w:rsidRPr="0060051C">
        <w:t xml:space="preserve"> if it is closed and the assembling of those components is functional, resulting in one and only one Resource.</w:t>
      </w:r>
    </w:p>
    <w:p w14:paraId="3D66A9C6" w14:textId="2AE12FA4" w:rsidR="00172779" w:rsidRPr="0060051C" w:rsidRDefault="000D7EA1" w:rsidP="004225FF">
      <w:r w:rsidRPr="0060051C">
        <w:br/>
      </w:r>
      <w:proofErr w:type="gramStart"/>
      <w:r w:rsidRPr="0060051C">
        <w:t>In particular, openness</w:t>
      </w:r>
      <w:proofErr w:type="gramEnd"/>
      <w:r w:rsidRPr="0060051C">
        <w:t xml:space="preserve"> may arise from:</w:t>
      </w:r>
    </w:p>
    <w:p w14:paraId="268BF0FD" w14:textId="77777777" w:rsidR="00172779" w:rsidRPr="0060051C" w:rsidRDefault="000D7EA1" w:rsidP="00346EA4">
      <w:pPr>
        <w:numPr>
          <w:ilvl w:val="0"/>
          <w:numId w:val="32"/>
        </w:numPr>
      </w:pPr>
      <w:r w:rsidRPr="0060051C">
        <w:rPr>
          <w:i/>
        </w:rPr>
        <w:t>Openness by version</w:t>
      </w:r>
      <w:r w:rsidRPr="0060051C">
        <w:t>: A structure that identifies the components, but not their specific version. Instead, versions are either not specified, or specified in terms of a version interval, bounded or not.</w:t>
      </w:r>
      <w:r w:rsidRPr="0060051C">
        <w:br/>
      </w:r>
      <w:r w:rsidRPr="0060051C">
        <w:rPr>
          <w:i/>
        </w:rPr>
        <w:t>Example: An OWL ontology o</w:t>
      </w:r>
      <w:r w:rsidRPr="0060051C">
        <w:rPr>
          <w:i/>
          <w:vertAlign w:val="subscript"/>
        </w:rPr>
        <w:t>1</w:t>
      </w:r>
      <w:r w:rsidRPr="0060051C">
        <w:rPr>
          <w:i/>
        </w:rPr>
        <w:t xml:space="preserve"> that imports the </w:t>
      </w:r>
      <w:r w:rsidRPr="0060051C">
        <w:rPr>
          <w:i/>
          <w:u w:val="single"/>
        </w:rPr>
        <w:t>latest</w:t>
      </w:r>
      <w:r w:rsidRPr="0060051C">
        <w:rPr>
          <w:i/>
        </w:rPr>
        <w:t xml:space="preserve"> version of the OWL ontology http://omg.org/spec/api4kp/FRBR-KR</w:t>
      </w:r>
    </w:p>
    <w:p w14:paraId="61A8EE81" w14:textId="77777777" w:rsidR="00172779" w:rsidRPr="0060051C" w:rsidRDefault="000D7EA1" w:rsidP="00346EA4">
      <w:pPr>
        <w:numPr>
          <w:ilvl w:val="0"/>
          <w:numId w:val="32"/>
        </w:numPr>
      </w:pPr>
      <w:r w:rsidRPr="0060051C">
        <w:rPr>
          <w:i/>
        </w:rPr>
        <w:t xml:space="preserve">Openness by resolution: </w:t>
      </w:r>
      <w:r w:rsidRPr="0060051C">
        <w:t xml:space="preserve">A structure that denotes </w:t>
      </w:r>
      <w:proofErr w:type="gramStart"/>
      <w:r w:rsidRPr="0060051C">
        <w:t>particular components</w:t>
      </w:r>
      <w:proofErr w:type="gramEnd"/>
      <w:r w:rsidRPr="0060051C">
        <w:t xml:space="preserve"> by means of references that are not identifiers, such as names.   </w:t>
      </w:r>
      <w:r w:rsidRPr="0060051C">
        <w:br/>
      </w:r>
      <w:r w:rsidRPr="0060051C">
        <w:rPr>
          <w:i/>
        </w:rPr>
        <w:t xml:space="preserve">Example: </w:t>
      </w:r>
      <w:r w:rsidRPr="0060051C">
        <w:t xml:space="preserve"> </w:t>
      </w:r>
      <w:r w:rsidRPr="0060051C">
        <w:rPr>
          <w:i/>
        </w:rPr>
        <w:t>An OWL ontology o</w:t>
      </w:r>
      <w:r w:rsidRPr="0060051C">
        <w:rPr>
          <w:i/>
          <w:vertAlign w:val="subscript"/>
        </w:rPr>
        <w:t>1</w:t>
      </w:r>
      <w:r w:rsidRPr="0060051C">
        <w:rPr>
          <w:i/>
        </w:rPr>
        <w:t xml:space="preserve"> that imports the API4KP FRKR ontology. </w:t>
      </w:r>
    </w:p>
    <w:p w14:paraId="28D2A77A" w14:textId="77777777" w:rsidR="00172779" w:rsidRPr="0060051C" w:rsidRDefault="000D7EA1" w:rsidP="00346EA4">
      <w:pPr>
        <w:numPr>
          <w:ilvl w:val="0"/>
          <w:numId w:val="32"/>
        </w:numPr>
        <w:rPr>
          <w:i/>
        </w:rPr>
      </w:pPr>
      <w:r w:rsidRPr="0060051C">
        <w:rPr>
          <w:i/>
        </w:rPr>
        <w:t xml:space="preserve">Openness by definition: </w:t>
      </w:r>
      <w:r w:rsidRPr="0060051C">
        <w:t>A structure where relationships/operations are not referencing particular Resources, but classes thereof, defined intensionally</w:t>
      </w:r>
      <w:r w:rsidRPr="0060051C">
        <w:br/>
      </w:r>
      <w:r w:rsidRPr="0060051C">
        <w:rPr>
          <w:i/>
        </w:rPr>
        <w:t>Example: An OWL ontology o</w:t>
      </w:r>
      <w:r w:rsidRPr="0060051C">
        <w:rPr>
          <w:i/>
          <w:vertAlign w:val="subscript"/>
        </w:rPr>
        <w:t>1</w:t>
      </w:r>
      <w:r w:rsidRPr="0060051C">
        <w:rPr>
          <w:i/>
        </w:rPr>
        <w:t xml:space="preserve"> that imports any other one ontology O</w:t>
      </w:r>
      <w:r w:rsidRPr="0060051C">
        <w:rPr>
          <w:i/>
          <w:vertAlign w:val="subscript"/>
        </w:rPr>
        <w:t>2</w:t>
      </w:r>
      <w:r w:rsidRPr="0060051C">
        <w:rPr>
          <w:i/>
        </w:rPr>
        <w:t>, such that “O</w:t>
      </w:r>
      <w:r w:rsidRPr="0060051C">
        <w:rPr>
          <w:i/>
          <w:vertAlign w:val="subscript"/>
        </w:rPr>
        <w:t xml:space="preserve">2  </w:t>
      </w:r>
      <w:r w:rsidRPr="0060051C">
        <w:rPr>
          <w:i/>
        </w:rPr>
        <w:t>defines the notion of Knowledge Resource“, of which the API4KP FRKR ontology is a fitting candidate.</w:t>
      </w:r>
    </w:p>
    <w:p w14:paraId="346FBA47" w14:textId="77777777" w:rsidR="00172779" w:rsidRPr="0060051C" w:rsidRDefault="00172779" w:rsidP="009D2F09"/>
    <w:p w14:paraId="3D4A1028" w14:textId="77777777" w:rsidR="00172779" w:rsidRPr="00D74977" w:rsidRDefault="000D7EA1" w:rsidP="0060051C">
      <w:pPr>
        <w:pStyle w:val="Heading2"/>
        <w:numPr>
          <w:ilvl w:val="1"/>
          <w:numId w:val="1"/>
        </w:numPr>
      </w:pPr>
      <w:bookmarkStart w:id="525" w:name="_Toc65413946"/>
      <w:r w:rsidRPr="00D74977">
        <w:t>Identification and Versioning</w:t>
      </w:r>
      <w:bookmarkEnd w:id="525"/>
    </w:p>
    <w:p w14:paraId="5D5AAA9E" w14:textId="40FE7007" w:rsidR="00172779" w:rsidRPr="002E0E4F" w:rsidRDefault="000D7EA1" w:rsidP="0060051C">
      <w:pPr>
        <w:pStyle w:val="Heading3"/>
      </w:pPr>
      <w:bookmarkStart w:id="526" w:name="_Toc65413947"/>
      <w:r w:rsidRPr="00D74977">
        <w:t>Identification</w:t>
      </w:r>
      <w:bookmarkEnd w:id="526"/>
    </w:p>
    <w:p w14:paraId="7A50524D" w14:textId="77777777" w:rsidR="00172779" w:rsidRPr="004225FF" w:rsidRDefault="000D7EA1" w:rsidP="00F1614B">
      <w:pPr>
        <w:pStyle w:val="Heading4"/>
        <w:rPr>
          <w:rFonts w:ascii="Times New Roman" w:hAnsi="Times New Roman" w:cs="Times New Roman"/>
        </w:rPr>
      </w:pPr>
      <w:r w:rsidRPr="004225FF">
        <w:rPr>
          <w:rFonts w:ascii="Times New Roman" w:hAnsi="Times New Roman" w:cs="Times New Roman"/>
        </w:rPr>
        <w:t>Identifiers</w:t>
      </w:r>
    </w:p>
    <w:p w14:paraId="76724B2E" w14:textId="77777777" w:rsidR="00172779" w:rsidRPr="0060051C" w:rsidRDefault="000D7EA1" w:rsidP="004225FF">
      <w:r w:rsidRPr="0060051C">
        <w:t>The API4KP specification uses URI</w:t>
      </w:r>
      <w:r w:rsidRPr="00F1614B">
        <w:t xml:space="preserve">s as identifiers. URIs are commonly </w:t>
      </w:r>
      <w:r w:rsidRPr="00D74977">
        <w:t xml:space="preserve">supported even beyond the scope of the (Semantic) Web, and most identifier schemes can be cast into some URI forms. Implementation might substitute other identifiers </w:t>
      </w:r>
      <w:proofErr w:type="gramStart"/>
      <w:r w:rsidRPr="00D74977">
        <w:t>as long as</w:t>
      </w:r>
      <w:proofErr w:type="gramEnd"/>
      <w:r w:rsidRPr="00D74977">
        <w:t xml:space="preserve"> they support the following properties. That</w:t>
      </w:r>
      <w:r w:rsidRPr="002E0E4F">
        <w:t xml:space="preserve"> is, an Identifier </w:t>
      </w:r>
      <w:r w:rsidRPr="002E0E4F">
        <w:rPr>
          <w:i/>
        </w:rPr>
        <w:t>MUST</w:t>
      </w:r>
      <w:r w:rsidRPr="0060051C">
        <w:t xml:space="preserve"> support</w:t>
      </w:r>
    </w:p>
    <w:p w14:paraId="19BB239E" w14:textId="77777777" w:rsidR="00172779" w:rsidRPr="0060051C" w:rsidRDefault="00172779" w:rsidP="004225FF"/>
    <w:p w14:paraId="3B521A46" w14:textId="77777777" w:rsidR="00172779" w:rsidRPr="0060051C" w:rsidRDefault="000D7EA1" w:rsidP="00346EA4">
      <w:pPr>
        <w:numPr>
          <w:ilvl w:val="0"/>
          <w:numId w:val="20"/>
        </w:numPr>
      </w:pPr>
      <w:r w:rsidRPr="0060051C">
        <w:rPr>
          <w:b/>
        </w:rPr>
        <w:t>Universal Scope</w:t>
      </w:r>
      <w:r w:rsidRPr="0060051C">
        <w:t>: Identifiers must be globally unique</w:t>
      </w:r>
    </w:p>
    <w:p w14:paraId="57C6B9E8" w14:textId="77777777" w:rsidR="00172779" w:rsidRPr="0060051C" w:rsidRDefault="000D7EA1" w:rsidP="00346EA4">
      <w:pPr>
        <w:numPr>
          <w:ilvl w:val="0"/>
          <w:numId w:val="20"/>
        </w:numPr>
      </w:pPr>
      <w:r w:rsidRPr="0060051C">
        <w:rPr>
          <w:b/>
        </w:rPr>
        <w:t>Namespace support</w:t>
      </w:r>
      <w:r w:rsidRPr="0060051C">
        <w:t>: Identifiers must be decomposable into the combination of a namespace and a locally scoped identifier</w:t>
      </w:r>
    </w:p>
    <w:p w14:paraId="7DD6E83F" w14:textId="77777777" w:rsidR="00172779" w:rsidRPr="0060051C" w:rsidRDefault="000D7EA1" w:rsidP="00346EA4">
      <w:pPr>
        <w:numPr>
          <w:ilvl w:val="0"/>
          <w:numId w:val="20"/>
        </w:numPr>
      </w:pPr>
      <w:r w:rsidRPr="0060051C">
        <w:rPr>
          <w:b/>
        </w:rPr>
        <w:t>Support for Fragments</w:t>
      </w:r>
      <w:r w:rsidRPr="0060051C">
        <w:t xml:space="preserve">: Fragments are used as ‘anchor points’ to identify parts of an identified entity that are not entities themselves, and as such are not independently identifiable </w:t>
      </w:r>
      <w:r w:rsidRPr="0060051C">
        <w:br/>
      </w:r>
      <w:r w:rsidRPr="0060051C">
        <w:rPr>
          <w:i/>
        </w:rPr>
        <w:t>Example: Knowledge Fragments within an Expression carried by an Artifact</w:t>
      </w:r>
    </w:p>
    <w:p w14:paraId="3898B977" w14:textId="77777777" w:rsidR="00172779" w:rsidRPr="0060051C" w:rsidRDefault="000D7EA1" w:rsidP="00346EA4">
      <w:pPr>
        <w:numPr>
          <w:ilvl w:val="0"/>
          <w:numId w:val="20"/>
        </w:numPr>
      </w:pPr>
      <w:r w:rsidRPr="0060051C">
        <w:rPr>
          <w:b/>
        </w:rPr>
        <w:t>Decomposable Versioning</w:t>
      </w:r>
      <w:r w:rsidRPr="0060051C">
        <w:t xml:space="preserve">: Identifiers must support the identification of an entity within a series. (See Versioning) </w:t>
      </w:r>
    </w:p>
    <w:p w14:paraId="560FD861" w14:textId="77777777" w:rsidR="00172779" w:rsidRPr="0060051C" w:rsidRDefault="00172779" w:rsidP="004225FF"/>
    <w:p w14:paraId="38ECEC63" w14:textId="77777777" w:rsidR="00172779" w:rsidRPr="0060051C" w:rsidRDefault="000D7EA1" w:rsidP="004225FF">
      <w:r w:rsidRPr="0060051C">
        <w:t xml:space="preserve">An Identifier </w:t>
      </w:r>
      <w:r w:rsidRPr="0060051C">
        <w:rPr>
          <w:i/>
        </w:rPr>
        <w:t xml:space="preserve">SHOULD </w:t>
      </w:r>
      <w:r w:rsidRPr="0060051C">
        <w:t>also support the following:</w:t>
      </w:r>
      <w:r w:rsidRPr="0060051C">
        <w:br/>
      </w:r>
    </w:p>
    <w:p w14:paraId="7435620F" w14:textId="77777777" w:rsidR="00172779" w:rsidRPr="0060051C" w:rsidRDefault="000D7EA1" w:rsidP="00346EA4">
      <w:pPr>
        <w:numPr>
          <w:ilvl w:val="0"/>
          <w:numId w:val="21"/>
        </w:numPr>
      </w:pPr>
      <w:r w:rsidRPr="0060051C">
        <w:rPr>
          <w:b/>
        </w:rPr>
        <w:t xml:space="preserve">Uniqueness: </w:t>
      </w:r>
      <w:r w:rsidRPr="0060051C">
        <w:t xml:space="preserve">Each entity should have one canonical Identifier, even if an entity </w:t>
      </w:r>
      <w:proofErr w:type="gramStart"/>
      <w:r w:rsidRPr="0060051C">
        <w:t>is allowed to</w:t>
      </w:r>
      <w:proofErr w:type="gramEnd"/>
      <w:r w:rsidRPr="0060051C">
        <w:t xml:space="preserve"> have multiple Identifiers. An Identifier </w:t>
      </w:r>
      <w:r w:rsidRPr="0060051C">
        <w:rPr>
          <w:i/>
        </w:rPr>
        <w:t>MUST</w:t>
      </w:r>
      <w:r w:rsidRPr="0060051C">
        <w:t xml:space="preserve"> still denote at most one </w:t>
      </w:r>
      <w:proofErr w:type="gramStart"/>
      <w:r w:rsidRPr="0060051C">
        <w:t>entity, and</w:t>
      </w:r>
      <w:proofErr w:type="gramEnd"/>
      <w:r w:rsidRPr="0060051C">
        <w:t xml:space="preserve"> </w:t>
      </w:r>
      <w:r w:rsidRPr="0060051C">
        <w:rPr>
          <w:i/>
        </w:rPr>
        <w:t xml:space="preserve">SHOULD </w:t>
      </w:r>
      <w:r w:rsidRPr="0060051C">
        <w:t>denote exactly one entity.</w:t>
      </w:r>
    </w:p>
    <w:p w14:paraId="3EFFE052" w14:textId="77777777" w:rsidR="00172779" w:rsidRPr="0060051C" w:rsidRDefault="000D7EA1" w:rsidP="00346EA4">
      <w:pPr>
        <w:numPr>
          <w:ilvl w:val="0"/>
          <w:numId w:val="21"/>
        </w:numPr>
      </w:pPr>
      <w:r w:rsidRPr="0060051C">
        <w:rPr>
          <w:b/>
        </w:rPr>
        <w:t>Transparency:</w:t>
      </w:r>
      <w:r w:rsidRPr="0060051C">
        <w:t xml:space="preserve"> URIs can be transparent or opaque, even if evidence recommends the use of at least one opaque URIs [add refs].</w:t>
      </w:r>
      <w:r w:rsidRPr="0060051C">
        <w:br/>
        <w:t xml:space="preserve">(A transparent Identifier is such that information about the denoted entity can be inferred from the structure of the Identifier. Example: </w:t>
      </w:r>
      <w:proofErr w:type="gramStart"/>
      <w:r w:rsidRPr="0060051C">
        <w:t>ex:person</w:t>
      </w:r>
      <w:proofErr w:type="gramEnd"/>
      <w:r w:rsidRPr="0060051C">
        <w:t>-123 likely denotes a person)</w:t>
      </w:r>
    </w:p>
    <w:p w14:paraId="794D81D4" w14:textId="77777777" w:rsidR="00172779" w:rsidRPr="0060051C" w:rsidRDefault="000D7EA1" w:rsidP="00346EA4">
      <w:pPr>
        <w:numPr>
          <w:ilvl w:val="0"/>
          <w:numId w:val="21"/>
        </w:numPr>
      </w:pPr>
      <w:r w:rsidRPr="0060051C">
        <w:rPr>
          <w:b/>
        </w:rPr>
        <w:t>Persistence</w:t>
      </w:r>
      <w:r w:rsidRPr="0060051C">
        <w:t>: Identifiers that have been assigned to an entity should never be retired.</w:t>
      </w:r>
      <w:r w:rsidRPr="0060051C">
        <w:br/>
        <w:t xml:space="preserve">Identifiers of ‘social’ entities, such as a Knowledge Asset, </w:t>
      </w:r>
      <w:r w:rsidRPr="0060051C">
        <w:rPr>
          <w:i/>
        </w:rPr>
        <w:t>MUST</w:t>
      </w:r>
      <w:r w:rsidRPr="0060051C">
        <w:t xml:space="preserve"> be persistent.</w:t>
      </w:r>
    </w:p>
    <w:p w14:paraId="2D7A8C44" w14:textId="77777777" w:rsidR="00172779" w:rsidRPr="004225FF" w:rsidRDefault="000D7EA1" w:rsidP="004225FF">
      <w:pPr>
        <w:pStyle w:val="Heading4"/>
        <w:rPr>
          <w:rFonts w:ascii="Times New Roman" w:hAnsi="Times New Roman" w:cs="Times New Roman"/>
        </w:rPr>
      </w:pPr>
      <w:proofErr w:type="spellStart"/>
      <w:r w:rsidRPr="004225FF">
        <w:rPr>
          <w:rFonts w:ascii="Times New Roman" w:hAnsi="Times New Roman" w:cs="Times New Roman"/>
        </w:rPr>
        <w:t>Identifiables</w:t>
      </w:r>
      <w:proofErr w:type="spellEnd"/>
      <w:r w:rsidRPr="004225FF">
        <w:rPr>
          <w:rFonts w:ascii="Times New Roman" w:hAnsi="Times New Roman" w:cs="Times New Roman"/>
        </w:rPr>
        <w:t xml:space="preserve"> </w:t>
      </w:r>
    </w:p>
    <w:p w14:paraId="5163D60F" w14:textId="45D8C575" w:rsidR="00172779" w:rsidRPr="0060051C" w:rsidRDefault="000D7EA1" w:rsidP="004225FF">
      <w:r w:rsidRPr="0060051C">
        <w:t xml:space="preserve">Every entity in API4KP is identified by means of a URI. </w:t>
      </w:r>
      <w:proofErr w:type="gramStart"/>
      <w:r w:rsidRPr="0060051C">
        <w:t>In particular, Intellectual</w:t>
      </w:r>
      <w:proofErr w:type="gramEnd"/>
      <w:r w:rsidRPr="00F1614B">
        <w:t xml:space="preserve"> Works, Expressions (abstract and concrete) and Carrier Artifacts are each assigned a persistent identifier. Even if the identifier of an abstract entity (</w:t>
      </w:r>
      <w:r w:rsidRPr="00894A9A">
        <w:rPr>
          <w:i/>
          <w:iCs/>
        </w:rPr>
        <w:t>e.g</w:t>
      </w:r>
      <w:r w:rsidRPr="00F1614B">
        <w:t>.</w:t>
      </w:r>
      <w:r w:rsidR="00894A9A">
        <w:t>,</w:t>
      </w:r>
      <w:r w:rsidRPr="002E0E4F">
        <w:t xml:space="preserve"> a Piece of Knowledge) cannot be dereferenced to the entity itself, it can be associated to the </w:t>
      </w:r>
      <w:r w:rsidRPr="0060051C">
        <w:rPr>
          <w:i/>
        </w:rPr>
        <w:t>concept</w:t>
      </w:r>
      <w:r w:rsidRPr="0060051C">
        <w:t xml:space="preserve"> of that entity, metadata about that entity, or used to establish relationships to/with other entities.</w:t>
      </w:r>
      <w:r w:rsidR="00D851AF">
        <w:t xml:space="preserve"> </w:t>
      </w:r>
      <w:r w:rsidRPr="0060051C">
        <w:t xml:space="preserve">For example, the URI of a Piece of </w:t>
      </w:r>
      <w:r w:rsidRPr="0060051C">
        <w:lastRenderedPageBreak/>
        <w:t>Work is used to correlate different Expressions of the same Work, and to reference semantic metadata that describes the subject of the Work.</w:t>
      </w:r>
    </w:p>
    <w:p w14:paraId="7E17D09E" w14:textId="77777777" w:rsidR="00172779" w:rsidRPr="0060051C" w:rsidRDefault="00172779" w:rsidP="004225FF"/>
    <w:p w14:paraId="72AB2F10" w14:textId="77777777" w:rsidR="00172779" w:rsidRPr="0060051C" w:rsidRDefault="000D7EA1" w:rsidP="004225FF">
      <w:r w:rsidRPr="0060051C">
        <w:t xml:space="preserve">It is important to remark that even abstract entities such as Intellectual Works must be identified. The distinction is important, for example, to be able to distinguish between an algorithm and its implementations (e.g. in Java) across copies of the source code, or to express the fact that an OWL ontology and a Common Logic theory are different formalizations of the </w:t>
      </w:r>
      <w:r w:rsidRPr="0060051C">
        <w:rPr>
          <w:i/>
        </w:rPr>
        <w:t xml:space="preserve">same </w:t>
      </w:r>
      <w:r w:rsidRPr="0060051C">
        <w:t>ontology.</w:t>
      </w:r>
    </w:p>
    <w:p w14:paraId="2C3967C8" w14:textId="77777777" w:rsidR="00172779" w:rsidRPr="004225FF" w:rsidRDefault="000D7EA1" w:rsidP="004225FF">
      <w:pPr>
        <w:pStyle w:val="Heading4"/>
        <w:rPr>
          <w:rFonts w:ascii="Times New Roman" w:hAnsi="Times New Roman" w:cs="Times New Roman"/>
        </w:rPr>
      </w:pPr>
      <w:r w:rsidRPr="004225FF">
        <w:rPr>
          <w:rFonts w:ascii="Times New Roman" w:hAnsi="Times New Roman" w:cs="Times New Roman"/>
        </w:rPr>
        <w:t>Identification</w:t>
      </w:r>
    </w:p>
    <w:p w14:paraId="314F3DF2" w14:textId="77777777" w:rsidR="00172779" w:rsidRPr="00F1614B" w:rsidRDefault="000D7EA1" w:rsidP="004225FF">
      <w:r w:rsidRPr="0060051C">
        <w:t xml:space="preserve">Each entity type shall be equipped with a principle of identity and, optionally, a principle of equality. </w:t>
      </w:r>
    </w:p>
    <w:p w14:paraId="48084208" w14:textId="77777777" w:rsidR="00172779" w:rsidRPr="002E0E4F" w:rsidRDefault="00172779" w:rsidP="004225FF"/>
    <w:p w14:paraId="7FDA13EE" w14:textId="2C4D1E4A" w:rsidR="00172779" w:rsidRPr="0060051C" w:rsidRDefault="000D7EA1" w:rsidP="004225FF">
      <w:pPr>
        <w:rPr>
          <w:i/>
        </w:rPr>
      </w:pPr>
      <w:r w:rsidRPr="0060051C">
        <w:rPr>
          <w:i/>
        </w:rPr>
        <w:t>(The actual choice of principles is beyond the scope of this specification. It is noted that the matter is a subject for the debate in philosophy as much as in computer and information science. As such, the following definitions should be considered non-normative.)</w:t>
      </w:r>
      <w:r w:rsidRPr="0060051C">
        <w:rPr>
          <w:i/>
        </w:rPr>
        <w:br/>
      </w:r>
    </w:p>
    <w:p w14:paraId="6C3B884B" w14:textId="1D5213C6" w:rsidR="00172779" w:rsidRPr="0060051C" w:rsidRDefault="000D7EA1" w:rsidP="004225FF">
      <w:r w:rsidRPr="0060051C">
        <w:t xml:space="preserve">In general, each entity (type) possesses essential (‘genotypical’) qualities that remain unchanged from the moment the entity is created until its destruction, and contingent (‘phenotypical’) qualities that may change over time, resulting in a </w:t>
      </w:r>
      <w:r w:rsidRPr="0060051C">
        <w:rPr>
          <w:i/>
        </w:rPr>
        <w:t>new version</w:t>
      </w:r>
      <w:r w:rsidRPr="0060051C">
        <w:t xml:space="preserve"> of the </w:t>
      </w:r>
      <w:r w:rsidRPr="0060051C">
        <w:rPr>
          <w:i/>
        </w:rPr>
        <w:t>same</w:t>
      </w:r>
      <w:r w:rsidRPr="0060051C">
        <w:t xml:space="preserve"> </w:t>
      </w:r>
      <w:r w:rsidRPr="0060051C">
        <w:rPr>
          <w:i/>
        </w:rPr>
        <w:t>entity</w:t>
      </w:r>
      <w:r w:rsidRPr="0060051C">
        <w:t xml:space="preserve">. Furthermore, qualities can be </w:t>
      </w:r>
      <w:r w:rsidRPr="0060051C">
        <w:rPr>
          <w:i/>
        </w:rPr>
        <w:t>observable</w:t>
      </w:r>
      <w:r w:rsidRPr="0060051C">
        <w:t xml:space="preserve"> if it possible to determine their value (‘quale’) for a given individual entity. The </w:t>
      </w:r>
      <w:r w:rsidRPr="0060051C">
        <w:rPr>
          <w:i/>
        </w:rPr>
        <w:t>type</w:t>
      </w:r>
      <w:r w:rsidRPr="0060051C">
        <w:t xml:space="preserve"> of an entity is associated to a set of essential qualities (and behaviors) that an entity must possess. The exact relationship between type and qualities </w:t>
      </w:r>
      <w:proofErr w:type="gramStart"/>
      <w:r w:rsidRPr="0060051C">
        <w:t>varies:</w:t>
      </w:r>
      <w:proofErr w:type="gramEnd"/>
      <w:r w:rsidRPr="0060051C">
        <w:t xml:space="preserve"> for example, ‘duck typing’ goes as far as stating that the type is </w:t>
      </w:r>
      <w:r w:rsidRPr="0060051C">
        <w:rPr>
          <w:i/>
        </w:rPr>
        <w:t>defined</w:t>
      </w:r>
      <w:r w:rsidRPr="0060051C">
        <w:t xml:space="preserve"> by a set </w:t>
      </w:r>
      <w:r w:rsidR="00D851AF">
        <w:t xml:space="preserve">of </w:t>
      </w:r>
      <w:r w:rsidRPr="0060051C">
        <w:t>qualities.</w:t>
      </w:r>
    </w:p>
    <w:p w14:paraId="42E8A8BF" w14:textId="2D47610D" w:rsidR="00172779" w:rsidRPr="0060051C" w:rsidRDefault="000D7EA1" w:rsidP="004225FF">
      <w:r w:rsidRPr="0060051C">
        <w:br/>
        <w:t xml:space="preserve">An entity comes into existence at a given point in space and time, in time remains the </w:t>
      </w:r>
      <w:proofErr w:type="spellStart"/>
      <w:r w:rsidRPr="0060051C">
        <w:rPr>
          <w:b/>
          <w:i/>
        </w:rPr>
        <w:t>sameAs</w:t>
      </w:r>
      <w:proofErr w:type="spellEnd"/>
      <w:r w:rsidRPr="0060051C">
        <w:rPr>
          <w:b/>
        </w:rPr>
        <w:t xml:space="preserve"> </w:t>
      </w:r>
      <w:r w:rsidRPr="0060051C">
        <w:t xml:space="preserve">itself across all the time its essential qualities - including its type - remain </w:t>
      </w:r>
      <w:proofErr w:type="gramStart"/>
      <w:r w:rsidRPr="0060051C">
        <w:t>unaltered, and</w:t>
      </w:r>
      <w:proofErr w:type="gramEnd"/>
      <w:r w:rsidRPr="0060051C">
        <w:t xml:space="preserve"> is destroyed as soon as any one of them changes. </w:t>
      </w:r>
      <w:r w:rsidRPr="0060051C">
        <w:br/>
        <w:t xml:space="preserve">An entity is (perceived to be) </w:t>
      </w:r>
      <w:r w:rsidRPr="0060051C">
        <w:rPr>
          <w:b/>
          <w:i/>
        </w:rPr>
        <w:t>identical</w:t>
      </w:r>
      <w:r w:rsidRPr="0060051C">
        <w:t xml:space="preserve"> to another entity if they share the same type and all its (observable) qualities have the same values. An entity is identical to the same version of itself, and two distinct entities, </w:t>
      </w:r>
      <w:r w:rsidRPr="00D851AF">
        <w:rPr>
          <w:i/>
          <w:iCs/>
        </w:rPr>
        <w:t>i.e</w:t>
      </w:r>
      <w:r w:rsidRPr="0060051C">
        <w:t>.</w:t>
      </w:r>
      <w:r w:rsidR="00D851AF">
        <w:t>,</w:t>
      </w:r>
      <w:r w:rsidRPr="0060051C">
        <w:t xml:space="preserve"> two individuals that are not the same, can still be identical for as long as they share all the same property values, but can occupy different portions of space and time. Consider for example, twins, or copies of the same book. Furthermore, two entities are </w:t>
      </w:r>
      <w:r w:rsidRPr="0060051C">
        <w:rPr>
          <w:b/>
          <w:i/>
        </w:rPr>
        <w:t>equal</w:t>
      </w:r>
      <w:r w:rsidRPr="0060051C">
        <w:t xml:space="preserve">, according to some criteria, is a certain common subset of their (observable) qualities share the same values. Two entities are </w:t>
      </w:r>
      <w:r w:rsidRPr="0060051C">
        <w:rPr>
          <w:b/>
          <w:i/>
        </w:rPr>
        <w:t>equivalent</w:t>
      </w:r>
      <w:r w:rsidRPr="0060051C">
        <w:t xml:space="preserve"> (to a degree) if there exist a (non-boolean) criterion that allows to determine whether two entities are equivalent or not, and that criterion holds true for that pair of entities. Notice that equivalence is not necessarily based only on the qualities of those entities. Finally, two entities are considered </w:t>
      </w:r>
      <w:r w:rsidRPr="0060051C">
        <w:rPr>
          <w:b/>
          <w:i/>
        </w:rPr>
        <w:t>equipollent</w:t>
      </w:r>
      <w:r w:rsidRPr="0060051C">
        <w:rPr>
          <w:i/>
        </w:rPr>
        <w:t xml:space="preserve"> </w:t>
      </w:r>
      <w:r w:rsidRPr="0060051C">
        <w:t>if they can be substituted (</w:t>
      </w:r>
      <w:r w:rsidRPr="00D851AF">
        <w:rPr>
          <w:i/>
          <w:iCs/>
        </w:rPr>
        <w:t>i.e</w:t>
      </w:r>
      <w:r w:rsidRPr="0060051C">
        <w:t>.</w:t>
      </w:r>
      <w:r w:rsidR="00D851AF">
        <w:t>,</w:t>
      </w:r>
      <w:r w:rsidRPr="0060051C">
        <w:t xml:space="preserve"> they can be used interchangeably) in some activity to yield the same effect.</w:t>
      </w:r>
      <w:r w:rsidRPr="0060051C">
        <w:br/>
      </w:r>
    </w:p>
    <w:p w14:paraId="729E78D5" w14:textId="3F927512" w:rsidR="00172779" w:rsidRPr="0060051C" w:rsidRDefault="000D7EA1" w:rsidP="004225FF">
      <w:pPr>
        <w:rPr>
          <w:i/>
        </w:rPr>
      </w:pPr>
      <w:r w:rsidRPr="0060051C">
        <w:rPr>
          <w:i/>
        </w:rPr>
        <w:t>Example: based on these principles, a file that carries an OWL/TTL ontology remains the same until it is deleted, and is (byte-wise) identical to itself all its copies until it is changed and saved onto itself, resulting in a new version. It is equal to any file with the same content that uses a different encoding, it is equivalent to any other concrete expression of the same ontology (e.g.</w:t>
      </w:r>
      <w:r w:rsidR="00D851AF">
        <w:rPr>
          <w:i/>
        </w:rPr>
        <w:t>,</w:t>
      </w:r>
      <w:r w:rsidRPr="0060051C">
        <w:rPr>
          <w:i/>
        </w:rPr>
        <w:t xml:space="preserve"> an OWL/RDF file that results from a transcription), and is equipollent to an exact translation of the same logical theory in a different language (e.g.</w:t>
      </w:r>
      <w:r w:rsidR="00D851AF">
        <w:rPr>
          <w:i/>
        </w:rPr>
        <w:t>,</w:t>
      </w:r>
      <w:r w:rsidRPr="0060051C">
        <w:rPr>
          <w:i/>
        </w:rPr>
        <w:t xml:space="preserve"> Common Logic) for the purpose of performing inferences.</w:t>
      </w:r>
    </w:p>
    <w:p w14:paraId="448E6E3A" w14:textId="77777777" w:rsidR="00172779" w:rsidRPr="0060051C" w:rsidRDefault="00172779" w:rsidP="004225FF"/>
    <w:p w14:paraId="272781CF" w14:textId="77777777" w:rsidR="00172779" w:rsidRPr="0060051C" w:rsidRDefault="000D7EA1" w:rsidP="004225FF">
      <w:r w:rsidRPr="0060051C">
        <w:t>Analogous definitions could be provided focusing on Knowledge Assets (using the AST as a focus), or even a Piece of Work, even if the criteria tend to be less objective.</w:t>
      </w:r>
    </w:p>
    <w:p w14:paraId="31ABBAC4" w14:textId="77777777" w:rsidR="00172779" w:rsidRPr="0060051C" w:rsidRDefault="00172779" w:rsidP="009D2F09">
      <w:pPr>
        <w:rPr>
          <w:b/>
        </w:rPr>
      </w:pPr>
    </w:p>
    <w:p w14:paraId="2428BF81" w14:textId="219828F6" w:rsidR="00172779" w:rsidRPr="004225FF" w:rsidRDefault="000D7EA1" w:rsidP="0060051C">
      <w:pPr>
        <w:pStyle w:val="Heading3"/>
        <w:rPr>
          <w:rFonts w:ascii="Times New Roman" w:hAnsi="Times New Roman" w:cs="Times New Roman"/>
        </w:rPr>
      </w:pPr>
      <w:bookmarkStart w:id="527" w:name="_Toc65413948"/>
      <w:r w:rsidRPr="004225FF">
        <w:rPr>
          <w:rFonts w:ascii="Times New Roman" w:hAnsi="Times New Roman" w:cs="Times New Roman"/>
        </w:rPr>
        <w:t>Versioning</w:t>
      </w:r>
      <w:r w:rsidR="00C57C94">
        <w:rPr>
          <w:rFonts w:ascii="Times New Roman" w:hAnsi="Times New Roman" w:cs="Times New Roman"/>
        </w:rPr>
        <w:t xml:space="preserve"> and Series</w:t>
      </w:r>
      <w:bookmarkEnd w:id="527"/>
    </w:p>
    <w:p w14:paraId="0171F0DB" w14:textId="3F5A48BB" w:rsidR="00172779" w:rsidRPr="00C57C94" w:rsidRDefault="000D7EA1" w:rsidP="004225FF">
      <w:r w:rsidRPr="0060051C">
        <w:t>Any Knowledge Endeavor in API4KP - including the software that implements the components of a Knowledge Platform - is expected to be an entity that is identified and v</w:t>
      </w:r>
      <w:r w:rsidRPr="00F1614B">
        <w:t xml:space="preserve">ersioned. </w:t>
      </w:r>
      <w:r w:rsidRPr="0060051C">
        <w:t xml:space="preserve">Given identity and equality principles, the relationship </w:t>
      </w:r>
      <w:r w:rsidRPr="0060051C">
        <w:rPr>
          <w:b/>
          <w:i/>
        </w:rPr>
        <w:t xml:space="preserve">next </w:t>
      </w:r>
      <w:r w:rsidRPr="0060051C">
        <w:t xml:space="preserve">(and its inverse </w:t>
      </w:r>
      <w:r w:rsidRPr="0060051C">
        <w:rPr>
          <w:b/>
          <w:i/>
        </w:rPr>
        <w:t>previous</w:t>
      </w:r>
      <w:r w:rsidRPr="0060051C">
        <w:t xml:space="preserve">) will be used to denote the relationship between the </w:t>
      </w:r>
      <w:r w:rsidRPr="0060051C">
        <w:rPr>
          <w:i/>
        </w:rPr>
        <w:t xml:space="preserve">same </w:t>
      </w:r>
      <w:r w:rsidRPr="0060051C">
        <w:t xml:space="preserve">entity between two states such that the entity is no longer </w:t>
      </w:r>
      <w:r w:rsidRPr="0060051C">
        <w:rPr>
          <w:i/>
        </w:rPr>
        <w:t>identical</w:t>
      </w:r>
      <w:r w:rsidRPr="0060051C">
        <w:t xml:space="preserve"> to itself. More generally, the relationship </w:t>
      </w:r>
      <w:r w:rsidRPr="0060051C">
        <w:rPr>
          <w:b/>
          <w:i/>
        </w:rPr>
        <w:t>later</w:t>
      </w:r>
      <w:r w:rsidRPr="0060051C">
        <w:t xml:space="preserve"> (vs </w:t>
      </w:r>
      <w:r w:rsidRPr="0060051C">
        <w:rPr>
          <w:b/>
          <w:i/>
        </w:rPr>
        <w:t>earlier</w:t>
      </w:r>
      <w:r w:rsidRPr="0060051C">
        <w:t>) will denote two non-contiguous states.</w:t>
      </w:r>
      <w:r w:rsidR="00D851AF">
        <w:t xml:space="preserve"> </w:t>
      </w:r>
      <w:r w:rsidRPr="0060051C">
        <w:t xml:space="preserve">The </w:t>
      </w:r>
      <w:r w:rsidRPr="0060051C">
        <w:rPr>
          <w:b/>
          <w:i/>
        </w:rPr>
        <w:t>original</w:t>
      </w:r>
      <w:r w:rsidRPr="0060051C">
        <w:t xml:space="preserve"> version of an entity is such that there is no previous version, and the </w:t>
      </w:r>
      <w:r w:rsidRPr="0060051C">
        <w:rPr>
          <w:b/>
          <w:i/>
        </w:rPr>
        <w:t>latest</w:t>
      </w:r>
      <w:r w:rsidRPr="0060051C">
        <w:t xml:space="preserve"> is such that there is no next version. A </w:t>
      </w:r>
      <w:r w:rsidRPr="0060051C">
        <w:rPr>
          <w:b/>
          <w:i/>
        </w:rPr>
        <w:t xml:space="preserve">snapshot </w:t>
      </w:r>
      <w:r w:rsidRPr="0060051C">
        <w:t>is the version of an entity as of a particular point in time, as opposed to being defined.</w:t>
      </w:r>
      <w:r w:rsidR="00D851AF">
        <w:t xml:space="preserve"> </w:t>
      </w:r>
      <w:r w:rsidR="00C57C94">
        <w:t xml:space="preserve">All the versions of the same entity, over time, form a </w:t>
      </w:r>
      <w:r w:rsidR="00C57C94">
        <w:rPr>
          <w:b/>
          <w:i/>
        </w:rPr>
        <w:t>Series</w:t>
      </w:r>
      <w:r w:rsidR="00C57C94">
        <w:t>.</w:t>
      </w:r>
    </w:p>
    <w:p w14:paraId="0B31C29A" w14:textId="77777777" w:rsidR="00172779" w:rsidRPr="0060051C" w:rsidRDefault="00172779" w:rsidP="009D2F09"/>
    <w:p w14:paraId="0F03348A" w14:textId="77777777" w:rsidR="00172779" w:rsidRPr="00F1614B" w:rsidRDefault="000D7EA1" w:rsidP="004225FF">
      <w:r w:rsidRPr="0060051C">
        <w:t>Based on these relationships, versioning shall follow the Memento pattern [</w:t>
      </w:r>
      <w:hyperlink r:id="rId122">
        <w:r w:rsidRPr="00F1614B">
          <w:rPr>
            <w:color w:val="1155CC"/>
            <w:u w:val="single"/>
          </w:rPr>
          <w:t>http://mementoweb.org/guide/howto</w:t>
        </w:r>
      </w:hyperlink>
      <w:r w:rsidRPr="0060051C">
        <w:t xml:space="preserve">]. </w:t>
      </w:r>
      <w:r w:rsidRPr="0060051C">
        <w:br/>
      </w:r>
    </w:p>
    <w:p w14:paraId="09033FA8" w14:textId="77777777" w:rsidR="00172779" w:rsidRPr="0060051C" w:rsidRDefault="000D7EA1" w:rsidP="00346EA4">
      <w:pPr>
        <w:numPr>
          <w:ilvl w:val="0"/>
          <w:numId w:val="10"/>
        </w:numPr>
      </w:pPr>
      <w:r w:rsidRPr="002E0E4F">
        <w:lastRenderedPageBreak/>
        <w:t>The same entity, across its version, will be attributed a generic URI</w:t>
      </w:r>
    </w:p>
    <w:p w14:paraId="5CADBDA0" w14:textId="77777777" w:rsidR="00172779" w:rsidRPr="0060051C" w:rsidRDefault="000D7EA1" w:rsidP="00346EA4">
      <w:pPr>
        <w:numPr>
          <w:ilvl w:val="0"/>
          <w:numId w:val="10"/>
        </w:numPr>
      </w:pPr>
      <w:r w:rsidRPr="0060051C">
        <w:t xml:space="preserve">Each version shall have a URI that can be uniquely mapped to the generic URI. </w:t>
      </w:r>
    </w:p>
    <w:p w14:paraId="10507E0E" w14:textId="77777777" w:rsidR="00172779" w:rsidRPr="0060051C" w:rsidRDefault="000D7EA1" w:rsidP="00346EA4">
      <w:pPr>
        <w:numPr>
          <w:ilvl w:val="1"/>
          <w:numId w:val="10"/>
        </w:numPr>
      </w:pPr>
      <w:r w:rsidRPr="0060051C">
        <w:t>The version URI will introduce a single component that uniquely denotes the version, in a predictable position in the URI structure: the generic URI can then be obtained by removing that component from the version URI.</w:t>
      </w:r>
    </w:p>
    <w:p w14:paraId="7B008F7D" w14:textId="77777777" w:rsidR="00172779" w:rsidRPr="0060051C" w:rsidRDefault="000D7EA1" w:rsidP="00346EA4">
      <w:pPr>
        <w:numPr>
          <w:ilvl w:val="0"/>
          <w:numId w:val="10"/>
        </w:numPr>
      </w:pPr>
      <w:r w:rsidRPr="0060051C">
        <w:t>The version-specific part of the identifier can be implemented using a variety of strategies: incremental numbers, semantic versioning, timestamp-based, etc.</w:t>
      </w:r>
    </w:p>
    <w:p w14:paraId="5F8D9549" w14:textId="77777777" w:rsidR="00172779" w:rsidRPr="0060051C" w:rsidRDefault="000D7EA1" w:rsidP="00346EA4">
      <w:pPr>
        <w:numPr>
          <w:ilvl w:val="1"/>
          <w:numId w:val="10"/>
        </w:numPr>
      </w:pPr>
      <w:r w:rsidRPr="0060051C">
        <w:t xml:space="preserve">Version identifiers </w:t>
      </w:r>
      <w:proofErr w:type="gramStart"/>
      <w:r w:rsidRPr="0060051C">
        <w:t>v(</w:t>
      </w:r>
      <w:proofErr w:type="gramEnd"/>
      <w:r w:rsidRPr="0060051C">
        <w:t>) for the same entity should respect a linear ordering &gt; defined on the space of identifiers. That is, if B is the next (version of) A, it should be the case that v(B) &gt; v(A)</w:t>
      </w:r>
    </w:p>
    <w:p w14:paraId="55A4FA7E" w14:textId="77777777" w:rsidR="00172779" w:rsidRPr="0060051C" w:rsidRDefault="000D7EA1" w:rsidP="00346EA4">
      <w:pPr>
        <w:numPr>
          <w:ilvl w:val="1"/>
          <w:numId w:val="10"/>
        </w:numPr>
      </w:pPr>
      <w:r w:rsidRPr="0060051C">
        <w:t>Snapshots should use timestamp-based version identifier.</w:t>
      </w:r>
    </w:p>
    <w:p w14:paraId="352A9FF9" w14:textId="77777777" w:rsidR="00172779" w:rsidRPr="0060051C" w:rsidRDefault="00172779" w:rsidP="009D2F09"/>
    <w:p w14:paraId="3F47D206" w14:textId="77777777" w:rsidR="00172779" w:rsidRPr="0060051C" w:rsidRDefault="000D7EA1" w:rsidP="0060051C">
      <w:pPr>
        <w:rPr>
          <w:b/>
        </w:rPr>
      </w:pPr>
      <w:r w:rsidRPr="0060051C">
        <w:rPr>
          <w:b/>
        </w:rPr>
        <w:t>Versioning within Structures</w:t>
      </w:r>
    </w:p>
    <w:p w14:paraId="4150FD5B" w14:textId="77777777" w:rsidR="00172779" w:rsidRPr="0060051C" w:rsidRDefault="00172779" w:rsidP="00F1614B"/>
    <w:p w14:paraId="5B146958" w14:textId="77777777" w:rsidR="00172779" w:rsidRPr="0060051C" w:rsidRDefault="000D7EA1" w:rsidP="002E0E4F">
      <w:r w:rsidRPr="0060051C">
        <w:t>Structures define how atomic Knowledge Representations are aggregated and composed together. A structure is a defined in terms of a typed, directed graph that asserts the specific dependencies between the Representations. Specifically:</w:t>
      </w:r>
    </w:p>
    <w:p w14:paraId="391A3447" w14:textId="77777777" w:rsidR="00172779" w:rsidRPr="0060051C" w:rsidRDefault="000D7EA1" w:rsidP="00346EA4">
      <w:pPr>
        <w:numPr>
          <w:ilvl w:val="0"/>
          <w:numId w:val="31"/>
        </w:numPr>
      </w:pPr>
      <w:r w:rsidRPr="0060051C">
        <w:t>Each node in the graph is labelled with either</w:t>
      </w:r>
    </w:p>
    <w:p w14:paraId="3D54636E" w14:textId="77777777" w:rsidR="00172779" w:rsidRPr="0060051C" w:rsidRDefault="000D7EA1" w:rsidP="00346EA4">
      <w:pPr>
        <w:numPr>
          <w:ilvl w:val="1"/>
          <w:numId w:val="31"/>
        </w:numPr>
      </w:pPr>
      <w:r w:rsidRPr="0060051C">
        <w:t>the URI of a Representation (as a whole)</w:t>
      </w:r>
    </w:p>
    <w:p w14:paraId="6977526B" w14:textId="77777777" w:rsidR="00172779" w:rsidRPr="0060051C" w:rsidRDefault="000D7EA1" w:rsidP="00346EA4">
      <w:pPr>
        <w:numPr>
          <w:ilvl w:val="1"/>
          <w:numId w:val="31"/>
        </w:numPr>
      </w:pPr>
      <w:r w:rsidRPr="0060051C">
        <w:t>the URI of a specific version of a Representation</w:t>
      </w:r>
    </w:p>
    <w:p w14:paraId="21A1BC72" w14:textId="77777777" w:rsidR="00172779" w:rsidRPr="0060051C" w:rsidRDefault="000D7EA1" w:rsidP="00346EA4">
      <w:pPr>
        <w:numPr>
          <w:ilvl w:val="1"/>
          <w:numId w:val="31"/>
        </w:numPr>
      </w:pPr>
      <w:r w:rsidRPr="0060051C">
        <w:t>the URI of a fragment within a specific version of a Representation</w:t>
      </w:r>
    </w:p>
    <w:p w14:paraId="54C738A1" w14:textId="77777777" w:rsidR="00172779" w:rsidRPr="0060051C" w:rsidRDefault="000D7EA1" w:rsidP="00346EA4">
      <w:pPr>
        <w:numPr>
          <w:ilvl w:val="0"/>
          <w:numId w:val="31"/>
        </w:numPr>
      </w:pPr>
      <w:r w:rsidRPr="0060051C">
        <w:t>Each edge in the graph is labelled with the URI that denotes the specific semantic relationship between (two fragments of) two (specific versions of two) Representations.</w:t>
      </w:r>
    </w:p>
    <w:p w14:paraId="79D462CF" w14:textId="05A4F845" w:rsidR="00172779" w:rsidRPr="0060051C" w:rsidRDefault="000D7EA1">
      <w:r w:rsidRPr="0060051C">
        <w:t xml:space="preserve">As a Resource itself, the Structure has a version URI. Every time a structure is modified, </w:t>
      </w:r>
      <w:r w:rsidRPr="00D851AF">
        <w:rPr>
          <w:i/>
          <w:iCs/>
        </w:rPr>
        <w:t>e.g</w:t>
      </w:r>
      <w:r w:rsidRPr="0060051C">
        <w:t>.</w:t>
      </w:r>
      <w:r w:rsidR="00D851AF">
        <w:t>,</w:t>
      </w:r>
      <w:r w:rsidRPr="0060051C">
        <w:t xml:space="preserve"> because of the application of a structuring operation that is used for the incremental construction/modification of a complex Resource, the version of the Structure will be incremented.</w:t>
      </w:r>
    </w:p>
    <w:p w14:paraId="63DF95BC" w14:textId="77777777" w:rsidR="00172779" w:rsidRPr="0060051C" w:rsidRDefault="000D7EA1">
      <w:r w:rsidRPr="0060051C">
        <w:t>This approach is required to decouple the evolution of complex Expressions from the evolution of its components. The fact that a certain version of a Resource could be combined with others does not guarantee in general that a newer version of that Resource can safely be combined as well. Instead, it is likely that the other components of a resource would need to be revised (and possibly updated).</w:t>
      </w:r>
    </w:p>
    <w:p w14:paraId="138034ED" w14:textId="77777777" w:rsidR="00172779" w:rsidRPr="0060051C" w:rsidRDefault="00172779"/>
    <w:p w14:paraId="387B2397" w14:textId="77777777" w:rsidR="00172779" w:rsidRPr="00D74977" w:rsidRDefault="000D7EA1">
      <w:pPr>
        <w:pStyle w:val="Heading2"/>
        <w:numPr>
          <w:ilvl w:val="1"/>
          <w:numId w:val="1"/>
        </w:numPr>
      </w:pPr>
      <w:bookmarkStart w:id="528" w:name="_Toc65413949"/>
      <w:r w:rsidRPr="00D74977">
        <w:t>Derivation</w:t>
      </w:r>
      <w:bookmarkEnd w:id="528"/>
    </w:p>
    <w:p w14:paraId="67113A3C" w14:textId="77777777" w:rsidR="00172779" w:rsidRPr="002E0E4F" w:rsidRDefault="000D7EA1" w:rsidP="004225FF">
      <w:r w:rsidRPr="0060051C">
        <w:t>Derivation is a general relationship that holds between two entities and</w:t>
      </w:r>
      <w:proofErr w:type="gramStart"/>
      <w:r w:rsidRPr="0060051C">
        <w:t>, in particular, two</w:t>
      </w:r>
      <w:proofErr w:type="gramEnd"/>
      <w:r w:rsidRPr="0060051C">
        <w:t xml:space="preserve"> knowledge endeavors. An entity </w:t>
      </w:r>
      <w:r w:rsidRPr="00F1614B">
        <w:rPr>
          <w:b/>
          <w:i/>
        </w:rPr>
        <w:t>derives</w:t>
      </w:r>
      <w:r w:rsidRPr="00D74977">
        <w:t xml:space="preserve"> from another entity if the former is the output of a (creative) activity that has the former as one of its inputs. </w:t>
      </w:r>
    </w:p>
    <w:p w14:paraId="1AF3FC98" w14:textId="77777777" w:rsidR="00172779" w:rsidRPr="0060051C" w:rsidRDefault="00172779" w:rsidP="004225FF"/>
    <w:p w14:paraId="1D2E232B" w14:textId="22D68266" w:rsidR="00172779" w:rsidRPr="0060051C" w:rsidRDefault="000D7EA1" w:rsidP="004225FF">
      <w:r w:rsidRPr="0060051C">
        <w:t>Versioning almost always implies derivation: a newer version is usually somewhat influenced by the previous one. However, versioning emphasizes the act of retiring an endeavor, and providing a new(er) one that should be used in place of its predecessor. Derivation, instead, focuses on the kind of activity that led to the generation of the new endeavor, regardless of whether it is intended to replace another endeavor or not.</w:t>
      </w:r>
      <w:r w:rsidR="00C57C94">
        <w:t xml:space="preserve"> More importantly, a next version of an entity has one prior </w:t>
      </w:r>
      <w:proofErr w:type="gramStart"/>
      <w:r w:rsidR="00C57C94">
        <w:t>entity, but</w:t>
      </w:r>
      <w:proofErr w:type="gramEnd"/>
      <w:r w:rsidR="00C57C94">
        <w:t xml:space="preserve"> can be the derivative of several other entities.</w:t>
      </w:r>
    </w:p>
    <w:p w14:paraId="0E07FB32" w14:textId="77777777" w:rsidR="00172779" w:rsidRPr="0060051C" w:rsidRDefault="00172779" w:rsidP="004225FF"/>
    <w:p w14:paraId="633C6715" w14:textId="77777777" w:rsidR="00172779" w:rsidRPr="0060051C" w:rsidRDefault="000D7EA1" w:rsidP="004225FF">
      <w:r w:rsidRPr="0060051C">
        <w:t>In the FRBR conceptual model that inspired the API4KP concepts, Derivation is further categorized according to two criteria: level of abstraction (work vs expression) and preservation (or not), leading to three categories:</w:t>
      </w:r>
    </w:p>
    <w:p w14:paraId="1F4B7A21" w14:textId="77777777" w:rsidR="00172779" w:rsidRPr="0060051C" w:rsidRDefault="000D7EA1" w:rsidP="00346EA4">
      <w:pPr>
        <w:numPr>
          <w:ilvl w:val="0"/>
          <w:numId w:val="12"/>
        </w:numPr>
      </w:pPr>
      <w:r w:rsidRPr="0060051C">
        <w:t xml:space="preserve">R2R </w:t>
      </w:r>
      <w:r w:rsidRPr="0060051C">
        <w:tab/>
        <w:t xml:space="preserve">derivation of a new Expression of the same </w:t>
      </w:r>
      <w:proofErr w:type="spellStart"/>
      <w:r w:rsidRPr="0060051C">
        <w:t>WoK</w:t>
      </w:r>
      <w:proofErr w:type="spellEnd"/>
    </w:p>
    <w:p w14:paraId="2D99143D" w14:textId="77777777" w:rsidR="00172779" w:rsidRPr="0060051C" w:rsidRDefault="000D7EA1" w:rsidP="00346EA4">
      <w:pPr>
        <w:numPr>
          <w:ilvl w:val="0"/>
          <w:numId w:val="12"/>
        </w:numPr>
      </w:pPr>
      <w:r w:rsidRPr="0060051C">
        <w:t xml:space="preserve">W2R </w:t>
      </w:r>
      <w:r w:rsidRPr="0060051C">
        <w:tab/>
        <w:t xml:space="preserve">derivation of a new Expression of a new </w:t>
      </w:r>
      <w:proofErr w:type="spellStart"/>
      <w:r w:rsidRPr="0060051C">
        <w:t>WoK</w:t>
      </w:r>
      <w:proofErr w:type="spellEnd"/>
      <w:r w:rsidRPr="0060051C">
        <w:t xml:space="preserve"> from the Expression of a different </w:t>
      </w:r>
      <w:proofErr w:type="spellStart"/>
      <w:r w:rsidRPr="0060051C">
        <w:t>WoK</w:t>
      </w:r>
      <w:proofErr w:type="spellEnd"/>
      <w:r w:rsidRPr="0060051C">
        <w:t xml:space="preserve"> </w:t>
      </w:r>
    </w:p>
    <w:p w14:paraId="64AA303D" w14:textId="77777777" w:rsidR="00172779" w:rsidRPr="0060051C" w:rsidRDefault="000D7EA1" w:rsidP="00346EA4">
      <w:pPr>
        <w:numPr>
          <w:ilvl w:val="0"/>
          <w:numId w:val="12"/>
        </w:numPr>
      </w:pPr>
      <w:r w:rsidRPr="0060051C">
        <w:t>W2W</w:t>
      </w:r>
      <w:r w:rsidRPr="0060051C">
        <w:tab/>
        <w:t xml:space="preserve">derivation of a new </w:t>
      </w:r>
      <w:proofErr w:type="spellStart"/>
      <w:r w:rsidRPr="0060051C">
        <w:t>WoK</w:t>
      </w:r>
      <w:proofErr w:type="spellEnd"/>
      <w:r w:rsidRPr="0060051C">
        <w:t xml:space="preserve"> from an existing </w:t>
      </w:r>
      <w:proofErr w:type="spellStart"/>
      <w:r w:rsidRPr="0060051C">
        <w:t>WoK</w:t>
      </w:r>
      <w:proofErr w:type="spellEnd"/>
    </w:p>
    <w:p w14:paraId="70098A52" w14:textId="77777777" w:rsidR="00172779" w:rsidRPr="0060051C" w:rsidRDefault="00172779" w:rsidP="009D2F09"/>
    <w:p w14:paraId="390C56CA" w14:textId="77777777" w:rsidR="00172779" w:rsidRPr="0060051C" w:rsidRDefault="000D7EA1" w:rsidP="0060051C">
      <w:r w:rsidRPr="0060051C">
        <w:t>In API4KP, a slightly different categorization is followed.</w:t>
      </w:r>
    </w:p>
    <w:p w14:paraId="296A458C" w14:textId="77777777" w:rsidR="00172779" w:rsidRPr="0060051C" w:rsidRDefault="00172779" w:rsidP="00F1614B"/>
    <w:p w14:paraId="6CFACE3E" w14:textId="77777777" w:rsidR="00172779" w:rsidRPr="004225FF" w:rsidRDefault="000D7EA1" w:rsidP="00D74977">
      <w:pPr>
        <w:pStyle w:val="Heading4"/>
        <w:rPr>
          <w:rFonts w:ascii="Times New Roman" w:hAnsi="Times New Roman" w:cs="Times New Roman"/>
        </w:rPr>
      </w:pPr>
      <w:r w:rsidRPr="004225FF">
        <w:rPr>
          <w:rFonts w:ascii="Times New Roman" w:hAnsi="Times New Roman" w:cs="Times New Roman"/>
        </w:rPr>
        <w:t xml:space="preserve">Intra-institution trans-representations (R2R, </w:t>
      </w:r>
      <w:proofErr w:type="spellStart"/>
      <w:r w:rsidRPr="004225FF">
        <w:rPr>
          <w:rFonts w:ascii="Times New Roman" w:hAnsi="Times New Roman" w:cs="Times New Roman"/>
        </w:rPr>
        <w:t>WoK</w:t>
      </w:r>
      <w:proofErr w:type="spellEnd"/>
      <w:r w:rsidRPr="004225FF">
        <w:rPr>
          <w:rFonts w:ascii="Times New Roman" w:hAnsi="Times New Roman" w:cs="Times New Roman"/>
        </w:rPr>
        <w:t xml:space="preserve"> preserving)</w:t>
      </w:r>
    </w:p>
    <w:p w14:paraId="6CC71E2D" w14:textId="77777777" w:rsidR="00172779" w:rsidRPr="0060051C" w:rsidRDefault="000D7EA1" w:rsidP="004225FF">
      <w:r w:rsidRPr="0060051C">
        <w:t>An important sub-category is c</w:t>
      </w:r>
      <w:r w:rsidRPr="00F1614B">
        <w:t xml:space="preserve">omposed by derivations induced by operations that leverage (almost) exact mappings between languages within the same </w:t>
      </w:r>
      <w:r w:rsidRPr="002E0E4F">
        <w:rPr>
          <w:i/>
        </w:rPr>
        <w:t>Institutio</w:t>
      </w:r>
      <w:r w:rsidRPr="002E0E4F">
        <w:t xml:space="preserve">n. Depending on what level the mapping is applied to, a Resource </w:t>
      </w:r>
      <w:r w:rsidRPr="002E0E4F">
        <w:rPr>
          <w:b/>
          <w:i/>
        </w:rPr>
        <w:t xml:space="preserve">is </w:t>
      </w:r>
      <w:r w:rsidRPr="002E0E4F">
        <w:rPr>
          <w:b/>
          <w:i/>
        </w:rPr>
        <w:lastRenderedPageBreak/>
        <w:t>transliteration of</w:t>
      </w:r>
      <w:r w:rsidRPr="0060051C">
        <w:rPr>
          <w:i/>
        </w:rPr>
        <w:t xml:space="preserve">, </w:t>
      </w:r>
      <w:r w:rsidRPr="0060051C">
        <w:rPr>
          <w:b/>
          <w:i/>
        </w:rPr>
        <w:t>is transcription of</w:t>
      </w:r>
      <w:r w:rsidRPr="0060051C">
        <w:rPr>
          <w:i/>
        </w:rPr>
        <w:t xml:space="preserve">, </w:t>
      </w:r>
      <w:r w:rsidRPr="0060051C">
        <w:t>or</w:t>
      </w:r>
      <w:r w:rsidRPr="0060051C">
        <w:rPr>
          <w:i/>
        </w:rPr>
        <w:t xml:space="preserve"> </w:t>
      </w:r>
      <w:r w:rsidRPr="0060051C">
        <w:rPr>
          <w:b/>
          <w:i/>
        </w:rPr>
        <w:t>is translation of</w:t>
      </w:r>
      <w:r w:rsidRPr="0060051C">
        <w:rPr>
          <w:i/>
        </w:rPr>
        <w:t xml:space="preserve"> </w:t>
      </w:r>
      <w:r w:rsidRPr="0060051C">
        <w:t xml:space="preserve">another Resource if the change affects, respectively, the tokens, the parse tree, or the AST. </w:t>
      </w:r>
    </w:p>
    <w:p w14:paraId="2DDD95B7" w14:textId="77777777" w:rsidR="00172779" w:rsidRPr="0060051C" w:rsidRDefault="00172779" w:rsidP="004225FF"/>
    <w:p w14:paraId="28C56094" w14:textId="77777777" w:rsidR="00172779" w:rsidRPr="004225FF" w:rsidRDefault="000D7EA1" w:rsidP="004225FF">
      <w:pPr>
        <w:pStyle w:val="Heading4"/>
        <w:rPr>
          <w:rFonts w:ascii="Times New Roman" w:hAnsi="Times New Roman" w:cs="Times New Roman"/>
        </w:rPr>
      </w:pPr>
      <w:r w:rsidRPr="004225FF">
        <w:rPr>
          <w:rFonts w:ascii="Times New Roman" w:hAnsi="Times New Roman" w:cs="Times New Roman"/>
        </w:rPr>
        <w:t xml:space="preserve">Linguistic manipulations (R2R, </w:t>
      </w:r>
      <w:proofErr w:type="spellStart"/>
      <w:r w:rsidRPr="004225FF">
        <w:rPr>
          <w:rFonts w:ascii="Times New Roman" w:hAnsi="Times New Roman" w:cs="Times New Roman"/>
        </w:rPr>
        <w:t>WoK</w:t>
      </w:r>
      <w:proofErr w:type="spellEnd"/>
      <w:r w:rsidRPr="004225FF">
        <w:rPr>
          <w:rFonts w:ascii="Times New Roman" w:hAnsi="Times New Roman" w:cs="Times New Roman"/>
        </w:rPr>
        <w:t xml:space="preserve"> preserving)</w:t>
      </w:r>
    </w:p>
    <w:p w14:paraId="1E61AE44" w14:textId="77777777" w:rsidR="00D851AF" w:rsidRDefault="000D7EA1" w:rsidP="004225FF">
      <w:r w:rsidRPr="0060051C">
        <w:t xml:space="preserve">However, not all </w:t>
      </w:r>
      <w:proofErr w:type="spellStart"/>
      <w:r w:rsidRPr="0060051C">
        <w:t>WoK</w:t>
      </w:r>
      <w:proofErr w:type="spellEnd"/>
      <w:r w:rsidRPr="0060051C">
        <w:t>-preservi</w:t>
      </w:r>
      <w:r w:rsidRPr="00F1614B">
        <w:t>ng derivations need to be based on a mapping between languages, or elements thereo</w:t>
      </w:r>
      <w:r w:rsidRPr="00D74977">
        <w:t xml:space="preserve">f. </w:t>
      </w:r>
      <w:r w:rsidRPr="00D74977">
        <w:br/>
      </w:r>
      <w:r w:rsidRPr="00D74977">
        <w:br/>
        <w:t xml:space="preserve">A Resource </w:t>
      </w:r>
      <w:r w:rsidRPr="002E0E4F">
        <w:rPr>
          <w:b/>
          <w:i/>
        </w:rPr>
        <w:t>is revision of</w:t>
      </w:r>
      <w:r w:rsidRPr="002E0E4F">
        <w:rPr>
          <w:b/>
        </w:rPr>
        <w:t xml:space="preserve"> </w:t>
      </w:r>
      <w:r w:rsidRPr="002E0E4F">
        <w:t xml:space="preserve">another Resource if any element of its parse tree is altered in a way that (is intended to) reduce the cost and/or the likelihood of errors in </w:t>
      </w:r>
      <w:r w:rsidRPr="0060051C">
        <w:t xml:space="preserve">the act of abstracting its </w:t>
      </w:r>
      <w:proofErr w:type="spellStart"/>
      <w:r w:rsidRPr="0060051C">
        <w:t>WoK</w:t>
      </w:r>
      <w:proofErr w:type="spellEnd"/>
      <w:r w:rsidRPr="0060051C">
        <w:t xml:space="preserve"> content. Revised expressions are often  </w:t>
      </w:r>
      <w:r w:rsidRPr="0060051C">
        <w:br/>
        <w:t>released as next versions of a resource.</w:t>
      </w:r>
    </w:p>
    <w:p w14:paraId="26665A37" w14:textId="77777777" w:rsidR="00D851AF" w:rsidRDefault="000D7EA1" w:rsidP="004225FF">
      <w:r w:rsidRPr="0060051C">
        <w:br/>
        <w:t>A Resource R</w:t>
      </w:r>
      <w:r w:rsidRPr="0060051C">
        <w:rPr>
          <w:vertAlign w:val="subscript"/>
        </w:rPr>
        <w:t>2</w:t>
      </w:r>
      <w:r w:rsidRPr="0060051C">
        <w:t xml:space="preserve"> </w:t>
      </w:r>
      <w:r w:rsidRPr="0060051C">
        <w:rPr>
          <w:b/>
          <w:i/>
        </w:rPr>
        <w:t xml:space="preserve">is abridgement of </w:t>
      </w:r>
      <w:r w:rsidRPr="0060051C">
        <w:t>another Resource R</w:t>
      </w:r>
      <w:r w:rsidRPr="0060051C">
        <w:rPr>
          <w:vertAlign w:val="subscript"/>
        </w:rPr>
        <w:t>1</w:t>
      </w:r>
      <w:r w:rsidRPr="0060051C">
        <w:t xml:space="preserve"> if they have equivalent ASTs ( i.e. parse(R</w:t>
      </w:r>
      <w:r w:rsidRPr="0060051C">
        <w:rPr>
          <w:vertAlign w:val="subscript"/>
        </w:rPr>
        <w:t>1</w:t>
      </w:r>
      <w:r w:rsidRPr="0060051C">
        <w:t>) = parse(R</w:t>
      </w:r>
      <w:r w:rsidRPr="0060051C">
        <w:rPr>
          <w:vertAlign w:val="subscript"/>
        </w:rPr>
        <w:t>2</w:t>
      </w:r>
      <w:r w:rsidRPr="0060051C">
        <w:t>) ), but the parse tree of R</w:t>
      </w:r>
      <w:r w:rsidRPr="0060051C">
        <w:rPr>
          <w:vertAlign w:val="subscript"/>
        </w:rPr>
        <w:t>2</w:t>
      </w:r>
      <w:r w:rsidRPr="0060051C">
        <w:t xml:space="preserve"> is a subtree of the parse tree of R</w:t>
      </w:r>
      <w:r w:rsidRPr="0060051C">
        <w:rPr>
          <w:vertAlign w:val="subscript"/>
        </w:rPr>
        <w:t>1</w:t>
      </w:r>
      <w:r w:rsidRPr="0060051C">
        <w:t>.</w:t>
      </w:r>
      <w:r w:rsidRPr="0060051C">
        <w:br/>
        <w:t>OR</w:t>
      </w:r>
      <w:r w:rsidRPr="0060051C">
        <w:br/>
        <w:t>if the AST of R</w:t>
      </w:r>
      <w:r w:rsidRPr="0060051C">
        <w:rPr>
          <w:vertAlign w:val="subscript"/>
        </w:rPr>
        <w:t>2</w:t>
      </w:r>
      <w:r w:rsidRPr="0060051C">
        <w:t xml:space="preserve"> is a subtree of the AST of R</w:t>
      </w:r>
      <w:r w:rsidRPr="0060051C">
        <w:rPr>
          <w:vertAlign w:val="subscript"/>
        </w:rPr>
        <w:t>1</w:t>
      </w:r>
      <w:r w:rsidRPr="0060051C">
        <w:t xml:space="preserve">, but both can be abstracted to equivalent </w:t>
      </w:r>
      <w:proofErr w:type="spellStart"/>
      <w:r w:rsidRPr="0060051C">
        <w:t>WoKs</w:t>
      </w:r>
      <w:proofErr w:type="spellEnd"/>
      <w:r w:rsidRPr="0060051C">
        <w:t>: abstract(R</w:t>
      </w:r>
      <w:r w:rsidRPr="0060051C">
        <w:rPr>
          <w:vertAlign w:val="subscript"/>
        </w:rPr>
        <w:t>1</w:t>
      </w:r>
      <w:r w:rsidRPr="0060051C">
        <w:t>) = abstract(R</w:t>
      </w:r>
      <w:r w:rsidRPr="0060051C">
        <w:rPr>
          <w:vertAlign w:val="subscript"/>
        </w:rPr>
        <w:t>2</w:t>
      </w:r>
      <w:r w:rsidRPr="0060051C">
        <w:t>).</w:t>
      </w:r>
    </w:p>
    <w:p w14:paraId="3716D21A" w14:textId="246734EE" w:rsidR="00172779" w:rsidRPr="0060051C" w:rsidRDefault="000D7EA1" w:rsidP="004225FF">
      <w:r w:rsidRPr="0060051C">
        <w:br/>
        <w:t>A Resource R</w:t>
      </w:r>
      <w:r w:rsidRPr="0060051C">
        <w:rPr>
          <w:vertAlign w:val="subscript"/>
        </w:rPr>
        <w:t>2</w:t>
      </w:r>
      <w:r w:rsidRPr="0060051C">
        <w:t xml:space="preserve">, </w:t>
      </w:r>
      <w:r w:rsidRPr="0060051C">
        <w:rPr>
          <w:b/>
          <w:i/>
        </w:rPr>
        <w:t xml:space="preserve">is (re)arrangement of </w:t>
      </w:r>
      <w:r w:rsidRPr="0060051C">
        <w:t>a Resource R</w:t>
      </w:r>
      <w:r w:rsidRPr="0060051C">
        <w:rPr>
          <w:vertAlign w:val="subscript"/>
        </w:rPr>
        <w:t>1</w:t>
      </w:r>
      <w:r w:rsidRPr="0060051C">
        <w:t xml:space="preserve"> if they have different structures, but can be flattened to yield equivalent Expressions: flatten(R</w:t>
      </w:r>
      <w:r w:rsidRPr="0060051C">
        <w:rPr>
          <w:vertAlign w:val="subscript"/>
        </w:rPr>
        <w:t>1</w:t>
      </w:r>
      <w:r w:rsidRPr="0060051C">
        <w:t>) = flatten(R</w:t>
      </w:r>
      <w:r w:rsidRPr="0060051C">
        <w:rPr>
          <w:vertAlign w:val="subscript"/>
        </w:rPr>
        <w:t>2</w:t>
      </w:r>
      <w:r w:rsidRPr="0060051C">
        <w:t>)</w:t>
      </w:r>
    </w:p>
    <w:p w14:paraId="0186FC1A" w14:textId="77777777" w:rsidR="00172779" w:rsidRPr="0060051C" w:rsidRDefault="00172779" w:rsidP="009D2F09"/>
    <w:p w14:paraId="32821DF4" w14:textId="6DFA86E2" w:rsidR="00172779" w:rsidRPr="004225FF" w:rsidRDefault="000D7EA1" w:rsidP="0060051C">
      <w:pPr>
        <w:pStyle w:val="Heading4"/>
        <w:rPr>
          <w:rFonts w:ascii="Times New Roman" w:hAnsi="Times New Roman" w:cs="Times New Roman"/>
        </w:rPr>
      </w:pPr>
      <w:r w:rsidRPr="004225FF">
        <w:rPr>
          <w:rFonts w:ascii="Times New Roman" w:hAnsi="Times New Roman" w:cs="Times New Roman"/>
        </w:rPr>
        <w:t>Content manipulations</w:t>
      </w:r>
      <w:r w:rsidR="002C2268">
        <w:rPr>
          <w:rFonts w:ascii="Times New Roman" w:hAnsi="Times New Roman" w:cs="Times New Roman"/>
        </w:rPr>
        <w:t xml:space="preserve"> </w:t>
      </w:r>
      <w:r w:rsidRPr="004225FF">
        <w:rPr>
          <w:rFonts w:ascii="Times New Roman" w:hAnsi="Times New Roman" w:cs="Times New Roman"/>
        </w:rPr>
        <w:t>(non</w:t>
      </w:r>
      <w:r w:rsidR="00D851AF">
        <w:rPr>
          <w:rFonts w:ascii="Times New Roman" w:hAnsi="Times New Roman" w:cs="Times New Roman"/>
        </w:rPr>
        <w:t>-</w:t>
      </w:r>
      <w:proofErr w:type="spellStart"/>
      <w:r w:rsidRPr="004225FF">
        <w:rPr>
          <w:rFonts w:ascii="Times New Roman" w:hAnsi="Times New Roman" w:cs="Times New Roman"/>
        </w:rPr>
        <w:t>WoK</w:t>
      </w:r>
      <w:proofErr w:type="spellEnd"/>
      <w:r w:rsidRPr="004225FF">
        <w:rPr>
          <w:rFonts w:ascii="Times New Roman" w:hAnsi="Times New Roman" w:cs="Times New Roman"/>
        </w:rPr>
        <w:t xml:space="preserve"> preserving)</w:t>
      </w:r>
    </w:p>
    <w:p w14:paraId="44C3EF6F" w14:textId="3F1586FC" w:rsidR="00172779" w:rsidRPr="0060051C" w:rsidRDefault="000D7EA1" w:rsidP="004225FF">
      <w:r w:rsidRPr="0060051C">
        <w:t xml:space="preserve">The last category of interest involves derivations that do not preserve the underlying </w:t>
      </w:r>
      <w:proofErr w:type="spellStart"/>
      <w:r w:rsidRPr="0060051C">
        <w:t>WoK</w:t>
      </w:r>
      <w:proofErr w:type="spellEnd"/>
      <w:r w:rsidRPr="0060051C">
        <w:t>. This</w:t>
      </w:r>
      <w:r w:rsidRPr="00F1614B">
        <w:t xml:space="preserve"> kind of derivation implies the abstraction of the original resource, the generation of a new </w:t>
      </w:r>
      <w:proofErr w:type="spellStart"/>
      <w:r w:rsidRPr="00F1614B">
        <w:t>WoK</w:t>
      </w:r>
      <w:proofErr w:type="spellEnd"/>
      <w:r w:rsidRPr="00F1614B">
        <w:t>, and the expression of this re</w:t>
      </w:r>
      <w:r w:rsidRPr="002E0E4F">
        <w:t xml:space="preserve">sulting </w:t>
      </w:r>
      <w:proofErr w:type="spellStart"/>
      <w:r w:rsidRPr="002E0E4F">
        <w:t>WoK</w:t>
      </w:r>
      <w:proofErr w:type="spellEnd"/>
      <w:r w:rsidRPr="002E0E4F">
        <w:t xml:space="preserve"> into a new, derived Resource. As such, when these relationships are asserted between Resources, they reflect unde</w:t>
      </w:r>
      <w:r w:rsidRPr="0060051C">
        <w:t xml:space="preserve">rlying relationships between the respective </w:t>
      </w:r>
      <w:proofErr w:type="spellStart"/>
      <w:r w:rsidRPr="0060051C">
        <w:t>WoKs</w:t>
      </w:r>
      <w:proofErr w:type="spellEnd"/>
      <w:r w:rsidRPr="0060051C">
        <w:t xml:space="preserve"> that the conceptualize the two expressions. </w:t>
      </w:r>
    </w:p>
    <w:p w14:paraId="2BC559D8" w14:textId="77777777" w:rsidR="00172779" w:rsidRPr="0060051C" w:rsidRDefault="00172779" w:rsidP="004225FF"/>
    <w:p w14:paraId="4D146D76" w14:textId="37E84731" w:rsidR="00172779" w:rsidRDefault="000D7EA1" w:rsidP="004225FF">
      <w:r w:rsidRPr="0060051C">
        <w:t xml:space="preserve">An (expression of a) </w:t>
      </w:r>
      <w:proofErr w:type="spellStart"/>
      <w:r w:rsidRPr="0060051C">
        <w:t>WoK</w:t>
      </w:r>
      <w:proofErr w:type="spellEnd"/>
      <w:r w:rsidRPr="0060051C">
        <w:t xml:space="preserve"> W</w:t>
      </w:r>
      <w:r w:rsidRPr="0060051C">
        <w:rPr>
          <w:vertAlign w:val="subscript"/>
        </w:rPr>
        <w:t>2</w:t>
      </w:r>
      <w:r w:rsidRPr="0060051C">
        <w:t xml:space="preserve"> </w:t>
      </w:r>
      <w:r w:rsidRPr="0060051C">
        <w:rPr>
          <w:b/>
          <w:i/>
        </w:rPr>
        <w:t xml:space="preserve">is summarization of </w:t>
      </w:r>
      <w:r w:rsidRPr="0060051C">
        <w:t xml:space="preserve">an (expression of) a </w:t>
      </w:r>
      <w:proofErr w:type="spellStart"/>
      <w:r w:rsidRPr="0060051C">
        <w:t>WoK</w:t>
      </w:r>
      <w:proofErr w:type="spellEnd"/>
      <w:r w:rsidRPr="0060051C">
        <w:t xml:space="preserve"> W</w:t>
      </w:r>
      <w:r w:rsidRPr="0060051C">
        <w:rPr>
          <w:vertAlign w:val="subscript"/>
        </w:rPr>
        <w:t>1</w:t>
      </w:r>
      <w:r w:rsidRPr="0060051C">
        <w:t xml:space="preserve"> if W</w:t>
      </w:r>
      <w:r w:rsidRPr="0060051C">
        <w:rPr>
          <w:vertAlign w:val="subscript"/>
        </w:rPr>
        <w:t>2</w:t>
      </w:r>
      <w:r w:rsidRPr="0060051C">
        <w:t xml:space="preserve"> is a subgraph of W</w:t>
      </w:r>
      <w:r w:rsidRPr="0060051C">
        <w:rPr>
          <w:vertAlign w:val="subscript"/>
        </w:rPr>
        <w:t>1</w:t>
      </w:r>
      <w:r w:rsidRPr="0060051C">
        <w:t>, but W</w:t>
      </w:r>
      <w:r w:rsidRPr="0060051C">
        <w:rPr>
          <w:vertAlign w:val="subscript"/>
        </w:rPr>
        <w:t>2</w:t>
      </w:r>
      <w:r w:rsidRPr="0060051C">
        <w:t xml:space="preserve"> entails W</w:t>
      </w:r>
      <w:r w:rsidRPr="0060051C">
        <w:rPr>
          <w:vertAlign w:val="subscript"/>
        </w:rPr>
        <w:t>1</w:t>
      </w:r>
      <w:r w:rsidRPr="0060051C">
        <w:t>, so that W</w:t>
      </w:r>
      <w:r w:rsidRPr="0060051C">
        <w:rPr>
          <w:vertAlign w:val="subscript"/>
        </w:rPr>
        <w:t>1</w:t>
      </w:r>
      <w:r w:rsidRPr="0060051C">
        <w:t xml:space="preserve"> can be reconstructed by inference.</w:t>
      </w:r>
    </w:p>
    <w:p w14:paraId="64FFEDE1" w14:textId="77777777" w:rsidR="00D851AF" w:rsidRPr="0060051C" w:rsidRDefault="00D851AF" w:rsidP="004225FF"/>
    <w:p w14:paraId="23B83856" w14:textId="7683812D" w:rsidR="00172779" w:rsidRDefault="000D7EA1" w:rsidP="004225FF">
      <w:r w:rsidRPr="0060051C">
        <w:t xml:space="preserve">An (expression of a) </w:t>
      </w:r>
      <w:proofErr w:type="spellStart"/>
      <w:r w:rsidRPr="0060051C">
        <w:t>WoK</w:t>
      </w:r>
      <w:proofErr w:type="spellEnd"/>
      <w:r w:rsidRPr="0060051C">
        <w:t xml:space="preserve"> W</w:t>
      </w:r>
      <w:r w:rsidRPr="0060051C">
        <w:rPr>
          <w:vertAlign w:val="subscript"/>
        </w:rPr>
        <w:t>2</w:t>
      </w:r>
      <w:r w:rsidRPr="0060051C">
        <w:t xml:space="preserve"> </w:t>
      </w:r>
      <w:r w:rsidRPr="0060051C">
        <w:rPr>
          <w:b/>
          <w:i/>
        </w:rPr>
        <w:t xml:space="preserve">is paraphrase of </w:t>
      </w:r>
      <w:r w:rsidRPr="0060051C">
        <w:t xml:space="preserve">(an </w:t>
      </w:r>
      <w:proofErr w:type="spellStart"/>
      <w:r w:rsidRPr="0060051C">
        <w:t>expresison</w:t>
      </w:r>
      <w:proofErr w:type="spellEnd"/>
      <w:r w:rsidRPr="0060051C">
        <w:t xml:space="preserve"> of) a </w:t>
      </w:r>
      <w:proofErr w:type="spellStart"/>
      <w:r w:rsidRPr="0060051C">
        <w:t>WoK</w:t>
      </w:r>
      <w:proofErr w:type="spellEnd"/>
      <w:r w:rsidRPr="0060051C">
        <w:t xml:space="preserve"> W</w:t>
      </w:r>
      <w:r w:rsidRPr="0060051C">
        <w:rPr>
          <w:vertAlign w:val="subscript"/>
        </w:rPr>
        <w:t>1</w:t>
      </w:r>
      <w:r w:rsidRPr="0060051C">
        <w:t xml:space="preserve"> if the two graphs have different node (concepts) and edges (relationships thereof), but W</w:t>
      </w:r>
      <w:r w:rsidRPr="0060051C">
        <w:rPr>
          <w:vertAlign w:val="subscript"/>
        </w:rPr>
        <w:t>1</w:t>
      </w:r>
      <w:r w:rsidRPr="0060051C">
        <w:t xml:space="preserve"> entails W</w:t>
      </w:r>
      <w:r w:rsidRPr="0060051C">
        <w:rPr>
          <w:vertAlign w:val="subscript"/>
        </w:rPr>
        <w:t>2</w:t>
      </w:r>
      <w:r w:rsidRPr="0060051C">
        <w:t xml:space="preserve"> and vice versa. </w:t>
      </w:r>
      <w:proofErr w:type="gramStart"/>
      <w:r w:rsidRPr="0060051C">
        <w:t>In particular, W</w:t>
      </w:r>
      <w:r w:rsidRPr="0060051C">
        <w:rPr>
          <w:vertAlign w:val="subscript"/>
        </w:rPr>
        <w:t>2</w:t>
      </w:r>
      <w:proofErr w:type="gramEnd"/>
      <w:r w:rsidRPr="0060051C">
        <w:t xml:space="preserve"> </w:t>
      </w:r>
      <w:r w:rsidRPr="0060051C">
        <w:rPr>
          <w:b/>
          <w:i/>
        </w:rPr>
        <w:t>is linguistic adaptation of</w:t>
      </w:r>
      <w:r w:rsidRPr="0060051C">
        <w:t xml:space="preserve"> W</w:t>
      </w:r>
      <w:r w:rsidRPr="0060051C">
        <w:rPr>
          <w:vertAlign w:val="subscript"/>
        </w:rPr>
        <w:t>1</w:t>
      </w:r>
      <w:r w:rsidRPr="0060051C">
        <w:t xml:space="preserve"> if the particular combination of concepts used by W</w:t>
      </w:r>
      <w:r w:rsidRPr="0060051C">
        <w:rPr>
          <w:vertAlign w:val="subscript"/>
        </w:rPr>
        <w:t>2</w:t>
      </w:r>
      <w:r w:rsidRPr="0060051C">
        <w:t xml:space="preserve"> facilitates its expression in some target language, e.g.</w:t>
      </w:r>
      <w:r w:rsidR="00D851AF">
        <w:t>,</w:t>
      </w:r>
      <w:r w:rsidRPr="0060051C">
        <w:t xml:space="preserve"> because the language would not have symbols to express some of the concepts used in W</w:t>
      </w:r>
      <w:r w:rsidRPr="0060051C">
        <w:rPr>
          <w:vertAlign w:val="subscript"/>
        </w:rPr>
        <w:t>1</w:t>
      </w:r>
      <w:r w:rsidRPr="0060051C">
        <w:t>.</w:t>
      </w:r>
    </w:p>
    <w:p w14:paraId="2DFF92DC" w14:textId="77777777" w:rsidR="00D851AF" w:rsidRPr="0060051C" w:rsidRDefault="00D851AF" w:rsidP="004225FF"/>
    <w:p w14:paraId="6D56075E" w14:textId="40B1D0F9" w:rsidR="00172779" w:rsidRDefault="000D7EA1" w:rsidP="004225FF">
      <w:r w:rsidRPr="0060051C">
        <w:t xml:space="preserve">A </w:t>
      </w:r>
      <w:proofErr w:type="spellStart"/>
      <w:r w:rsidRPr="0060051C">
        <w:t>WoK</w:t>
      </w:r>
      <w:proofErr w:type="spellEnd"/>
      <w:r w:rsidRPr="0060051C">
        <w:t xml:space="preserve"> W</w:t>
      </w:r>
      <w:r w:rsidRPr="0060051C">
        <w:rPr>
          <w:vertAlign w:val="subscript"/>
        </w:rPr>
        <w:t>2</w:t>
      </w:r>
      <w:r w:rsidRPr="0060051C">
        <w:t xml:space="preserve"> </w:t>
      </w:r>
      <w:r w:rsidRPr="0060051C">
        <w:rPr>
          <w:b/>
          <w:i/>
        </w:rPr>
        <w:t xml:space="preserve">is inspired by </w:t>
      </w:r>
      <w:r w:rsidRPr="0060051C">
        <w:t xml:space="preserve">a </w:t>
      </w:r>
      <w:proofErr w:type="spellStart"/>
      <w:r w:rsidRPr="0060051C">
        <w:t>WoK</w:t>
      </w:r>
      <w:proofErr w:type="spellEnd"/>
      <w:r w:rsidRPr="0060051C">
        <w:t xml:space="preserve"> W</w:t>
      </w:r>
      <w:r w:rsidRPr="0060051C">
        <w:rPr>
          <w:vertAlign w:val="subscript"/>
        </w:rPr>
        <w:t>1</w:t>
      </w:r>
      <w:r w:rsidRPr="0060051C">
        <w:t xml:space="preserve"> if their respective graphs are similar enough according to some criteria.</w:t>
      </w:r>
      <w:r w:rsidRPr="0060051C">
        <w:br/>
        <w:t>If the similarity exceeds some threshold, W</w:t>
      </w:r>
      <w:r w:rsidRPr="00F1614B">
        <w:rPr>
          <w:vertAlign w:val="subscript"/>
        </w:rPr>
        <w:t>2</w:t>
      </w:r>
      <w:r w:rsidRPr="00D74977">
        <w:t xml:space="preserve"> may be considered an </w:t>
      </w:r>
      <w:r w:rsidRPr="00D74977">
        <w:rPr>
          <w:b/>
          <w:i/>
        </w:rPr>
        <w:t>imitation of</w:t>
      </w:r>
      <w:r w:rsidRPr="00D74977">
        <w:rPr>
          <w:b/>
        </w:rPr>
        <w:t xml:space="preserve"> </w:t>
      </w:r>
      <w:r w:rsidRPr="00D74977">
        <w:t>W</w:t>
      </w:r>
      <w:r w:rsidRPr="00D74977">
        <w:rPr>
          <w:vertAlign w:val="subscript"/>
        </w:rPr>
        <w:t>1</w:t>
      </w:r>
      <w:r w:rsidRPr="00D74977">
        <w:t>.</w:t>
      </w:r>
    </w:p>
    <w:p w14:paraId="00AAAC24" w14:textId="77777777" w:rsidR="00D851AF" w:rsidRPr="00D74977" w:rsidRDefault="00D851AF" w:rsidP="004225FF"/>
    <w:p w14:paraId="18658FF8" w14:textId="77777777" w:rsidR="00172779" w:rsidRPr="0060051C" w:rsidRDefault="000D7EA1" w:rsidP="004225FF">
      <w:r w:rsidRPr="002E0E4F">
        <w:t xml:space="preserve">Finally, a </w:t>
      </w:r>
      <w:proofErr w:type="spellStart"/>
      <w:r w:rsidRPr="002E0E4F">
        <w:t>WoK</w:t>
      </w:r>
      <w:proofErr w:type="spellEnd"/>
      <w:r w:rsidRPr="002E0E4F">
        <w:t xml:space="preserve"> W</w:t>
      </w:r>
      <w:r w:rsidRPr="002E0E4F">
        <w:rPr>
          <w:vertAlign w:val="subscript"/>
        </w:rPr>
        <w:t>2</w:t>
      </w:r>
      <w:r w:rsidRPr="002E0E4F">
        <w:t xml:space="preserve"> </w:t>
      </w:r>
      <w:r w:rsidRPr="0060051C">
        <w:rPr>
          <w:b/>
          <w:i/>
        </w:rPr>
        <w:t xml:space="preserve">is transcreation of </w:t>
      </w:r>
      <w:r w:rsidRPr="0060051C">
        <w:t xml:space="preserve">a </w:t>
      </w:r>
      <w:proofErr w:type="spellStart"/>
      <w:r w:rsidRPr="0060051C">
        <w:t>WoK</w:t>
      </w:r>
      <w:proofErr w:type="spellEnd"/>
      <w:r w:rsidRPr="0060051C">
        <w:t xml:space="preserve"> W</w:t>
      </w:r>
      <w:r w:rsidRPr="0060051C">
        <w:rPr>
          <w:vertAlign w:val="subscript"/>
        </w:rPr>
        <w:t>1</w:t>
      </w:r>
      <w:r w:rsidRPr="0060051C">
        <w:t xml:space="preserve"> if W</w:t>
      </w:r>
      <w:r w:rsidRPr="0060051C">
        <w:rPr>
          <w:vertAlign w:val="subscript"/>
        </w:rPr>
        <w:t>2</w:t>
      </w:r>
      <w:r w:rsidRPr="0060051C">
        <w:t xml:space="preserve"> is inspired by W</w:t>
      </w:r>
      <w:r w:rsidRPr="0060051C">
        <w:rPr>
          <w:vertAlign w:val="subscript"/>
        </w:rPr>
        <w:t>1</w:t>
      </w:r>
      <w:r w:rsidRPr="0060051C">
        <w:t>, and the boundary concepts of W</w:t>
      </w:r>
      <w:r w:rsidRPr="0060051C">
        <w:rPr>
          <w:vertAlign w:val="subscript"/>
        </w:rPr>
        <w:t>2</w:t>
      </w:r>
      <w:r w:rsidRPr="0060051C">
        <w:t>’s graph are close(r) to concepts that can be considered background knowledge for expressions of W</w:t>
      </w:r>
      <w:r w:rsidRPr="0060051C">
        <w:rPr>
          <w:vertAlign w:val="subscript"/>
        </w:rPr>
        <w:t>2</w:t>
      </w:r>
      <w:r w:rsidRPr="0060051C">
        <w:t>, whereas W</w:t>
      </w:r>
      <w:r w:rsidRPr="0060051C">
        <w:rPr>
          <w:vertAlign w:val="subscript"/>
        </w:rPr>
        <w:t>1</w:t>
      </w:r>
      <w:r w:rsidRPr="0060051C">
        <w:t xml:space="preserve"> would not. Transcreation is another kind of </w:t>
      </w:r>
      <w:r w:rsidRPr="0060051C">
        <w:rPr>
          <w:b/>
          <w:i/>
        </w:rPr>
        <w:t>adaptation</w:t>
      </w:r>
      <w:r w:rsidRPr="0060051C">
        <w:t>.</w:t>
      </w:r>
    </w:p>
    <w:p w14:paraId="0B50E973" w14:textId="77777777" w:rsidR="00172779" w:rsidRPr="0060051C" w:rsidRDefault="00172779" w:rsidP="009D2F09">
      <w:pPr>
        <w:rPr>
          <w:color w:val="FF0000"/>
        </w:rPr>
      </w:pPr>
    </w:p>
    <w:p w14:paraId="5B2FB49B" w14:textId="77777777" w:rsidR="00172779" w:rsidRPr="0060051C" w:rsidRDefault="00172779" w:rsidP="004225FF">
      <w:pPr>
        <w:rPr>
          <w:i/>
        </w:rPr>
      </w:pPr>
    </w:p>
    <w:p w14:paraId="503088EE" w14:textId="77777777" w:rsidR="00172779" w:rsidRPr="00D74977" w:rsidRDefault="000D7EA1" w:rsidP="009D2F09">
      <w:pPr>
        <w:pStyle w:val="Heading2"/>
        <w:numPr>
          <w:ilvl w:val="1"/>
          <w:numId w:val="1"/>
        </w:numPr>
      </w:pPr>
      <w:bookmarkStart w:id="529" w:name="_Toc65413950"/>
      <w:r w:rsidRPr="00D74977">
        <w:t>Examples</w:t>
      </w:r>
      <w:bookmarkEnd w:id="529"/>
      <w:r w:rsidRPr="00D74977">
        <w:t xml:space="preserve"> </w:t>
      </w:r>
    </w:p>
    <w:p w14:paraId="7101FE81" w14:textId="1BD8D251" w:rsidR="00172779" w:rsidRPr="002E0E4F" w:rsidRDefault="000D7EA1" w:rsidP="002E0E4F">
      <w:pPr>
        <w:pStyle w:val="Heading3"/>
        <w:numPr>
          <w:ilvl w:val="2"/>
          <w:numId w:val="1"/>
        </w:numPr>
      </w:pPr>
      <w:bookmarkStart w:id="530" w:name="_Toc65413951"/>
      <w:r w:rsidRPr="002E0E4F">
        <w:t>Composite Asset with Semantic Versioning</w:t>
      </w:r>
      <w:bookmarkEnd w:id="530"/>
    </w:p>
    <w:p w14:paraId="748D9837" w14:textId="77777777" w:rsidR="00172779" w:rsidRPr="002E0E4F" w:rsidRDefault="000D7EA1" w:rsidP="00F1614B">
      <w:r w:rsidRPr="0060051C">
        <w:t>Consider the following scenario. A healthcare SME devises a rule to help manage patients on anticoagulant therapy. Based on an estimate of a patient’s probabilit</w:t>
      </w:r>
      <w:r w:rsidRPr="00F1614B">
        <w:t>y of suffering from a stroke, as opposed to bleeding, crite</w:t>
      </w:r>
      <w:r w:rsidRPr="00D74977">
        <w:t>ria based on a risk/benefit analysis are used to make recommendations on how to adjust the dosing of the drugs.</w:t>
      </w:r>
    </w:p>
    <w:p w14:paraId="771571D5" w14:textId="77777777" w:rsidR="00172779" w:rsidRPr="002E0E4F" w:rsidRDefault="00172779" w:rsidP="004225FF"/>
    <w:p w14:paraId="0CBD0253" w14:textId="77777777" w:rsidR="00172779" w:rsidRPr="0060051C" w:rsidRDefault="000D7EA1" w:rsidP="004225FF">
      <w:r w:rsidRPr="002E0E4F">
        <w:t>A Knowledge Engineer working with the SME observes that this Work of Knowledge can be decomposed into multiple parts: the rule’s precondition u</w:t>
      </w:r>
      <w:r w:rsidRPr="0060051C">
        <w:t xml:space="preserve">ses a patient cohort definition (‘patient on anticoagulants’), two predictive models (‘risk </w:t>
      </w:r>
      <w:r w:rsidRPr="0060051C">
        <w:lastRenderedPageBreak/>
        <w:t>of stroke’, ‘risk of bleed’), a decision model (‘what is the most effective dose?’), drug-related knowledge (‘how anticoagulants work’), and everything relies on a common domain terminology and its underlying ontology.</w:t>
      </w:r>
      <w:r w:rsidRPr="0060051C">
        <w:br/>
        <w:t xml:space="preserve">A (written) natural language expression of the </w:t>
      </w:r>
      <w:proofErr w:type="spellStart"/>
      <w:r w:rsidRPr="0060051C">
        <w:t>WoK</w:t>
      </w:r>
      <w:proofErr w:type="spellEnd"/>
      <w:r w:rsidRPr="0060051C">
        <w:t xml:space="preserve"> would look like : </w:t>
      </w:r>
      <w:r w:rsidRPr="0060051C">
        <w:rPr>
          <w:i/>
        </w:rPr>
        <w:t>’If a patient is on an anticoagulation therapy, and their risk of bleeding is greater than their risk of stroking, then reduce the dose of anticoagulant as appropriate’</w:t>
      </w:r>
      <w:r w:rsidRPr="0060051C">
        <w:t>.</w:t>
      </w:r>
    </w:p>
    <w:p w14:paraId="4A0EED10" w14:textId="77777777" w:rsidR="00172779" w:rsidRPr="0060051C" w:rsidRDefault="00172779" w:rsidP="004225FF"/>
    <w:p w14:paraId="39A96085" w14:textId="2AD3E2EB" w:rsidR="00172779" w:rsidRPr="00D74977" w:rsidRDefault="000D7EA1" w:rsidP="004225FF">
      <w:r w:rsidRPr="0060051C">
        <w:t>The Knowledge Engineer establishes that four Resources should be created: An OMG PRR expression with OCL as a constraint language, to express the rule and the cohort definition, treated as a Fragment; two DMG PMML scorecard predictive models; one OMG DMN decision model with FEEL fragments. The terminology, provided by a SKOS concept set based on an underlying OWL ontology, is taken as background knowledge. Because of this decision</w:t>
      </w:r>
      <w:r w:rsidRPr="0060051C">
        <w:rPr>
          <w:vertAlign w:val="superscript"/>
        </w:rPr>
        <w:footnoteReference w:id="6"/>
      </w:r>
      <w:r w:rsidRPr="0060051C">
        <w:t xml:space="preserve">, the Rule is </w:t>
      </w:r>
      <w:r w:rsidR="002C2268">
        <w:t>Profound</w:t>
      </w:r>
      <w:r w:rsidRPr="0060051C">
        <w:t xml:space="preserve"> until the termino</w:t>
      </w:r>
      <w:r w:rsidRPr="00F1614B">
        <w:t xml:space="preserve">logy/ontology is referenced as a </w:t>
      </w:r>
      <w:proofErr w:type="gramStart"/>
      <w:r w:rsidRPr="00F1614B">
        <w:t>dependency, or</w:t>
      </w:r>
      <w:proofErr w:type="gramEnd"/>
      <w:r w:rsidRPr="00F1614B">
        <w:t xml:space="preserve"> injected into the expression. </w:t>
      </w:r>
    </w:p>
    <w:p w14:paraId="31E8A2C3" w14:textId="77777777" w:rsidR="00172779" w:rsidRPr="002E0E4F" w:rsidRDefault="000D7EA1" w:rsidP="004225FF">
      <w:r w:rsidRPr="002E0E4F">
        <w:t>The Structure is a heterogeneous composition: Rule/</w:t>
      </w:r>
      <w:proofErr w:type="spellStart"/>
      <w:r w:rsidRPr="002E0E4F">
        <w:t>prr</w:t>
      </w:r>
      <w:proofErr w:type="spellEnd"/>
      <w:r w:rsidRPr="002E0E4F">
        <w:t>/</w:t>
      </w:r>
      <w:proofErr w:type="spellStart"/>
      <w:proofErr w:type="gramStart"/>
      <w:r w:rsidRPr="002E0E4F">
        <w:t>ocl</w:t>
      </w:r>
      <w:proofErr w:type="spellEnd"/>
      <w:r w:rsidRPr="002E0E4F">
        <w:t>[</w:t>
      </w:r>
      <w:proofErr w:type="gramEnd"/>
      <w:r w:rsidRPr="002E0E4F">
        <w:t xml:space="preserve"> [PM/</w:t>
      </w:r>
      <w:proofErr w:type="spellStart"/>
      <w:r w:rsidRPr="002E0E4F">
        <w:t>pmml</w:t>
      </w:r>
      <w:proofErr w:type="spellEnd"/>
      <w:r w:rsidRPr="002E0E4F">
        <w:t>], [PM/</w:t>
      </w:r>
      <w:proofErr w:type="spellStart"/>
      <w:r w:rsidRPr="002E0E4F">
        <w:t>pmml</w:t>
      </w:r>
      <w:proofErr w:type="spellEnd"/>
      <w:r w:rsidRPr="002E0E4F">
        <w:t>], [DM/</w:t>
      </w:r>
      <w:proofErr w:type="spellStart"/>
      <w:r w:rsidRPr="002E0E4F">
        <w:t>dmn</w:t>
      </w:r>
      <w:proofErr w:type="spellEnd"/>
      <w:r w:rsidRPr="002E0E4F">
        <w:t>/feel] ].</w:t>
      </w:r>
    </w:p>
    <w:p w14:paraId="44B8E184" w14:textId="77777777" w:rsidR="00172779" w:rsidRPr="002E0E4F" w:rsidRDefault="00172779" w:rsidP="004225FF"/>
    <w:p w14:paraId="03B05428" w14:textId="77777777" w:rsidR="00172779" w:rsidRPr="002E0E4F" w:rsidRDefault="000D7EA1" w:rsidP="004225FF">
      <w:r w:rsidRPr="002E0E4F">
        <w:t>Each element is assigned an identifier. Identifiers are minted using a variation of the Semantic versioning strategy [</w:t>
      </w:r>
      <w:hyperlink r:id="rId123">
        <w:r w:rsidRPr="00F1614B">
          <w:rPr>
            <w:color w:val="1155CC"/>
            <w:u w:val="single"/>
          </w:rPr>
          <w:t>http://semver.org/</w:t>
        </w:r>
      </w:hyperlink>
      <w:r w:rsidRPr="0060051C">
        <w:t xml:space="preserve">]. Major version numbers are used to identify the </w:t>
      </w:r>
      <w:proofErr w:type="spellStart"/>
      <w:r w:rsidRPr="0060051C">
        <w:t>WoK</w:t>
      </w:r>
      <w:proofErr w:type="spellEnd"/>
      <w:r w:rsidRPr="0060051C">
        <w:t>: the number is then incremen</w:t>
      </w:r>
      <w:r w:rsidRPr="00F1614B">
        <w:t>ted every time the SME revises the work in a way that requires the Resources</w:t>
      </w:r>
      <w:r w:rsidRPr="002E0E4F">
        <w:t xml:space="preserve"> to be revised. The increments in the minor and patch version numbers, instead, reflect the effort of the Knowledge Engineer evolving, </w:t>
      </w:r>
      <w:proofErr w:type="gramStart"/>
      <w:r w:rsidRPr="002E0E4F">
        <w:t>improving</w:t>
      </w:r>
      <w:proofErr w:type="gramEnd"/>
      <w:r w:rsidRPr="002E0E4F">
        <w:t xml:space="preserve"> and fixing the resources while trying to create more effective and faithful representations of the SME’s </w:t>
      </w:r>
      <w:proofErr w:type="spellStart"/>
      <w:r w:rsidRPr="002E0E4F">
        <w:t>WoK</w:t>
      </w:r>
      <w:proofErr w:type="spellEnd"/>
      <w:r w:rsidRPr="002E0E4F">
        <w:t>.</w:t>
      </w:r>
    </w:p>
    <w:p w14:paraId="1E9935C9" w14:textId="77777777" w:rsidR="00172779" w:rsidRPr="002E0E4F" w:rsidRDefault="00172779" w:rsidP="004225FF"/>
    <w:p w14:paraId="76B11CC9" w14:textId="774AB290" w:rsidR="00172779" w:rsidRPr="004225FF" w:rsidRDefault="000D7EA1" w:rsidP="004225FF">
      <w:pPr>
        <w:rPr>
          <w:rFonts w:eastAsia="Courier New"/>
        </w:rPr>
      </w:pPr>
      <w:r w:rsidRPr="0060051C">
        <w:t>Assuming the rule is a new work, and every Resource is the first attempt to express that work, every Resource - the rule, the two predictive models and the decision model - is assigned</w:t>
      </w:r>
      <w:r w:rsidR="002C2268">
        <w:t xml:space="preserve"> version number “1.0</w:t>
      </w:r>
      <w:r w:rsidRPr="0060051C">
        <w:t xml:space="preserve">”. </w:t>
      </w:r>
      <w:r w:rsidRPr="0060051C">
        <w:br/>
        <w:t xml:space="preserve">In particular, the identifiers of each resource are minted to be: </w:t>
      </w:r>
      <w:proofErr w:type="spellStart"/>
      <w:proofErr w:type="gramStart"/>
      <w:r w:rsidRPr="004225FF">
        <w:rPr>
          <w:rFonts w:eastAsia="Courier New"/>
        </w:rPr>
        <w:t>ex:rule</w:t>
      </w:r>
      <w:proofErr w:type="gramEnd"/>
      <w:r w:rsidRPr="004225FF">
        <w:rPr>
          <w:rFonts w:eastAsia="Courier New"/>
        </w:rPr>
        <w:t>:ac</w:t>
      </w:r>
      <w:proofErr w:type="spellEnd"/>
      <w:r w:rsidRPr="004225FF">
        <w:rPr>
          <w:rFonts w:eastAsia="Courier New"/>
        </w:rPr>
        <w:t>/1.0</w:t>
      </w:r>
      <w:r w:rsidRPr="0060051C">
        <w:t xml:space="preserve">, </w:t>
      </w:r>
      <w:proofErr w:type="spellStart"/>
      <w:r w:rsidRPr="004225FF">
        <w:rPr>
          <w:rFonts w:eastAsia="Courier New"/>
        </w:rPr>
        <w:t>ex:pm:stroke</w:t>
      </w:r>
      <w:proofErr w:type="spellEnd"/>
      <w:r w:rsidRPr="004225FF">
        <w:rPr>
          <w:rFonts w:eastAsia="Courier New"/>
        </w:rPr>
        <w:t>/1.0</w:t>
      </w:r>
      <w:r w:rsidRPr="0060051C">
        <w:t xml:space="preserve">, </w:t>
      </w:r>
      <w:proofErr w:type="spellStart"/>
      <w:r w:rsidRPr="004225FF">
        <w:rPr>
          <w:rFonts w:eastAsia="Courier New"/>
        </w:rPr>
        <w:t>ex:pm:bleed</w:t>
      </w:r>
      <w:proofErr w:type="spellEnd"/>
      <w:r w:rsidRPr="004225FF">
        <w:rPr>
          <w:rFonts w:eastAsia="Courier New"/>
        </w:rPr>
        <w:t>/1.0</w:t>
      </w:r>
      <w:r w:rsidRPr="0060051C">
        <w:t xml:space="preserve"> and </w:t>
      </w:r>
      <w:proofErr w:type="spellStart"/>
      <w:r w:rsidRPr="004225FF">
        <w:rPr>
          <w:rFonts w:eastAsia="Courier New"/>
        </w:rPr>
        <w:t>ex:dm:ac_dose</w:t>
      </w:r>
      <w:proofErr w:type="spellEnd"/>
      <w:r w:rsidRPr="004225FF">
        <w:rPr>
          <w:rFonts w:eastAsia="Courier New"/>
        </w:rPr>
        <w:t>/1.0</w:t>
      </w:r>
    </w:p>
    <w:p w14:paraId="03AA30C7" w14:textId="77777777" w:rsidR="00172779" w:rsidRPr="00F1614B" w:rsidRDefault="000D7EA1" w:rsidP="004225FF">
      <w:r w:rsidRPr="0060051C">
        <w:t>The series IDs associated to the Resource series across their versions can be identified deterministically by removing the version number component from the URI.</w:t>
      </w:r>
    </w:p>
    <w:p w14:paraId="331DE92F" w14:textId="77777777" w:rsidR="00172779" w:rsidRPr="002E0E4F" w:rsidRDefault="00172779" w:rsidP="004225FF"/>
    <w:p w14:paraId="1D876DF8" w14:textId="77777777" w:rsidR="00172779" w:rsidRPr="004225FF" w:rsidRDefault="000D7EA1" w:rsidP="004225FF">
      <w:pPr>
        <w:rPr>
          <w:rFonts w:eastAsia="Courier New"/>
        </w:rPr>
      </w:pPr>
      <w:r w:rsidRPr="002E0E4F">
        <w:t>The nature of the rule is such that the predictive models and the decision model are injected into specific points. The structure graph would contain edges such as:</w:t>
      </w:r>
      <w:r w:rsidRPr="004225FF">
        <w:rPr>
          <w:rFonts w:eastAsia="Courier New"/>
        </w:rPr>
        <w:t xml:space="preserve"> &lt;</w:t>
      </w:r>
      <w:proofErr w:type="spellStart"/>
      <w:proofErr w:type="gramStart"/>
      <w:r w:rsidRPr="004225FF">
        <w:rPr>
          <w:rFonts w:eastAsia="Courier New"/>
        </w:rPr>
        <w:t>ex:rule</w:t>
      </w:r>
      <w:proofErr w:type="gramEnd"/>
      <w:r w:rsidRPr="004225FF">
        <w:rPr>
          <w:rFonts w:eastAsia="Courier New"/>
        </w:rPr>
        <w:t>:ac</w:t>
      </w:r>
      <w:proofErr w:type="spellEnd"/>
      <w:r w:rsidRPr="004225FF">
        <w:rPr>
          <w:rFonts w:eastAsia="Courier New"/>
        </w:rPr>
        <w:t xml:space="preserve">/1.0#bleed imports </w:t>
      </w:r>
      <w:proofErr w:type="spellStart"/>
      <w:r w:rsidRPr="004225FF">
        <w:rPr>
          <w:rFonts w:eastAsia="Courier New"/>
        </w:rPr>
        <w:t>ex:pm:bleed</w:t>
      </w:r>
      <w:proofErr w:type="spellEnd"/>
      <w:r w:rsidRPr="004225FF">
        <w:rPr>
          <w:rFonts w:eastAsia="Courier New"/>
        </w:rPr>
        <w:t>/1.0&gt;</w:t>
      </w:r>
    </w:p>
    <w:p w14:paraId="6F9277EA" w14:textId="77777777" w:rsidR="00172779" w:rsidRPr="00F1614B" w:rsidRDefault="000D7EA1" w:rsidP="004225FF">
      <w:r w:rsidRPr="0060051C">
        <w:t xml:space="preserve">Depending on the expressivity of the languages, </w:t>
      </w:r>
      <w:r w:rsidRPr="00F1614B">
        <w:t>the structure itself could be expressed explicitly as a RDF graph (and  get its own versi</w:t>
      </w:r>
      <w:r w:rsidRPr="00D74977">
        <w:t xml:space="preserve">oned identifier </w:t>
      </w:r>
      <w:proofErr w:type="spellStart"/>
      <w:r w:rsidRPr="004225FF">
        <w:rPr>
          <w:rFonts w:eastAsia="Courier New"/>
        </w:rPr>
        <w:t>ex:struct:ac</w:t>
      </w:r>
      <w:proofErr w:type="spellEnd"/>
      <w:r w:rsidRPr="004225FF">
        <w:rPr>
          <w:rFonts w:eastAsia="Courier New"/>
        </w:rPr>
        <w:t>/1.0</w:t>
      </w:r>
      <w:r w:rsidRPr="0060051C">
        <w:t>), or be implicitly determined by ‘import’-like fragments in the individual expressions.</w:t>
      </w:r>
      <w:r w:rsidRPr="0060051C">
        <w:br/>
        <w:t xml:space="preserve"> </w:t>
      </w:r>
    </w:p>
    <w:p w14:paraId="610F4E62" w14:textId="77777777" w:rsidR="00172779" w:rsidRPr="004225FF" w:rsidRDefault="000D7EA1" w:rsidP="009D2F09">
      <w:pPr>
        <w:rPr>
          <w:rFonts w:eastAsia="Courier New"/>
        </w:rPr>
      </w:pPr>
      <w:r w:rsidRPr="002E0E4F">
        <w:t xml:space="preserve">At some point, the drug dosing recommendations are updated by some professional society. The decision model - the part of the work that deals with drug dosing - is revised by an SME. Changes are significant enough to mandate a new representation, which is assigned id </w:t>
      </w:r>
      <w:proofErr w:type="spellStart"/>
      <w:r w:rsidRPr="004225FF">
        <w:rPr>
          <w:rFonts w:eastAsia="Courier New"/>
        </w:rPr>
        <w:t>ex:dm:ac_dose</w:t>
      </w:r>
      <w:proofErr w:type="spellEnd"/>
      <w:r w:rsidRPr="004225FF">
        <w:rPr>
          <w:rFonts w:eastAsia="Courier New"/>
        </w:rPr>
        <w:t>/2.0</w:t>
      </w:r>
    </w:p>
    <w:p w14:paraId="233EE18A" w14:textId="77777777" w:rsidR="00172779" w:rsidRPr="004225FF" w:rsidRDefault="000D7EA1" w:rsidP="0060051C">
      <w:pPr>
        <w:rPr>
          <w:rFonts w:eastAsia="Courier New"/>
        </w:rPr>
      </w:pPr>
      <w:r w:rsidRPr="0060051C">
        <w:t>Around the sam</w:t>
      </w:r>
      <w:r w:rsidRPr="00F1614B">
        <w:t xml:space="preserve">e time, the knowledge engineer decides to fix a few minor bugs in the ‘bleed’ predictive </w:t>
      </w:r>
      <w:r w:rsidRPr="00D74977">
        <w:t xml:space="preserve">model, creating version </w:t>
      </w:r>
      <w:proofErr w:type="spellStart"/>
      <w:r w:rsidRPr="004225FF">
        <w:rPr>
          <w:rFonts w:eastAsia="Courier New"/>
        </w:rPr>
        <w:t>ex:</w:t>
      </w:r>
      <w:proofErr w:type="gramStart"/>
      <w:r w:rsidRPr="004225FF">
        <w:rPr>
          <w:rFonts w:eastAsia="Courier New"/>
        </w:rPr>
        <w:t>pm:bleed</w:t>
      </w:r>
      <w:proofErr w:type="spellEnd"/>
      <w:proofErr w:type="gramEnd"/>
      <w:r w:rsidRPr="004225FF">
        <w:rPr>
          <w:rFonts w:eastAsia="Courier New"/>
        </w:rPr>
        <w:t>/1.0.1</w:t>
      </w:r>
    </w:p>
    <w:p w14:paraId="3E5F401A" w14:textId="77777777" w:rsidR="00172779" w:rsidRPr="002E0E4F" w:rsidRDefault="000D7EA1" w:rsidP="004225FF">
      <w:r w:rsidRPr="0060051C">
        <w:t xml:space="preserve">The currently released version of the complex is still </w:t>
      </w:r>
      <w:proofErr w:type="spellStart"/>
      <w:proofErr w:type="gramStart"/>
      <w:r w:rsidRPr="004225FF">
        <w:rPr>
          <w:rFonts w:eastAsia="Courier New"/>
        </w:rPr>
        <w:t>ex:struct</w:t>
      </w:r>
      <w:proofErr w:type="gramEnd"/>
      <w:r w:rsidRPr="004225FF">
        <w:rPr>
          <w:rFonts w:eastAsia="Courier New"/>
        </w:rPr>
        <w:t>:ac</w:t>
      </w:r>
      <w:proofErr w:type="spellEnd"/>
      <w:r w:rsidRPr="004225FF">
        <w:rPr>
          <w:rFonts w:eastAsia="Courier New"/>
        </w:rPr>
        <w:t>/1.0</w:t>
      </w:r>
      <w:r w:rsidRPr="0060051C">
        <w:t xml:space="preserve">, relying on version 1.0 of each component. </w:t>
      </w:r>
      <w:r w:rsidRPr="0060051C">
        <w:br/>
        <w:t>A joint e</w:t>
      </w:r>
      <w:r w:rsidRPr="00F1614B">
        <w:t>ffort by the SME and the knowledge engineer establishes that the new dosing algorithm and</w:t>
      </w:r>
      <w:r w:rsidRPr="00D74977">
        <w:t xml:space="preserve"> predictive model still fit the intent, and serve the purpose, of making anticoagulant recommendations, but improve its effectiveness. As such, the composite </w:t>
      </w:r>
      <w:proofErr w:type="gramStart"/>
      <w:r w:rsidRPr="00D74977">
        <w:t>as a who</w:t>
      </w:r>
      <w:r w:rsidRPr="002E0E4F">
        <w:t xml:space="preserve">le </w:t>
      </w:r>
      <w:proofErr w:type="spellStart"/>
      <w:r w:rsidRPr="002E0E4F">
        <w:t>can</w:t>
      </w:r>
      <w:proofErr w:type="gramEnd"/>
      <w:r w:rsidRPr="002E0E4F">
        <w:t xml:space="preserve"> not</w:t>
      </w:r>
      <w:proofErr w:type="spellEnd"/>
      <w:r w:rsidRPr="002E0E4F">
        <w:t xml:space="preserve"> be considered a new </w:t>
      </w:r>
      <w:proofErr w:type="spellStart"/>
      <w:r w:rsidRPr="002E0E4F">
        <w:t>WoK</w:t>
      </w:r>
      <w:proofErr w:type="spellEnd"/>
      <w:r w:rsidRPr="002E0E4F">
        <w:t>, but a revision of the existing one.</w:t>
      </w:r>
    </w:p>
    <w:p w14:paraId="672AFE88" w14:textId="77777777" w:rsidR="00172779" w:rsidRPr="004225FF" w:rsidRDefault="000D7EA1" w:rsidP="004225FF">
      <w:pPr>
        <w:rPr>
          <w:rFonts w:eastAsia="Courier New"/>
        </w:rPr>
      </w:pPr>
      <w:r w:rsidRPr="002E0E4F">
        <w:t xml:space="preserve">Hence, the (expression of) the complex </w:t>
      </w:r>
      <w:proofErr w:type="spellStart"/>
      <w:r w:rsidRPr="002E0E4F">
        <w:t>WoK</w:t>
      </w:r>
      <w:proofErr w:type="spellEnd"/>
      <w:r w:rsidRPr="002E0E4F">
        <w:t xml:space="preserve"> is revised to version </w:t>
      </w:r>
      <w:proofErr w:type="spellStart"/>
      <w:proofErr w:type="gramStart"/>
      <w:r w:rsidRPr="004225FF">
        <w:rPr>
          <w:rFonts w:eastAsia="Courier New"/>
        </w:rPr>
        <w:t>ex:struct</w:t>
      </w:r>
      <w:proofErr w:type="gramEnd"/>
      <w:r w:rsidRPr="004225FF">
        <w:rPr>
          <w:rFonts w:eastAsia="Courier New"/>
        </w:rPr>
        <w:t>:ac</w:t>
      </w:r>
      <w:proofErr w:type="spellEnd"/>
      <w:r w:rsidRPr="004225FF">
        <w:rPr>
          <w:rFonts w:eastAsia="Courier New"/>
        </w:rPr>
        <w:t>/1.1</w:t>
      </w:r>
      <w:r w:rsidRPr="0060051C">
        <w:t xml:space="preserve">, as opposed to version 2.0. This version 1.1 of the complex expression is based on the original rule, </w:t>
      </w:r>
      <w:proofErr w:type="spellStart"/>
      <w:r w:rsidRPr="004225FF">
        <w:rPr>
          <w:rFonts w:eastAsia="Courier New"/>
        </w:rPr>
        <w:t>ex:rule:ac</w:t>
      </w:r>
      <w:proofErr w:type="spellEnd"/>
      <w:r w:rsidRPr="004225FF">
        <w:rPr>
          <w:rFonts w:eastAsia="Courier New"/>
        </w:rPr>
        <w:t>/1.0</w:t>
      </w:r>
      <w:r w:rsidRPr="0060051C">
        <w:t xml:space="preserve">, but now it is pointing to </w:t>
      </w:r>
      <w:proofErr w:type="spellStart"/>
      <w:r w:rsidRPr="004225FF">
        <w:rPr>
          <w:rFonts w:eastAsia="Courier New"/>
        </w:rPr>
        <w:t>ex:pm:stroke</w:t>
      </w:r>
      <w:proofErr w:type="spellEnd"/>
      <w:r w:rsidRPr="004225FF">
        <w:rPr>
          <w:rFonts w:eastAsia="Courier New"/>
        </w:rPr>
        <w:t xml:space="preserve">/1.0, </w:t>
      </w:r>
      <w:proofErr w:type="spellStart"/>
      <w:r w:rsidRPr="004225FF">
        <w:rPr>
          <w:rFonts w:eastAsia="Courier New"/>
        </w:rPr>
        <w:t>ex:pm:bleed</w:t>
      </w:r>
      <w:proofErr w:type="spellEnd"/>
      <w:r w:rsidRPr="004225FF">
        <w:rPr>
          <w:rFonts w:eastAsia="Courier New"/>
        </w:rPr>
        <w:t>/1.0.1</w:t>
      </w:r>
      <w:r w:rsidRPr="0060051C">
        <w:t xml:space="preserve"> and </w:t>
      </w:r>
      <w:proofErr w:type="spellStart"/>
      <w:r w:rsidRPr="004225FF">
        <w:rPr>
          <w:rFonts w:eastAsia="Courier New"/>
        </w:rPr>
        <w:t>ex:dm:ac_dose</w:t>
      </w:r>
      <w:proofErr w:type="spellEnd"/>
      <w:r w:rsidRPr="004225FF">
        <w:rPr>
          <w:rFonts w:eastAsia="Courier New"/>
        </w:rPr>
        <w:t>/2.0</w:t>
      </w:r>
      <w:r w:rsidRPr="0060051C">
        <w:t>.</w:t>
      </w:r>
      <w:r w:rsidRPr="0060051C">
        <w:br/>
        <w:t xml:space="preserve">Users will now be able to choose between </w:t>
      </w:r>
      <w:proofErr w:type="spellStart"/>
      <w:r w:rsidRPr="004225FF">
        <w:rPr>
          <w:rFonts w:eastAsia="Courier New"/>
        </w:rPr>
        <w:t>ex:struct:ac</w:t>
      </w:r>
      <w:proofErr w:type="spellEnd"/>
      <w:r w:rsidRPr="004225FF">
        <w:rPr>
          <w:rFonts w:eastAsia="Courier New"/>
        </w:rPr>
        <w:t>/1.0</w:t>
      </w:r>
      <w:r w:rsidRPr="0060051C">
        <w:t xml:space="preserve"> and </w:t>
      </w:r>
      <w:proofErr w:type="spellStart"/>
      <w:r w:rsidRPr="004225FF">
        <w:rPr>
          <w:rFonts w:eastAsia="Courier New"/>
        </w:rPr>
        <w:t>ex:struct:ac</w:t>
      </w:r>
      <w:proofErr w:type="spellEnd"/>
      <w:r w:rsidRPr="004225FF">
        <w:rPr>
          <w:rFonts w:eastAsia="Courier New"/>
        </w:rPr>
        <w:t>/1.1</w:t>
      </w:r>
    </w:p>
    <w:p w14:paraId="7773A67B" w14:textId="77777777" w:rsidR="00172779" w:rsidRPr="0060051C" w:rsidRDefault="000D7EA1" w:rsidP="004225FF">
      <w:r w:rsidRPr="0060051C">
        <w:t xml:space="preserve">The version agnostic generic URI </w:t>
      </w:r>
      <w:proofErr w:type="spellStart"/>
      <w:proofErr w:type="gramStart"/>
      <w:r w:rsidRPr="004225FF">
        <w:rPr>
          <w:rFonts w:eastAsia="Courier New"/>
        </w:rPr>
        <w:t>ex:struct</w:t>
      </w:r>
      <w:proofErr w:type="gramEnd"/>
      <w:r w:rsidRPr="004225FF">
        <w:rPr>
          <w:rFonts w:eastAsia="Courier New"/>
        </w:rPr>
        <w:t>:ac</w:t>
      </w:r>
      <w:proofErr w:type="spellEnd"/>
      <w:r w:rsidRPr="0060051C">
        <w:t xml:space="preserve"> will resolve to </w:t>
      </w:r>
      <w:proofErr w:type="spellStart"/>
      <w:r w:rsidRPr="004225FF">
        <w:rPr>
          <w:rFonts w:eastAsia="Courier New"/>
        </w:rPr>
        <w:t>ex:struct:ac</w:t>
      </w:r>
      <w:proofErr w:type="spellEnd"/>
      <w:r w:rsidRPr="004225FF">
        <w:rPr>
          <w:rFonts w:eastAsia="Courier New"/>
        </w:rPr>
        <w:t>/1.1.</w:t>
      </w:r>
    </w:p>
    <w:p w14:paraId="2AC6BF49" w14:textId="77777777" w:rsidR="00172779" w:rsidRPr="00F1614B" w:rsidRDefault="00172779" w:rsidP="009D2F09"/>
    <w:p w14:paraId="2664492B" w14:textId="77777777" w:rsidR="00321732" w:rsidRDefault="000D7EA1">
      <w:pPr>
        <w:keepNext/>
        <w:rPr>
          <w:ins w:id="531" w:author="Sottara, Davide" w:date="2021-03-20T16:40:00Z"/>
        </w:rPr>
        <w:pPrChange w:id="532" w:author="Sottara, Davide" w:date="2021-03-20T16:40:00Z">
          <w:pPr/>
        </w:pPrChange>
      </w:pPr>
      <w:r w:rsidRPr="0060051C">
        <w:rPr>
          <w:noProof/>
        </w:rPr>
        <w:lastRenderedPageBreak/>
        <w:drawing>
          <wp:inline distT="114300" distB="114300" distL="114300" distR="114300" wp14:anchorId="6A25B813" wp14:editId="44139648">
            <wp:extent cx="4782056" cy="298227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4"/>
                    <a:srcRect/>
                    <a:stretch>
                      <a:fillRect/>
                    </a:stretch>
                  </pic:blipFill>
                  <pic:spPr>
                    <a:xfrm>
                      <a:off x="0" y="0"/>
                      <a:ext cx="4782056" cy="2982278"/>
                    </a:xfrm>
                    <a:prstGeom prst="rect">
                      <a:avLst/>
                    </a:prstGeom>
                    <a:ln/>
                  </pic:spPr>
                </pic:pic>
              </a:graphicData>
            </a:graphic>
          </wp:inline>
        </w:drawing>
      </w:r>
    </w:p>
    <w:p w14:paraId="25A51E13" w14:textId="2090A1DC" w:rsidR="00172779" w:rsidRPr="0060051C" w:rsidRDefault="00321732">
      <w:pPr>
        <w:pStyle w:val="Caption"/>
        <w:pPrChange w:id="533" w:author="Sottara, Davide" w:date="2021-03-20T16:40:00Z">
          <w:pPr/>
        </w:pPrChange>
      </w:pPr>
      <w:ins w:id="534" w:author="Sottara, Davide" w:date="2021-03-20T16:40:00Z">
        <w:r w:rsidRPr="00321732">
          <w:rPr>
            <w:sz w:val="20"/>
            <w:szCs w:val="20"/>
            <w:rPrChange w:id="535" w:author="Sottara, Davide" w:date="2021-03-20T16:40:00Z">
              <w:rPr>
                <w:b/>
                <w:i/>
                <w:iCs/>
              </w:rPr>
            </w:rPrChange>
          </w:rPr>
          <w:t xml:space="preserve">Figure </w:t>
        </w:r>
        <w:r w:rsidRPr="00321732">
          <w:rPr>
            <w:sz w:val="20"/>
            <w:szCs w:val="20"/>
            <w:rPrChange w:id="536" w:author="Sottara, Davide" w:date="2021-03-20T16:40:00Z">
              <w:rPr>
                <w:b/>
                <w:i/>
                <w:iCs/>
              </w:rPr>
            </w:rPrChange>
          </w:rPr>
          <w:fldChar w:fldCharType="begin"/>
        </w:r>
        <w:r w:rsidRPr="00321732">
          <w:rPr>
            <w:sz w:val="20"/>
            <w:szCs w:val="20"/>
            <w:rPrChange w:id="537" w:author="Sottara, Davide" w:date="2021-03-20T16:40:00Z">
              <w:rPr>
                <w:b/>
                <w:i/>
                <w:iCs/>
              </w:rPr>
            </w:rPrChange>
          </w:rPr>
          <w:instrText xml:space="preserve"> SEQ Figure \* ARABIC </w:instrText>
        </w:r>
      </w:ins>
      <w:r w:rsidRPr="00321732">
        <w:rPr>
          <w:sz w:val="20"/>
          <w:szCs w:val="20"/>
          <w:rPrChange w:id="538" w:author="Sottara, Davide" w:date="2021-03-20T16:40:00Z">
            <w:rPr>
              <w:b/>
              <w:i/>
              <w:iCs/>
            </w:rPr>
          </w:rPrChange>
        </w:rPr>
        <w:fldChar w:fldCharType="separate"/>
      </w:r>
      <w:ins w:id="539" w:author="Sottara, Davide" w:date="2021-03-20T16:44:00Z">
        <w:r w:rsidR="00E54B8C">
          <w:rPr>
            <w:noProof/>
            <w:sz w:val="20"/>
            <w:szCs w:val="20"/>
          </w:rPr>
          <w:t>22</w:t>
        </w:r>
      </w:ins>
      <w:ins w:id="540" w:author="Sottara, Davide" w:date="2021-03-20T16:40:00Z">
        <w:r w:rsidRPr="00321732">
          <w:rPr>
            <w:sz w:val="20"/>
            <w:szCs w:val="20"/>
            <w:rPrChange w:id="541" w:author="Sottara, Davide" w:date="2021-03-20T16:40:00Z">
              <w:rPr>
                <w:b/>
                <w:i/>
                <w:iCs/>
              </w:rPr>
            </w:rPrChange>
          </w:rPr>
          <w:fldChar w:fldCharType="end"/>
        </w:r>
        <w:r w:rsidRPr="00321732">
          <w:rPr>
            <w:sz w:val="20"/>
            <w:szCs w:val="20"/>
            <w:rPrChange w:id="542" w:author="Sottara, Davide" w:date="2021-03-20T16:40:00Z">
              <w:rPr>
                <w:b/>
                <w:i/>
                <w:iCs/>
              </w:rPr>
            </w:rPrChange>
          </w:rPr>
          <w:t>.</w:t>
        </w:r>
        <w:r>
          <w:rPr>
            <w:sz w:val="20"/>
            <w:szCs w:val="20"/>
          </w:rPr>
          <w:t xml:space="preserve"> Composite </w:t>
        </w:r>
        <w:r w:rsidR="00E54B8C">
          <w:rPr>
            <w:sz w:val="20"/>
            <w:szCs w:val="20"/>
          </w:rPr>
          <w:t>Knowledge Assets</w:t>
        </w:r>
      </w:ins>
    </w:p>
    <w:p w14:paraId="4A7F8E7A" w14:textId="77777777" w:rsidR="00172779" w:rsidRPr="002E0E4F" w:rsidRDefault="000D7EA1" w:rsidP="009D2F09">
      <w:pPr>
        <w:pStyle w:val="Heading3"/>
        <w:numPr>
          <w:ilvl w:val="2"/>
          <w:numId w:val="1"/>
        </w:numPr>
      </w:pPr>
      <w:bookmarkStart w:id="543" w:name="_Toc65413952"/>
      <w:r w:rsidRPr="002E0E4F">
        <w:t>Semantic Decomposition and Classification</w:t>
      </w:r>
      <w:bookmarkEnd w:id="543"/>
    </w:p>
    <w:p w14:paraId="1A89B46A" w14:textId="77777777" w:rsidR="00172779" w:rsidRPr="0060051C" w:rsidRDefault="00172779" w:rsidP="004225FF">
      <w:pPr>
        <w:rPr>
          <w:i/>
        </w:rPr>
      </w:pPr>
    </w:p>
    <w:p w14:paraId="2FDB1509" w14:textId="77777777" w:rsidR="00172779" w:rsidRPr="0060051C" w:rsidRDefault="000D7EA1" w:rsidP="004225FF">
      <w:r w:rsidRPr="00F1614B">
        <w:t>Example: The HL7 ‘Documentation Template</w:t>
      </w:r>
      <w:r w:rsidRPr="00D74977">
        <w:t xml:space="preserve">’ is a profile of the HL7 KNART notation - a UML-based notation comparable to OMG PRR with an XML-based concrete syntax defined by an XSD grammar. </w:t>
      </w:r>
      <w:r w:rsidRPr="00D74977">
        <w:br/>
        <w:t>It allows to expre</w:t>
      </w:r>
      <w:r w:rsidRPr="002E0E4F">
        <w:t xml:space="preserve">ss sets of ‘documentation items’, works of knowledge that conceptualize the notion of a ‘question’ used to elicit some useful piece of information. Optionally, a documentation item can also specify the admissible answers, and how they should be expressed. </w:t>
      </w:r>
      <w:r w:rsidRPr="0060051C">
        <w:t xml:space="preserve">Additionally, a documentation item can include some business logic (rules) to predict and/or validate the answer </w:t>
      </w:r>
      <w:proofErr w:type="gramStart"/>
      <w:r w:rsidRPr="0060051C">
        <w:t>in a given</w:t>
      </w:r>
      <w:proofErr w:type="gramEnd"/>
      <w:r w:rsidRPr="0060051C">
        <w:t xml:space="preserve"> context.</w:t>
      </w:r>
    </w:p>
    <w:p w14:paraId="02C2BB89" w14:textId="77777777" w:rsidR="00172779" w:rsidRPr="0060051C" w:rsidRDefault="000D7EA1" w:rsidP="009D2F09">
      <w:r w:rsidRPr="0060051C">
        <w:t>Formally, the documentation template can be decomposed as an aggregate of items, and an item is a resource that can be decomposed into its question/answer primary resource, and its optional rule fragments (rules are tightly coupled to the question, so they are not usually considered resources themselves). From a logic perspective, a documentation item can be formalized using a combination of erotetic logic (for the question/answer component) and production rules and/or constraints (for the validation and/or prediction component).</w:t>
      </w:r>
      <w:r w:rsidRPr="0060051C">
        <w:br/>
        <w:t>KNART is a flat model which does not have formal semantics, but a decomposition could be superimposed and a given documentation template with rules could look as follows:</w:t>
      </w:r>
    </w:p>
    <w:p w14:paraId="03A13244" w14:textId="77777777" w:rsidR="00172779" w:rsidRPr="0060051C" w:rsidRDefault="00172779" w:rsidP="0060051C"/>
    <w:p w14:paraId="5A1216B9" w14:textId="77777777" w:rsidR="00172779" w:rsidRPr="004225FF" w:rsidRDefault="000D7EA1" w:rsidP="004225FF">
      <w:pPr>
        <w:rPr>
          <w:rFonts w:eastAsia="Courier New"/>
        </w:rPr>
      </w:pPr>
      <w:r w:rsidRPr="004225FF">
        <w:rPr>
          <w:rFonts w:eastAsia="Courier New"/>
        </w:rPr>
        <w:t>S</w:t>
      </w:r>
      <w:proofErr w:type="gramStart"/>
      <w:r w:rsidRPr="004225FF">
        <w:rPr>
          <w:rFonts w:eastAsia="Courier New"/>
          <w:vertAlign w:val="subscript"/>
        </w:rPr>
        <w:t>1</w:t>
      </w:r>
      <w:r w:rsidRPr="004225FF">
        <w:rPr>
          <w:rFonts w:eastAsia="Courier New"/>
        </w:rPr>
        <w:t xml:space="preserve"> :</w:t>
      </w:r>
      <w:proofErr w:type="gramEnd"/>
      <w:r w:rsidRPr="004225FF">
        <w:rPr>
          <w:rFonts w:eastAsia="Courier New"/>
        </w:rPr>
        <w:t xml:space="preserve"> Template[ { Item1[ { Rule1a, Rule1b } ], Item2[] }, Rule0 ]</w:t>
      </w:r>
    </w:p>
    <w:p w14:paraId="02FE94A3" w14:textId="77777777" w:rsidR="00172779" w:rsidRPr="0060051C" w:rsidRDefault="00172779" w:rsidP="009D2F09"/>
    <w:p w14:paraId="7B98E8CF" w14:textId="77777777" w:rsidR="00172779" w:rsidRPr="002E0E4F" w:rsidRDefault="000D7EA1" w:rsidP="0060051C">
      <w:r w:rsidRPr="00F1614B">
        <w:t xml:space="preserve">In fact, a future version of the KNART notation might become structured </w:t>
      </w:r>
      <w:proofErr w:type="gramStart"/>
      <w:r w:rsidRPr="00F1614B">
        <w:t>explicitly ,</w:t>
      </w:r>
      <w:proofErr w:type="gramEnd"/>
      <w:r w:rsidRPr="00F1614B">
        <w:t xml:space="preserve"> and allow the use of ‘pluggable’</w:t>
      </w:r>
      <w:r w:rsidRPr="00D74977">
        <w:t xml:space="preserve"> </w:t>
      </w:r>
      <w:r w:rsidRPr="002E0E4F">
        <w:t>sub-languages for the expression of business rules within a documentation item, or even within a template.</w:t>
      </w:r>
    </w:p>
    <w:p w14:paraId="342844DD" w14:textId="77777777" w:rsidR="00172779" w:rsidRPr="0060051C" w:rsidRDefault="000D7EA1" w:rsidP="004225FF">
      <w:r w:rsidRPr="002E0E4F">
        <w:t xml:space="preserve">Regardless of an explicit decomposition, one may define a general class of KNART Documentation Items, and a subclass of ‘Smart’ KNART Documentation </w:t>
      </w:r>
      <w:r w:rsidRPr="0060051C">
        <w:t>Items that are explicitly known to contain business rules. Knowing whether a Documentation Template contains business rules or not is critical because of the different nature of the underlying logic aspects, which possibly require different types of knowledge bases and/or reasoners.</w:t>
      </w:r>
    </w:p>
    <w:p w14:paraId="07E69FD7" w14:textId="77777777" w:rsidR="00172779" w:rsidRPr="0060051C" w:rsidRDefault="00172779" w:rsidP="004225FF"/>
    <w:p w14:paraId="358EAE82" w14:textId="77777777" w:rsidR="00172779" w:rsidRPr="0060051C" w:rsidRDefault="000D7EA1" w:rsidP="004225FF">
      <w:r w:rsidRPr="0060051C">
        <w:t xml:space="preserve">An explicit structure allows for a deterministic classification, whereas a flat model requires a decomposition step which may be non-deterministic. In particular, the decomposition may be able to identify the presence of certain components, but not the exact relationships between the parts. However, this non-determinism may be pragmatically irrelevant: in other words, it could be possible to define ‘paraphrasing’ operators that map one possible decomposition to another possible decomposition while </w:t>
      </w:r>
      <w:proofErr w:type="gramStart"/>
      <w:r w:rsidRPr="0060051C">
        <w:t>still remaining</w:t>
      </w:r>
      <w:proofErr w:type="gramEnd"/>
      <w:r w:rsidRPr="0060051C">
        <w:t xml:space="preserve"> within a class of equivalent (or at least equipollent) expressions. In the mentioned example, an equipollent decomposition could look as follows:</w:t>
      </w:r>
    </w:p>
    <w:p w14:paraId="3DC97BEE" w14:textId="77777777" w:rsidR="00172779" w:rsidRPr="0060051C" w:rsidRDefault="00172779" w:rsidP="004225FF"/>
    <w:p w14:paraId="75A436F8" w14:textId="77777777" w:rsidR="00172779" w:rsidRPr="004225FF" w:rsidRDefault="000D7EA1" w:rsidP="004225FF">
      <w:pPr>
        <w:rPr>
          <w:rFonts w:eastAsia="Courier New"/>
        </w:rPr>
      </w:pPr>
      <w:r w:rsidRPr="004225FF">
        <w:rPr>
          <w:rFonts w:eastAsia="Courier New"/>
        </w:rPr>
        <w:t>S</w:t>
      </w:r>
      <w:proofErr w:type="gramStart"/>
      <w:r w:rsidRPr="004225FF">
        <w:rPr>
          <w:rFonts w:eastAsia="Courier New"/>
          <w:vertAlign w:val="subscript"/>
        </w:rPr>
        <w:t>2</w:t>
      </w:r>
      <w:r w:rsidRPr="004225FF">
        <w:rPr>
          <w:rFonts w:eastAsia="Courier New"/>
        </w:rPr>
        <w:t xml:space="preserve"> :</w:t>
      </w:r>
      <w:proofErr w:type="gramEnd"/>
      <w:r w:rsidRPr="004225FF">
        <w:rPr>
          <w:rFonts w:eastAsia="Courier New"/>
        </w:rPr>
        <w:t xml:space="preserve"> Template[ { Item1, Item2 }, { Rule0, Rule1a, Rule1b } ]</w:t>
      </w:r>
    </w:p>
    <w:p w14:paraId="37DDBC4F" w14:textId="77777777" w:rsidR="00172779" w:rsidRPr="0060051C" w:rsidRDefault="00172779" w:rsidP="004225FF"/>
    <w:p w14:paraId="508DF20C" w14:textId="77777777" w:rsidR="00172779" w:rsidRPr="0060051C" w:rsidRDefault="000D7EA1" w:rsidP="004225FF">
      <w:r w:rsidRPr="00F1614B">
        <w:t>If rules ca</w:t>
      </w:r>
      <w:r w:rsidRPr="00D74977">
        <w:t>n</w:t>
      </w:r>
      <w:r w:rsidRPr="002E0E4F">
        <w:t xml:space="preserve"> be attributed to items explicitly, the transformation between the two structures is obvious, and is biunivocal. if not, there is a *-to-one relationship between S</w:t>
      </w:r>
      <w:r w:rsidRPr="0060051C">
        <w:rPr>
          <w:vertAlign w:val="subscript"/>
        </w:rPr>
        <w:t>1</w:t>
      </w:r>
      <w:r w:rsidRPr="0060051C">
        <w:t xml:space="preserve"> and S</w:t>
      </w:r>
      <w:r w:rsidRPr="0060051C">
        <w:rPr>
          <w:vertAlign w:val="subscript"/>
        </w:rPr>
        <w:t>2</w:t>
      </w:r>
      <w:r w:rsidRPr="0060051C">
        <w:t>. If the class of ‘Smart Templates’ is defined on S</w:t>
      </w:r>
      <w:proofErr w:type="gramStart"/>
      <w:r w:rsidRPr="0060051C">
        <w:rPr>
          <w:vertAlign w:val="subscript"/>
        </w:rPr>
        <w:t>2</w:t>
      </w:r>
      <w:r w:rsidRPr="0060051C">
        <w:t xml:space="preserve"> ,</w:t>
      </w:r>
      <w:proofErr w:type="gramEnd"/>
      <w:r w:rsidRPr="0060051C">
        <w:t xml:space="preserve"> the presence of a rule - regardless of its role and the Item it affects - is sufficient. If S</w:t>
      </w:r>
      <w:r w:rsidRPr="0060051C">
        <w:rPr>
          <w:vertAlign w:val="subscript"/>
        </w:rPr>
        <w:t xml:space="preserve">1 </w:t>
      </w:r>
      <w:r w:rsidRPr="0060051C">
        <w:t xml:space="preserve">can be superimposed, one could define ‘Smart Items’, and Smart Templates as aggregates that contain at least one Smart Item. </w:t>
      </w:r>
    </w:p>
    <w:p w14:paraId="708B9DE8" w14:textId="77777777" w:rsidR="00172779" w:rsidRPr="0060051C" w:rsidRDefault="00172779" w:rsidP="004225FF"/>
    <w:p w14:paraId="3735CE89" w14:textId="77777777" w:rsidR="00172779" w:rsidRPr="0060051C" w:rsidRDefault="000D7EA1" w:rsidP="004225FF">
      <w:r w:rsidRPr="0060051C">
        <w:t>Summarizing, strong definitions based on an explicit structure would be:</w:t>
      </w:r>
    </w:p>
    <w:p w14:paraId="26411DFC" w14:textId="77777777" w:rsidR="00172779" w:rsidRPr="0060051C" w:rsidRDefault="00172779" w:rsidP="004225FF"/>
    <w:p w14:paraId="2B281993" w14:textId="77777777" w:rsidR="00172779" w:rsidRPr="004225FF" w:rsidRDefault="000D7EA1" w:rsidP="00346EA4">
      <w:pPr>
        <w:numPr>
          <w:ilvl w:val="0"/>
          <w:numId w:val="50"/>
        </w:numPr>
        <w:rPr>
          <w:rFonts w:eastAsia="Courier New"/>
        </w:rPr>
      </w:pPr>
      <w:proofErr w:type="gramStart"/>
      <w:r w:rsidRPr="004225FF">
        <w:rPr>
          <w:rFonts w:eastAsia="Courier New"/>
        </w:rPr>
        <w:t>Template( R</w:t>
      </w:r>
      <w:proofErr w:type="gramEnd"/>
      <w:r w:rsidRPr="004225FF">
        <w:rPr>
          <w:rFonts w:eastAsia="Courier New"/>
        </w:rPr>
        <w:t xml:space="preserve"> ) &lt;= </w:t>
      </w:r>
      <w:r w:rsidRPr="004225FF">
        <w:rPr>
          <w:rFonts w:eastAsia="Courier New"/>
          <w:i/>
        </w:rPr>
        <w:t>struct</w:t>
      </w:r>
      <w:r w:rsidRPr="004225FF">
        <w:rPr>
          <w:rFonts w:eastAsia="Courier New"/>
        </w:rPr>
        <w:t>( R ) ~ { Item+ }</w:t>
      </w:r>
    </w:p>
    <w:p w14:paraId="3C69EBC0" w14:textId="77777777" w:rsidR="00172779" w:rsidRPr="004225FF" w:rsidRDefault="000D7EA1" w:rsidP="00346EA4">
      <w:pPr>
        <w:numPr>
          <w:ilvl w:val="0"/>
          <w:numId w:val="50"/>
        </w:numPr>
        <w:rPr>
          <w:rFonts w:eastAsia="Courier New"/>
        </w:rPr>
      </w:pPr>
      <w:r w:rsidRPr="004225FF">
        <w:rPr>
          <w:rFonts w:eastAsia="Courier New"/>
        </w:rPr>
        <w:t xml:space="preserve">Smart </w:t>
      </w:r>
      <w:proofErr w:type="gramStart"/>
      <w:r w:rsidRPr="004225FF">
        <w:rPr>
          <w:rFonts w:eastAsia="Courier New"/>
        </w:rPr>
        <w:t>Template( R</w:t>
      </w:r>
      <w:proofErr w:type="gramEnd"/>
      <w:r w:rsidRPr="004225FF">
        <w:rPr>
          <w:rFonts w:eastAsia="Courier New"/>
        </w:rPr>
        <w:t xml:space="preserve"> ) &lt;= </w:t>
      </w:r>
      <w:r w:rsidRPr="004225FF">
        <w:rPr>
          <w:rFonts w:eastAsia="Courier New"/>
          <w:i/>
        </w:rPr>
        <w:t>struct</w:t>
      </w:r>
      <w:r w:rsidRPr="004225FF">
        <w:rPr>
          <w:rFonts w:eastAsia="Courier New"/>
        </w:rPr>
        <w:t>( R ) ~ { Item+, Rule+ }</w:t>
      </w:r>
    </w:p>
    <w:p w14:paraId="46860C4D" w14:textId="77777777" w:rsidR="00172779" w:rsidRPr="004225FF" w:rsidRDefault="000D7EA1" w:rsidP="00346EA4">
      <w:pPr>
        <w:numPr>
          <w:ilvl w:val="0"/>
          <w:numId w:val="50"/>
        </w:numPr>
        <w:rPr>
          <w:rFonts w:eastAsia="Courier New"/>
        </w:rPr>
      </w:pPr>
      <w:r w:rsidRPr="004225FF">
        <w:rPr>
          <w:rFonts w:eastAsia="Courier New"/>
        </w:rPr>
        <w:t xml:space="preserve">Smart </w:t>
      </w:r>
      <w:proofErr w:type="gramStart"/>
      <w:r w:rsidRPr="004225FF">
        <w:rPr>
          <w:rFonts w:eastAsia="Courier New"/>
        </w:rPr>
        <w:t>Template( R</w:t>
      </w:r>
      <w:proofErr w:type="gramEnd"/>
      <w:r w:rsidRPr="004225FF">
        <w:rPr>
          <w:rFonts w:eastAsia="Courier New"/>
        </w:rPr>
        <w:t xml:space="preserve"> ) &lt;= </w:t>
      </w:r>
      <w:r w:rsidRPr="004225FF">
        <w:rPr>
          <w:rFonts w:eastAsia="Courier New"/>
          <w:i/>
        </w:rPr>
        <w:t>struct</w:t>
      </w:r>
      <w:r w:rsidRPr="004225FF">
        <w:rPr>
          <w:rFonts w:eastAsia="Courier New"/>
        </w:rPr>
        <w:t>( R ) ~ { Smart Item+ }</w:t>
      </w:r>
    </w:p>
    <w:p w14:paraId="1F92C0DD" w14:textId="77777777" w:rsidR="00172779" w:rsidRPr="004225FF" w:rsidRDefault="000D7EA1" w:rsidP="00346EA4">
      <w:pPr>
        <w:numPr>
          <w:ilvl w:val="1"/>
          <w:numId w:val="50"/>
        </w:numPr>
        <w:rPr>
          <w:rFonts w:eastAsia="Courier New"/>
        </w:rPr>
      </w:pPr>
      <w:r w:rsidRPr="004225FF">
        <w:rPr>
          <w:rFonts w:eastAsia="Courier New"/>
        </w:rPr>
        <w:t xml:space="preserve">Smart </w:t>
      </w:r>
      <w:proofErr w:type="gramStart"/>
      <w:r w:rsidRPr="004225FF">
        <w:rPr>
          <w:rFonts w:eastAsia="Courier New"/>
        </w:rPr>
        <w:t>Item( I</w:t>
      </w:r>
      <w:proofErr w:type="gramEnd"/>
      <w:r w:rsidRPr="004225FF">
        <w:rPr>
          <w:rFonts w:eastAsia="Courier New"/>
        </w:rPr>
        <w:t xml:space="preserve"> ) &lt;= </w:t>
      </w:r>
      <w:r w:rsidRPr="004225FF">
        <w:rPr>
          <w:rFonts w:eastAsia="Courier New"/>
          <w:i/>
        </w:rPr>
        <w:t>struct</w:t>
      </w:r>
      <w:r w:rsidRPr="004225FF">
        <w:rPr>
          <w:rFonts w:eastAsia="Courier New"/>
        </w:rPr>
        <w:t>( I ) ~ Item[ Rule+ ]</w:t>
      </w:r>
    </w:p>
    <w:p w14:paraId="5BFD9E6C" w14:textId="77777777" w:rsidR="00172779" w:rsidRPr="0060051C" w:rsidRDefault="00172779" w:rsidP="004225FF"/>
    <w:p w14:paraId="2BB381A8" w14:textId="77777777" w:rsidR="00172779" w:rsidRPr="00D74977" w:rsidRDefault="000D7EA1" w:rsidP="004225FF">
      <w:r w:rsidRPr="00F1614B">
        <w:t>The weak definitions would be:</w:t>
      </w:r>
    </w:p>
    <w:p w14:paraId="2081DD81" w14:textId="77777777" w:rsidR="00172779" w:rsidRPr="002E0E4F" w:rsidRDefault="00172779" w:rsidP="004225FF"/>
    <w:p w14:paraId="311B5EAD" w14:textId="77777777" w:rsidR="00172779" w:rsidRPr="004225FF" w:rsidRDefault="000D7EA1" w:rsidP="00346EA4">
      <w:pPr>
        <w:numPr>
          <w:ilvl w:val="0"/>
          <w:numId w:val="22"/>
        </w:numPr>
        <w:rPr>
          <w:rFonts w:eastAsia="Courier New"/>
        </w:rPr>
      </w:pPr>
      <w:r w:rsidRPr="004225FF">
        <w:rPr>
          <w:rFonts w:eastAsia="Courier New"/>
        </w:rPr>
        <w:t xml:space="preserve">Smart </w:t>
      </w:r>
      <w:proofErr w:type="gramStart"/>
      <w:r w:rsidRPr="004225FF">
        <w:rPr>
          <w:rFonts w:eastAsia="Courier New"/>
        </w:rPr>
        <w:t>Template( R</w:t>
      </w:r>
      <w:proofErr w:type="gramEnd"/>
      <w:r w:rsidRPr="004225FF">
        <w:rPr>
          <w:rFonts w:eastAsia="Courier New"/>
        </w:rPr>
        <w:t xml:space="preserve"> ) &lt;= </w:t>
      </w:r>
      <w:r w:rsidRPr="004225FF">
        <w:rPr>
          <w:rFonts w:eastAsia="Courier New"/>
        </w:rPr>
        <w:br/>
        <w:t xml:space="preserve">exists M : </w:t>
      </w:r>
      <w:r w:rsidRPr="004225FF">
        <w:rPr>
          <w:rFonts w:eastAsia="Courier New"/>
          <w:i/>
        </w:rPr>
        <w:t>map</w:t>
      </w:r>
      <w:r w:rsidRPr="004225FF">
        <w:rPr>
          <w:rFonts w:eastAsia="Courier New"/>
        </w:rPr>
        <w:t xml:space="preserve">( </w:t>
      </w:r>
      <w:r w:rsidRPr="004225FF">
        <w:rPr>
          <w:rFonts w:eastAsia="Courier New"/>
          <w:i/>
        </w:rPr>
        <w:t>decompose</w:t>
      </w:r>
      <w:r w:rsidRPr="004225FF">
        <w:rPr>
          <w:rFonts w:eastAsia="Courier New"/>
        </w:rPr>
        <w:t xml:space="preserve">( R ), M ) ~ { Item+, Rule+ }  </w:t>
      </w:r>
    </w:p>
    <w:p w14:paraId="020BF143" w14:textId="77777777" w:rsidR="00172779" w:rsidRPr="0060051C" w:rsidRDefault="00172779" w:rsidP="009D2F09"/>
    <w:p w14:paraId="1F3345B9" w14:textId="77777777" w:rsidR="00172779" w:rsidRPr="00F1614B" w:rsidRDefault="00172779" w:rsidP="0060051C"/>
    <w:p w14:paraId="0D068E66" w14:textId="77777777" w:rsidR="00172779" w:rsidRPr="00D74977" w:rsidRDefault="00172779" w:rsidP="00F1614B"/>
    <w:p w14:paraId="4F918E69" w14:textId="77777777" w:rsidR="00172779" w:rsidRPr="002E0E4F" w:rsidRDefault="00172779" w:rsidP="002E0E4F"/>
    <w:p w14:paraId="1E112432" w14:textId="77777777" w:rsidR="00172779" w:rsidRPr="002E0E4F" w:rsidRDefault="00172779" w:rsidP="002E0E4F"/>
    <w:p w14:paraId="12A641AC" w14:textId="77777777" w:rsidR="00172779" w:rsidRPr="002E0E4F" w:rsidRDefault="00172779" w:rsidP="002E0E4F"/>
    <w:p w14:paraId="0F321D1C" w14:textId="77777777" w:rsidR="00172779" w:rsidRPr="0060051C" w:rsidRDefault="00172779"/>
    <w:p w14:paraId="10936270" w14:textId="77777777" w:rsidR="00172779" w:rsidRPr="004225FF" w:rsidRDefault="000D7EA1">
      <w:pPr>
        <w:pStyle w:val="Heading1"/>
        <w:ind w:left="0"/>
        <w:rPr>
          <w:rFonts w:ascii="Times New Roman" w:hAnsi="Times New Roman" w:cs="Times New Roman"/>
        </w:rPr>
      </w:pPr>
      <w:bookmarkStart w:id="544" w:name="_1zl03eg07yra" w:colFirst="0" w:colLast="0"/>
      <w:bookmarkEnd w:id="544"/>
      <w:r w:rsidRPr="004225FF">
        <w:rPr>
          <w:rFonts w:ascii="Times New Roman" w:hAnsi="Times New Roman" w:cs="Times New Roman"/>
        </w:rPr>
        <w:br w:type="page"/>
      </w:r>
    </w:p>
    <w:p w14:paraId="75934EBC" w14:textId="77777777" w:rsidR="002E0E4F" w:rsidRDefault="002E0E4F" w:rsidP="009D2F09">
      <w:pPr>
        <w:pStyle w:val="Heading1"/>
        <w:numPr>
          <w:ilvl w:val="0"/>
          <w:numId w:val="1"/>
        </w:numPr>
        <w:tabs>
          <w:tab w:val="left" w:pos="0"/>
        </w:tabs>
        <w:rPr>
          <w:rFonts w:ascii="Times New Roman" w:hAnsi="Times New Roman" w:cs="Times New Roman"/>
        </w:rPr>
        <w:sectPr w:rsidR="002E0E4F">
          <w:type w:val="continuous"/>
          <w:pgSz w:w="11909" w:h="15840"/>
          <w:pgMar w:top="1134" w:right="1134" w:bottom="1710" w:left="1134" w:header="0" w:footer="720" w:gutter="0"/>
          <w:cols w:space="720"/>
        </w:sectPr>
      </w:pPr>
      <w:bookmarkStart w:id="545" w:name="_f80qj43hcrah" w:colFirst="0" w:colLast="0"/>
      <w:bookmarkEnd w:id="545"/>
    </w:p>
    <w:p w14:paraId="44920F1D" w14:textId="08513EBC" w:rsidR="00172779" w:rsidRPr="006B6BA3" w:rsidRDefault="000D7EA1" w:rsidP="009D2F09">
      <w:pPr>
        <w:pStyle w:val="Heading1"/>
        <w:numPr>
          <w:ilvl w:val="0"/>
          <w:numId w:val="1"/>
        </w:numPr>
        <w:tabs>
          <w:tab w:val="left" w:pos="0"/>
        </w:tabs>
      </w:pPr>
      <w:bookmarkStart w:id="546" w:name="_Toc65413953"/>
      <w:r w:rsidRPr="006B6BA3">
        <w:lastRenderedPageBreak/>
        <w:t>Use Cases</w:t>
      </w:r>
      <w:r w:rsidR="006B6BA3">
        <w:t xml:space="preserve"> (informative)</w:t>
      </w:r>
      <w:bookmarkEnd w:id="546"/>
    </w:p>
    <w:p w14:paraId="325AAC1E" w14:textId="77777777" w:rsidR="00172779" w:rsidRPr="00BC3E4B" w:rsidRDefault="000D7EA1" w:rsidP="0060051C">
      <w:pPr>
        <w:pStyle w:val="Heading2"/>
        <w:numPr>
          <w:ilvl w:val="1"/>
          <w:numId w:val="1"/>
        </w:numPr>
        <w:tabs>
          <w:tab w:val="left" w:pos="0"/>
        </w:tabs>
      </w:pPr>
      <w:bookmarkStart w:id="547" w:name="_ruomogrovyi5" w:colFirst="0" w:colLast="0"/>
      <w:bookmarkStart w:id="548" w:name="_Toc65413954"/>
      <w:bookmarkEnd w:id="547"/>
      <w:r w:rsidRPr="00BC3E4B">
        <w:t>Generic Criminal Legal System</w:t>
      </w:r>
      <w:bookmarkEnd w:id="548"/>
    </w:p>
    <w:p w14:paraId="5B89D9E8" w14:textId="77777777" w:rsidR="00172779" w:rsidRPr="0060051C" w:rsidRDefault="000D7EA1" w:rsidP="004225FF">
      <w:pPr>
        <w:spacing w:before="113" w:after="57" w:line="264" w:lineRule="auto"/>
      </w:pPr>
      <w:r w:rsidRPr="0060051C">
        <w:t>with input from (</w:t>
      </w:r>
      <w:hyperlink r:id="rId125" w:anchor="Parties">
        <w:r w:rsidRPr="00F1614B">
          <w:t>http://en.wikipedia.org/wiki/Italian_Criminal_Procedure#Parties</w:t>
        </w:r>
      </w:hyperlink>
      <w:r w:rsidRPr="0060051C">
        <w:t>)</w:t>
      </w:r>
      <w:r w:rsidRPr="0060051C">
        <w:br/>
      </w:r>
      <w:r w:rsidRPr="0060051C">
        <w:br/>
        <w:t>Actors Parties may have agents acting</w:t>
      </w:r>
      <w:r w:rsidRPr="00F1614B">
        <w:t xml:space="preserve"> on their behalf, and these agents may be restricted in their acces</w:t>
      </w:r>
      <w:r w:rsidRPr="00D74977">
        <w:t>s to the KB to some subset of the authority of the Party.  Parties include: Judges (may be different depending on stage of proceedings), Suspect, Defendant, Prosecutor, Police, Injured par</w:t>
      </w:r>
      <w:r w:rsidRPr="002E0E4F">
        <w:t>ty, Civilly-liable party (to pay damages and/or fines), Counsel / La</w:t>
      </w:r>
      <w:r w:rsidRPr="0060051C">
        <w:t>wyers for suspect/defendant, Witnesses, Experts, Court, Jury, Legislature.</w:t>
      </w:r>
    </w:p>
    <w:p w14:paraId="52797F68" w14:textId="77777777" w:rsidR="00172779" w:rsidRPr="0060051C" w:rsidRDefault="000D7EA1" w:rsidP="004225FF">
      <w:pPr>
        <w:spacing w:before="113" w:after="57" w:line="264" w:lineRule="auto"/>
      </w:pPr>
      <w:r w:rsidRPr="0060051C">
        <w:t xml:space="preserve">Actions can be roughly categorized based on CRUD (Create/Read/Update/Delete). Note that the difference between Create and Update is a function of the modularity of the KB. In a highly modular architecture, a new knowledgebase-module may be created when a law is passed, when an investigation is opened, </w:t>
      </w:r>
      <w:proofErr w:type="gramStart"/>
      <w:r w:rsidRPr="0060051C">
        <w:t>etc..</w:t>
      </w:r>
      <w:proofErr w:type="gramEnd"/>
      <w:r w:rsidRPr="0060051C">
        <w:t xml:space="preserve"> In a less modular architecture, these actions may be Updates rather than Creates.</w:t>
      </w:r>
    </w:p>
    <w:p w14:paraId="1A19A8BA" w14:textId="77777777" w:rsidR="00172779" w:rsidRPr="0060051C" w:rsidRDefault="000D7EA1" w:rsidP="00346EA4">
      <w:pPr>
        <w:numPr>
          <w:ilvl w:val="0"/>
          <w:numId w:val="43"/>
        </w:numPr>
        <w:spacing w:before="113" w:line="264" w:lineRule="auto"/>
      </w:pPr>
      <w:r w:rsidRPr="0060051C">
        <w:t>(*CRU) pass, modify and annul *laws* - Legislature</w:t>
      </w:r>
    </w:p>
    <w:p w14:paraId="656AA948" w14:textId="77777777" w:rsidR="00172779" w:rsidRPr="0060051C" w:rsidRDefault="000D7EA1" w:rsidP="00346EA4">
      <w:pPr>
        <w:numPr>
          <w:ilvl w:val="0"/>
          <w:numId w:val="43"/>
        </w:numPr>
        <w:spacing w:line="264" w:lineRule="auto"/>
      </w:pPr>
      <w:r w:rsidRPr="0060051C">
        <w:t>(*R) query (including semantic query) to legal KB for details of the legal code - General Public</w:t>
      </w:r>
    </w:p>
    <w:p w14:paraId="47ED1476" w14:textId="77777777" w:rsidR="00172779" w:rsidRPr="0060051C" w:rsidRDefault="000D7EA1" w:rsidP="00346EA4">
      <w:pPr>
        <w:numPr>
          <w:ilvl w:val="0"/>
          <w:numId w:val="43"/>
        </w:numPr>
        <w:spacing w:line="264" w:lineRule="auto"/>
      </w:pPr>
      <w:r w:rsidRPr="0060051C">
        <w:t>(*CRU) maintain records of investigations - Prosecutor, Judges, Defendant, Counsel, Police</w:t>
      </w:r>
    </w:p>
    <w:p w14:paraId="6D36BC85" w14:textId="77777777" w:rsidR="00172779" w:rsidRPr="0060051C" w:rsidRDefault="000D7EA1" w:rsidP="00346EA4">
      <w:pPr>
        <w:numPr>
          <w:ilvl w:val="0"/>
          <w:numId w:val="43"/>
        </w:numPr>
        <w:spacing w:line="264" w:lineRule="auto"/>
      </w:pPr>
      <w:r w:rsidRPr="0060051C">
        <w:t>(CRU) initiate proceedings - Prosecutor</w:t>
      </w:r>
    </w:p>
    <w:p w14:paraId="67EB295C" w14:textId="77777777" w:rsidR="00172779" w:rsidRPr="0060051C" w:rsidRDefault="000D7EA1" w:rsidP="00346EA4">
      <w:pPr>
        <w:numPr>
          <w:ilvl w:val="0"/>
          <w:numId w:val="43"/>
        </w:numPr>
        <w:spacing w:line="264" w:lineRule="auto"/>
      </w:pPr>
      <w:r w:rsidRPr="0060051C">
        <w:t>(CRU) call a hearing - Judge</w:t>
      </w:r>
    </w:p>
    <w:p w14:paraId="439E8FC1" w14:textId="77777777" w:rsidR="00172779" w:rsidRPr="0060051C" w:rsidRDefault="000D7EA1" w:rsidP="00346EA4">
      <w:pPr>
        <w:numPr>
          <w:ilvl w:val="0"/>
          <w:numId w:val="43"/>
        </w:numPr>
        <w:spacing w:line="264" w:lineRule="auto"/>
      </w:pPr>
      <w:r w:rsidRPr="0060051C">
        <w:t xml:space="preserve">(*CRU) file requests (authorization to conduct investigations, such as </w:t>
      </w:r>
      <w:proofErr w:type="gramStart"/>
      <w:r w:rsidRPr="0060051C">
        <w:t>wire-tapping</w:t>
      </w:r>
      <w:proofErr w:type="gramEnd"/>
      <w:r w:rsidRPr="0060051C">
        <w:t>) - Prosecutor</w:t>
      </w:r>
    </w:p>
    <w:p w14:paraId="34FDB715" w14:textId="77777777" w:rsidR="00172779" w:rsidRPr="0060051C" w:rsidRDefault="000D7EA1" w:rsidP="00346EA4">
      <w:pPr>
        <w:numPr>
          <w:ilvl w:val="0"/>
          <w:numId w:val="43"/>
        </w:numPr>
        <w:spacing w:line="264" w:lineRule="auto"/>
      </w:pPr>
      <w:r w:rsidRPr="0060051C">
        <w:t>(*CRU) issue an order (e.g. authorizing investigations), *with explanation* - Judge</w:t>
      </w:r>
    </w:p>
    <w:p w14:paraId="04655D8D" w14:textId="77777777" w:rsidR="00172779" w:rsidRPr="0060051C" w:rsidRDefault="000D7EA1" w:rsidP="00346EA4">
      <w:pPr>
        <w:numPr>
          <w:ilvl w:val="0"/>
          <w:numId w:val="43"/>
        </w:numPr>
        <w:spacing w:line="264" w:lineRule="auto"/>
      </w:pPr>
      <w:r w:rsidRPr="0060051C">
        <w:t>(CRU) appeal an order - Prosecutor, Counsel</w:t>
      </w:r>
    </w:p>
    <w:p w14:paraId="3FC29130" w14:textId="77777777" w:rsidR="00172779" w:rsidRPr="0060051C" w:rsidRDefault="000D7EA1" w:rsidP="00346EA4">
      <w:pPr>
        <w:numPr>
          <w:ilvl w:val="0"/>
          <w:numId w:val="43"/>
        </w:numPr>
        <w:spacing w:line="264" w:lineRule="auto"/>
      </w:pPr>
      <w:r w:rsidRPr="0060051C">
        <w:t>(RU) drop charges - Prosecutor</w:t>
      </w:r>
    </w:p>
    <w:p w14:paraId="2648A34C" w14:textId="77777777" w:rsidR="00172779" w:rsidRPr="0060051C" w:rsidRDefault="000D7EA1" w:rsidP="00346EA4">
      <w:pPr>
        <w:numPr>
          <w:ilvl w:val="0"/>
          <w:numId w:val="43"/>
        </w:numPr>
        <w:spacing w:line="264" w:lineRule="auto"/>
      </w:pPr>
      <w:r w:rsidRPr="0060051C">
        <w:t>(CRU) proceed to trial - Judge, Prosecutor</w:t>
      </w:r>
    </w:p>
    <w:p w14:paraId="4BAD71AD" w14:textId="77777777" w:rsidR="00172779" w:rsidRPr="0060051C" w:rsidRDefault="000D7EA1" w:rsidP="00346EA4">
      <w:pPr>
        <w:numPr>
          <w:ilvl w:val="0"/>
          <w:numId w:val="43"/>
        </w:numPr>
        <w:spacing w:line="264" w:lineRule="auto"/>
      </w:pPr>
      <w:r w:rsidRPr="0060051C">
        <w:t>(*CRU) file a brief - Counsel</w:t>
      </w:r>
    </w:p>
    <w:p w14:paraId="57EED63C" w14:textId="77777777" w:rsidR="00172779" w:rsidRPr="0060051C" w:rsidRDefault="000D7EA1" w:rsidP="00346EA4">
      <w:pPr>
        <w:numPr>
          <w:ilvl w:val="0"/>
          <w:numId w:val="43"/>
        </w:numPr>
        <w:spacing w:line="264" w:lineRule="auto"/>
      </w:pPr>
      <w:r w:rsidRPr="0060051C">
        <w:t>(CRU) summon witness or expert - Prosecutor, Counsel</w:t>
      </w:r>
    </w:p>
    <w:p w14:paraId="009D9437" w14:textId="77777777" w:rsidR="00172779" w:rsidRPr="0060051C" w:rsidRDefault="000D7EA1" w:rsidP="00346EA4">
      <w:pPr>
        <w:numPr>
          <w:ilvl w:val="0"/>
          <w:numId w:val="43"/>
        </w:numPr>
        <w:spacing w:line="264" w:lineRule="auto"/>
      </w:pPr>
      <w:r w:rsidRPr="0060051C">
        <w:t>(*CRU) provide testimony or expert judgement - Witness, Expert, Defendant, Injured Party</w:t>
      </w:r>
    </w:p>
    <w:p w14:paraId="384BC258" w14:textId="77777777" w:rsidR="00172779" w:rsidRPr="0060051C" w:rsidRDefault="000D7EA1" w:rsidP="00346EA4">
      <w:pPr>
        <w:numPr>
          <w:ilvl w:val="0"/>
          <w:numId w:val="43"/>
        </w:numPr>
        <w:spacing w:line="264" w:lineRule="auto"/>
      </w:pPr>
      <w:r w:rsidRPr="0060051C">
        <w:t>(*RU) convict/acquit, *with explanation* - Judge, Jury</w:t>
      </w:r>
    </w:p>
    <w:p w14:paraId="4D6B84EF" w14:textId="77777777" w:rsidR="00172779" w:rsidRPr="0060051C" w:rsidRDefault="000D7EA1" w:rsidP="00346EA4">
      <w:pPr>
        <w:numPr>
          <w:ilvl w:val="0"/>
          <w:numId w:val="43"/>
        </w:numPr>
        <w:spacing w:line="264" w:lineRule="auto"/>
      </w:pPr>
      <w:r w:rsidRPr="0060051C">
        <w:t>(*CRU) issue a sentence - Judge</w:t>
      </w:r>
    </w:p>
    <w:p w14:paraId="30D79765" w14:textId="77777777" w:rsidR="00172779" w:rsidRPr="0060051C" w:rsidRDefault="000D7EA1" w:rsidP="00346EA4">
      <w:pPr>
        <w:numPr>
          <w:ilvl w:val="0"/>
          <w:numId w:val="43"/>
        </w:numPr>
        <w:spacing w:line="264" w:lineRule="auto"/>
      </w:pPr>
      <w:r w:rsidRPr="0060051C">
        <w:t>(CRU) appeal a conviction - Prosecutor, Counsel</w:t>
      </w:r>
    </w:p>
    <w:p w14:paraId="59D7DDF9" w14:textId="77777777" w:rsidR="00172779" w:rsidRPr="0060051C" w:rsidRDefault="000D7EA1" w:rsidP="00346EA4">
      <w:pPr>
        <w:numPr>
          <w:ilvl w:val="0"/>
          <w:numId w:val="43"/>
        </w:numPr>
        <w:spacing w:line="264" w:lineRule="auto"/>
      </w:pPr>
      <w:r w:rsidRPr="0060051C">
        <w:t>(*RU) reverse, amend or quash a decision, *with explanation* - Judge</w:t>
      </w:r>
    </w:p>
    <w:p w14:paraId="496B82F5" w14:textId="77777777" w:rsidR="00172779" w:rsidRPr="0060051C" w:rsidRDefault="000D7EA1" w:rsidP="00346EA4">
      <w:pPr>
        <w:numPr>
          <w:ilvl w:val="0"/>
          <w:numId w:val="43"/>
        </w:numPr>
        <w:spacing w:line="264" w:lineRule="auto"/>
      </w:pPr>
      <w:r w:rsidRPr="0060051C">
        <w:t>(UD) delete/expunge records - Court</w:t>
      </w:r>
    </w:p>
    <w:p w14:paraId="3C8BC141" w14:textId="77777777" w:rsidR="00172779" w:rsidRPr="0060051C" w:rsidRDefault="000D7EA1" w:rsidP="00346EA4">
      <w:pPr>
        <w:numPr>
          <w:ilvl w:val="0"/>
          <w:numId w:val="43"/>
        </w:numPr>
        <w:spacing w:after="57" w:line="264" w:lineRule="auto"/>
      </w:pPr>
      <w:r w:rsidRPr="0060051C">
        <w:t xml:space="preserve">(CRU) manage records on payment of penalties, imprisonment, </w:t>
      </w:r>
      <w:proofErr w:type="spellStart"/>
      <w:r w:rsidRPr="0060051C">
        <w:t>etc</w:t>
      </w:r>
      <w:proofErr w:type="spellEnd"/>
      <w:r w:rsidRPr="0060051C">
        <w:t xml:space="preserve"> - Court</w:t>
      </w:r>
    </w:p>
    <w:p w14:paraId="5881A2B1" w14:textId="5CB39264" w:rsidR="00172779" w:rsidRDefault="000D7EA1" w:rsidP="004225FF">
      <w:pPr>
        <w:spacing w:before="113" w:after="57" w:line="264" w:lineRule="auto"/>
      </w:pPr>
      <w:r w:rsidRPr="0060051C">
        <w:t>Those items with * are the services that go beyond the capability of an ordinary database, requiring encoding of natural language texts into a knowledge representation language and performing specialized actions, such as parsing or (semantic) querying, on that encoding.</w:t>
      </w:r>
    </w:p>
    <w:p w14:paraId="7003FEF6" w14:textId="77777777" w:rsidR="00F91B5A" w:rsidRPr="0060051C" w:rsidRDefault="00F91B5A" w:rsidP="004225FF">
      <w:pPr>
        <w:spacing w:before="113" w:after="57" w:line="264" w:lineRule="auto"/>
      </w:pPr>
    </w:p>
    <w:p w14:paraId="004B5678" w14:textId="77777777" w:rsidR="00172779" w:rsidRPr="00BC3E4B" w:rsidRDefault="000D7EA1" w:rsidP="009D2F09">
      <w:pPr>
        <w:pStyle w:val="Heading2"/>
        <w:numPr>
          <w:ilvl w:val="1"/>
          <w:numId w:val="1"/>
        </w:numPr>
        <w:tabs>
          <w:tab w:val="left" w:pos="0"/>
        </w:tabs>
      </w:pPr>
      <w:bookmarkStart w:id="549" w:name="_wz5lyzf6dfj8" w:colFirst="0" w:colLast="0"/>
      <w:bookmarkStart w:id="550" w:name="_Toc65413955"/>
      <w:bookmarkEnd w:id="549"/>
      <w:r w:rsidRPr="00BC3E4B">
        <w:t>Connected Patient</w:t>
      </w:r>
      <w:bookmarkEnd w:id="550"/>
    </w:p>
    <w:p w14:paraId="6540D7DD" w14:textId="77777777" w:rsidR="00172779" w:rsidRPr="0060051C" w:rsidRDefault="000D7EA1" w:rsidP="004225FF">
      <w:pPr>
        <w:spacing w:before="113" w:after="57" w:line="264" w:lineRule="auto"/>
      </w:pPr>
      <w:r w:rsidRPr="0060051C">
        <w:t xml:space="preserve">A “connected patient” system gathers input from biomedical devices, part of a publish-subscribe architecture, which post observations </w:t>
      </w:r>
      <w:r w:rsidRPr="00F1614B">
        <w:t xml:space="preserve">including physical quantities, </w:t>
      </w:r>
      <w:proofErr w:type="spellStart"/>
      <w:r w:rsidRPr="00F1614B">
        <w:t>spatio</w:t>
      </w:r>
      <w:proofErr w:type="spellEnd"/>
      <w:r w:rsidRPr="00F1614B">
        <w:t xml:space="preserve">-temporal </w:t>
      </w:r>
      <w:proofErr w:type="gramStart"/>
      <w:r w:rsidRPr="00F1614B">
        <w:t>coordinates</w:t>
      </w:r>
      <w:proofErr w:type="gramEnd"/>
      <w:r w:rsidRPr="00F1614B">
        <w:t xml:space="preserve"> and other context information.</w:t>
      </w:r>
      <w:r w:rsidRPr="00D74977">
        <w:t xml:space="preserve"> The data can be represented in a device-specific format (e.g. using XMPP) or as streams of RDF graphs over time. The vocabularies referenced in the streams include u</w:t>
      </w:r>
      <w:r w:rsidRPr="002E0E4F">
        <w:t>nits of measure, time, geospatial and biomedical ontologies, expressed in RDF(S), OWL or C</w:t>
      </w:r>
      <w:r w:rsidRPr="0060051C">
        <w:t xml:space="preserve">ommon Logic (CL). Healthcare providers will submit SPARQL queries and receive incremental streams as new data becomes available. A Clinical Decision Support System (CDS), implemented using event-condition-action (ECA) rules, will also react to events simple (e.g. a vital parameter exceeding a threshold) and complex (e.g. a decreasing trend in the average daily physical activity) and intervene with alerts and reminders. If an alert is not </w:t>
      </w:r>
      <w:r w:rsidRPr="0060051C">
        <w:lastRenderedPageBreak/>
        <w:t xml:space="preserve">addressed in a timely fashion, it will escalate to another designated recipient. Some patients will qualify for clinical pathways and the system will maintain a stateful representation of their cases, allowing clinicians to check for compliance with the planned orders (e.g. drug administrations, tests, procedures, </w:t>
      </w:r>
      <w:proofErr w:type="gramStart"/>
      <w:r w:rsidRPr="0060051C">
        <w:t>. . . )</w:t>
      </w:r>
      <w:proofErr w:type="gramEnd"/>
      <w:r w:rsidRPr="0060051C">
        <w:t xml:space="preserve">. As medical guidelines evolve, the logic of the pathway may need revision: queries to the patient’s history should be contextualized to whatever logic was valid at the time orders were placed. </w:t>
      </w:r>
    </w:p>
    <w:p w14:paraId="03A621D1" w14:textId="1D9F334C" w:rsidR="00172779" w:rsidRDefault="000D7EA1" w:rsidP="004225FF">
      <w:pPr>
        <w:spacing w:before="113" w:after="57" w:line="264" w:lineRule="auto"/>
      </w:pPr>
      <w:r w:rsidRPr="0060051C">
        <w:t xml:space="preserve">From a systems-oriented perspective communicating entities in distributed systems are processes (or simple nodes in primitive environments without further abstractions) and from a programming perspective they are objects, </w:t>
      </w:r>
      <w:proofErr w:type="gramStart"/>
      <w:r w:rsidRPr="0060051C">
        <w:t>components</w:t>
      </w:r>
      <w:proofErr w:type="gramEnd"/>
      <w:r w:rsidRPr="0060051C">
        <w:t xml:space="preserve"> or services/agents. They may be single-sorted or many-sorted, with sorts being characterized by the kind of communications that may be initiated, forwarded or received, and by the kind of entity that may be received or forwarded from or sent to. Communication channels may in general be many-to-many and </w:t>
      </w:r>
      <w:proofErr w:type="spellStart"/>
      <w:r w:rsidRPr="0060051C">
        <w:t>uni</w:t>
      </w:r>
      <w:proofErr w:type="spellEnd"/>
      <w:r w:rsidRPr="0060051C">
        <w:t xml:space="preserve">- or -bidirectional. Each communication has a unique source; multi-source communications are not modelled </w:t>
      </w:r>
      <w:proofErr w:type="gramStart"/>
      <w:r w:rsidRPr="0060051C">
        <w:t>directly, but</w:t>
      </w:r>
      <w:proofErr w:type="gramEnd"/>
      <w:r w:rsidRPr="0060051C">
        <w:t xml:space="preserve"> are emulated by knowledge sources that publish streams that may be merged to give the appearance of multiple sources. We will allow for failure, either in communication or in execution, but do not specify any </w:t>
      </w:r>
      <w:proofErr w:type="gramStart"/>
      <w:r w:rsidRPr="0060051C">
        <w:t>particular failure</w:t>
      </w:r>
      <w:proofErr w:type="gramEnd"/>
      <w:r w:rsidRPr="0060051C">
        <w:t xml:space="preserve"> recovery strategy. Various types of communication paradigms are supported from strongly-coupled communication via low-level inter-process communication with ad-hoc network programming, loosely coupled remote invocation in a two-way exchange via interfaces (RPC/RMI/Component/Agent) between communicating entities, to decoupled indirect communication, where sender and receiver are time and space uncoupled via an intermediary such as a publish-subscribe and event processing middleware. The communication entities fulfill different roles and responsibilities (client, server, peer, agent) in typical architectural styles such as client-server, peer-to-</w:t>
      </w:r>
      <w:proofErr w:type="gramStart"/>
      <w:r w:rsidRPr="0060051C">
        <w:t>peer</w:t>
      </w:r>
      <w:proofErr w:type="gramEnd"/>
      <w:r w:rsidRPr="0060051C">
        <w:t xml:space="preserve"> and multi-agent systems. Their placement (mapping) on the physical distributed infrastructure allows many variations (partitioning, replication, caching and proxying, mobile) such as deployment on multiple servers and caches to increase performance and resilience, use of low</w:t>
      </w:r>
      <w:r w:rsidR="00F91B5A">
        <w:t>-</w:t>
      </w:r>
      <w:r w:rsidRPr="0060051C">
        <w:t>cost computer resources with limited hardware resources or adding/removing mobile computers/devices.</w:t>
      </w:r>
    </w:p>
    <w:p w14:paraId="47804EC6" w14:textId="77777777" w:rsidR="00F91B5A" w:rsidRPr="0060051C" w:rsidRDefault="00F91B5A" w:rsidP="004225FF">
      <w:pPr>
        <w:spacing w:before="113" w:after="57" w:line="264" w:lineRule="auto"/>
      </w:pPr>
    </w:p>
    <w:p w14:paraId="176BF957" w14:textId="77777777" w:rsidR="00172779" w:rsidRPr="00BC3E4B" w:rsidRDefault="000D7EA1" w:rsidP="009D2F09">
      <w:pPr>
        <w:pStyle w:val="Heading2"/>
        <w:numPr>
          <w:ilvl w:val="1"/>
          <w:numId w:val="1"/>
        </w:numPr>
        <w:tabs>
          <w:tab w:val="left" w:pos="0"/>
        </w:tabs>
      </w:pPr>
      <w:bookmarkStart w:id="551" w:name="_1nfzvlgrg0s6" w:colFirst="0" w:colLast="0"/>
      <w:bookmarkStart w:id="552" w:name="_Toc65413956"/>
      <w:bookmarkEnd w:id="551"/>
      <w:r w:rsidRPr="00BC3E4B">
        <w:t>Semantic Workflow Models</w:t>
      </w:r>
      <w:bookmarkEnd w:id="552"/>
    </w:p>
    <w:p w14:paraId="24492ABE" w14:textId="5D040003" w:rsidR="00172779" w:rsidRPr="0060051C" w:rsidRDefault="000D7EA1" w:rsidP="004225FF">
      <w:pPr>
        <w:tabs>
          <w:tab w:val="left" w:pos="0"/>
        </w:tabs>
      </w:pPr>
      <w:r w:rsidRPr="0060051C">
        <w:t>Business Process Specifications Languages (e.g.</w:t>
      </w:r>
      <w:r w:rsidR="00615279">
        <w:t>,</w:t>
      </w:r>
      <w:r w:rsidRPr="0060051C">
        <w:t xml:space="preserve"> BPMN, CMMN) are commonly us</w:t>
      </w:r>
      <w:r w:rsidRPr="00F1614B">
        <w:t>ed to model workflows with different degrees of imperativeness and prescriptiveness. In t</w:t>
      </w:r>
      <w:r w:rsidRPr="002E0E4F">
        <w:t>he case of knowledge-intensive domains, such as healthcare or finance, decision modelling languages (e.g.</w:t>
      </w:r>
      <w:r w:rsidR="00615279">
        <w:t>,</w:t>
      </w:r>
      <w:r w:rsidRPr="002E0E4F">
        <w:t xml:space="preserve"> DMN) are used to represent those sub-activities that are cog</w:t>
      </w:r>
      <w:r w:rsidRPr="0060051C">
        <w:t>nitive in nature, as opposed to being manual tasks or nested sub-processes. Decision modelling generalizes, and wraps, the use of decision support knowledge represented e.g.</w:t>
      </w:r>
      <w:r w:rsidR="00615279">
        <w:t>,</w:t>
      </w:r>
      <w:r w:rsidRPr="0060051C">
        <w:t xml:space="preserve"> in the forms of business rules or predictive models, for which dedicated languages exist (e.g.</w:t>
      </w:r>
      <w:r w:rsidR="00570BFB">
        <w:t>,</w:t>
      </w:r>
      <w:r w:rsidRPr="0060051C">
        <w:t xml:space="preserve"> </w:t>
      </w:r>
      <w:proofErr w:type="spellStart"/>
      <w:r w:rsidRPr="0060051C">
        <w:t>RuleML</w:t>
      </w:r>
      <w:proofErr w:type="spellEnd"/>
      <w:r w:rsidRPr="0060051C">
        <w:t xml:space="preserve">, PMML). </w:t>
      </w:r>
      <w:proofErr w:type="gramStart"/>
      <w:r w:rsidRPr="0060051C">
        <w:t>With the exception of</w:t>
      </w:r>
      <w:proofErr w:type="gramEnd"/>
      <w:r w:rsidRPr="0060051C">
        <w:t xml:space="preserve"> </w:t>
      </w:r>
      <w:proofErr w:type="spellStart"/>
      <w:r w:rsidRPr="0060051C">
        <w:t>RuleML</w:t>
      </w:r>
      <w:proofErr w:type="spellEnd"/>
      <w:r w:rsidRPr="0060051C">
        <w:t>, none of the cited languages is formal in the mathematical sense of the term. Such additional semantics can be conveyed externally, e.g. providing a first order logic theory that equips the tasks in a process with action semantics. All the knowledge resources also require an underlying common ontology that defines and relates all the non-logical terms.</w:t>
      </w:r>
    </w:p>
    <w:p w14:paraId="25F96DFA" w14:textId="77777777" w:rsidR="00172779" w:rsidRPr="0060051C" w:rsidRDefault="00172779" w:rsidP="004225FF">
      <w:pPr>
        <w:tabs>
          <w:tab w:val="left" w:pos="0"/>
        </w:tabs>
        <w:ind w:left="720"/>
      </w:pPr>
    </w:p>
    <w:p w14:paraId="6CFCD713" w14:textId="77777777" w:rsidR="00172779" w:rsidRPr="00F91B5A" w:rsidRDefault="000D7EA1" w:rsidP="009D2F09">
      <w:pPr>
        <w:pStyle w:val="Heading2"/>
        <w:numPr>
          <w:ilvl w:val="1"/>
          <w:numId w:val="1"/>
        </w:numPr>
        <w:tabs>
          <w:tab w:val="left" w:pos="0"/>
        </w:tabs>
      </w:pPr>
      <w:bookmarkStart w:id="553" w:name="_oem5rnlag9mm" w:colFirst="0" w:colLast="0"/>
      <w:bookmarkStart w:id="554" w:name="_Toc65413957"/>
      <w:bookmarkEnd w:id="553"/>
      <w:r w:rsidRPr="00F91B5A">
        <w:t>Knowledge Management and Delivery Platform</w:t>
      </w:r>
      <w:bookmarkEnd w:id="554"/>
    </w:p>
    <w:p w14:paraId="6ECA32D4" w14:textId="7D814941" w:rsidR="00172779" w:rsidRPr="0060051C" w:rsidRDefault="000D7EA1" w:rsidP="004225FF">
      <w:pPr>
        <w:tabs>
          <w:tab w:val="left" w:pos="0"/>
        </w:tabs>
      </w:pPr>
      <w:r w:rsidRPr="0060051C">
        <w:t xml:space="preserve">The core of a Knowledge Management and Delivery Platform </w:t>
      </w:r>
      <w:r w:rsidRPr="00F1614B">
        <w:t xml:space="preserve">is a Semantic Repository that facilitates the organization, </w:t>
      </w:r>
      <w:proofErr w:type="gramStart"/>
      <w:r w:rsidRPr="00F1614B">
        <w:t>retrieval</w:t>
      </w:r>
      <w:proofErr w:type="gramEnd"/>
      <w:r w:rsidRPr="00F1614B">
        <w:t xml:space="preserve"> and delivery of one</w:t>
      </w:r>
      <w:r w:rsidRPr="002E0E4F">
        <w:t xml:space="preserve"> or more collections of knowledge resources.</w:t>
      </w:r>
      <w:r w:rsidR="00F91B5A">
        <w:t xml:space="preserve"> </w:t>
      </w:r>
      <w:r w:rsidRPr="0060051C">
        <w:t>Semantic platforms of this class extend the notion of ‘Semantic Content Management System’ in several ways. Each catalogued asset is accompanied by a Knowledge Surrogate, represented by an instance of a semantic information model - i.e.</w:t>
      </w:r>
      <w:r w:rsidR="00570BFB">
        <w:t>,</w:t>
      </w:r>
      <w:r w:rsidRPr="0060051C">
        <w:t xml:space="preserve"> a schema such that each element (class, attribute, relationship, admissible values) is defined in terms of </w:t>
      </w:r>
      <w:proofErr w:type="gramStart"/>
      <w:r w:rsidRPr="0060051C">
        <w:t>an</w:t>
      </w:r>
      <w:proofErr w:type="gramEnd"/>
      <w:r w:rsidRPr="0060051C">
        <w:t xml:space="preserve"> corresponding ontology. At a minimum, the ‘surrogate’ will contain information about the content of an asset, its representation and its relationship to other assets, but are likely to also include ‘meta-knowledge’ such as versioning, workflow, provenance/pedigree, applicability, usage and/or rights information. The surrogates form an assertional knowledge base that can be </w:t>
      </w:r>
      <w:proofErr w:type="gramStart"/>
      <w:r w:rsidRPr="0060051C">
        <w:t>queried, or</w:t>
      </w:r>
      <w:proofErr w:type="gramEnd"/>
      <w:r w:rsidRPr="0060051C">
        <w:t xml:space="preserve"> used for other inferential tasks. Workflow models can be superimposed to manage the lifecycle of the assets. Business rules and other forms of analytics can be used to assist the work of knowledge engineers maintaining the knowledge assets. In terms of delivery, various facades can be created for different user (roles), such that translations and/or structuring operations are executed on the fly to deliver ‘precision’ representations on demand, even when what the client perceives does not correspond to what is actually materialized in the repository.</w:t>
      </w:r>
    </w:p>
    <w:p w14:paraId="5E0CE15B" w14:textId="77777777" w:rsidR="00172779" w:rsidRPr="00F91B5A" w:rsidRDefault="000D7EA1" w:rsidP="009D2F09">
      <w:pPr>
        <w:pStyle w:val="Heading2"/>
        <w:numPr>
          <w:ilvl w:val="1"/>
          <w:numId w:val="1"/>
        </w:numPr>
        <w:tabs>
          <w:tab w:val="left" w:pos="0"/>
        </w:tabs>
      </w:pPr>
      <w:bookmarkStart w:id="555" w:name="_7r36guchnxgo" w:colFirst="0" w:colLast="0"/>
      <w:bookmarkStart w:id="556" w:name="_Toc65413958"/>
      <w:bookmarkEnd w:id="555"/>
      <w:r w:rsidRPr="00F91B5A">
        <w:lastRenderedPageBreak/>
        <w:t>Ontology-Driven Terminology Systems</w:t>
      </w:r>
      <w:bookmarkEnd w:id="556"/>
    </w:p>
    <w:p w14:paraId="2F2E4118" w14:textId="71FC415A" w:rsidR="00172779" w:rsidRPr="0060051C" w:rsidRDefault="000D7EA1" w:rsidP="004225FF">
      <w:pPr>
        <w:tabs>
          <w:tab w:val="left" w:pos="0"/>
        </w:tabs>
      </w:pPr>
      <w:r w:rsidRPr="0060051C">
        <w:t>Terminology servers (e.g.</w:t>
      </w:r>
      <w:r w:rsidR="00CE4425">
        <w:t>,</w:t>
      </w:r>
      <w:r w:rsidRPr="0060051C">
        <w:t xml:space="preserve"> CTS-2, FHIR compliant ones) expose operations th</w:t>
      </w:r>
      <w:r w:rsidRPr="00F1614B">
        <w:t>at can be formalized in terms of knowledge base operations on a specific class of knowled</w:t>
      </w:r>
      <w:r w:rsidRPr="002E0E4F">
        <w:t>ge resources. In fact, it is not uncommon to see server implementations based on RDF / OWL / SPARQL approaches. A terminology system is an assertional Knowledge Base,</w:t>
      </w:r>
      <w:r w:rsidRPr="0060051C">
        <w:t xml:space="preserve"> usually formalized using an OWL A-box based on the SKOS ontology, an OWL T-box, or a combination of both based on the more recent </w:t>
      </w:r>
      <w:proofErr w:type="spellStart"/>
      <w:r w:rsidRPr="0060051C">
        <w:t>OntoLex</w:t>
      </w:r>
      <w:proofErr w:type="spellEnd"/>
      <w:r w:rsidRPr="0060051C">
        <w:t xml:space="preserve"> model. Searching and browsing a terminology system, and retrieving detail information about a particular concept, are query operations on such a knowledge base. (Intensional) ‘Valuesets’, likewise, are named queries promoted to the status of knowledge asset so that they can be managed and shared. Valueset expansion and membership check operations rely on the ability to expand the query and/or check the consistency of the assertion that a certain concept belongs to a broader class. Finally, testing two concepts for subsumption is a special case of classification. </w:t>
      </w:r>
    </w:p>
    <w:p w14:paraId="1C83F1D0" w14:textId="77777777" w:rsidR="00172779" w:rsidRPr="0060051C" w:rsidRDefault="00172779" w:rsidP="004225FF">
      <w:pPr>
        <w:tabs>
          <w:tab w:val="left" w:pos="0"/>
        </w:tabs>
      </w:pPr>
    </w:p>
    <w:p w14:paraId="0CE085F8" w14:textId="77777777" w:rsidR="00172779" w:rsidRPr="00F91B5A" w:rsidRDefault="000D7EA1" w:rsidP="009D2F09">
      <w:pPr>
        <w:pStyle w:val="Heading2"/>
        <w:numPr>
          <w:ilvl w:val="1"/>
          <w:numId w:val="1"/>
        </w:numPr>
        <w:tabs>
          <w:tab w:val="left" w:pos="0"/>
        </w:tabs>
      </w:pPr>
      <w:bookmarkStart w:id="557" w:name="_we1ke8o62f3m" w:colFirst="0" w:colLast="0"/>
      <w:bookmarkStart w:id="558" w:name="_Toc65413959"/>
      <w:bookmarkEnd w:id="557"/>
      <w:r w:rsidRPr="00F91B5A">
        <w:t>‘Discovery’ Platform</w:t>
      </w:r>
      <w:bookmarkEnd w:id="558"/>
    </w:p>
    <w:p w14:paraId="1C80208F" w14:textId="77777777" w:rsidR="00172779" w:rsidRPr="0060051C" w:rsidRDefault="000D7EA1" w:rsidP="004225FF">
      <w:pPr>
        <w:tabs>
          <w:tab w:val="left" w:pos="0"/>
        </w:tabs>
      </w:pPr>
      <w:r w:rsidRPr="0060051C">
        <w:t>‘Machine Learning’ is a term used to e</w:t>
      </w:r>
      <w:r w:rsidRPr="00F1614B">
        <w:t xml:space="preserve">ncompass </w:t>
      </w:r>
      <w:proofErr w:type="gramStart"/>
      <w:r w:rsidRPr="00F1614B">
        <w:t>a number of</w:t>
      </w:r>
      <w:proofErr w:type="gramEnd"/>
      <w:r w:rsidRPr="00F1614B">
        <w:t xml:space="preserve"> techniques that allow a machine to build Knowledge out of Data. As s</w:t>
      </w:r>
      <w:r w:rsidRPr="002E0E4F">
        <w:t xml:space="preserve">uch, Machine Learning activities produce Knowledge Resources that can be constructed into Knowledge Bases and used to make inferences. More specifically, such models </w:t>
      </w:r>
      <w:r w:rsidRPr="0060051C">
        <w:t>are often used to for pattern recognition, classification and/or prediction tasks. PMML is one of the standard languages to express several kinds of such ‘learnable’ (aka ‘discoverable’) Resources, and it emphasizes the analytical/statistical/quantitative nature of the models.</w:t>
      </w:r>
    </w:p>
    <w:p w14:paraId="7A6DE0E4" w14:textId="19C71AF6" w:rsidR="00172779" w:rsidRPr="0060051C" w:rsidRDefault="000D7EA1" w:rsidP="004225FF">
      <w:pPr>
        <w:tabs>
          <w:tab w:val="left" w:pos="0"/>
        </w:tabs>
      </w:pPr>
      <w:r w:rsidRPr="0060051C">
        <w:t>Models can be assimilated to functions that compute an Output inferred set of features Y based on (</w:t>
      </w:r>
      <w:proofErr w:type="spellStart"/>
      <w:r w:rsidRPr="0060051C">
        <w:t>i</w:t>
      </w:r>
      <w:proofErr w:type="spellEnd"/>
      <w:r w:rsidRPr="0060051C">
        <w:t>) an Input set of features X, an optional internal state S, and a set of Parameters P. The input represents the contingent facts, while the parameters represent the long</w:t>
      </w:r>
      <w:r w:rsidR="00CE4425">
        <w:t>-</w:t>
      </w:r>
      <w:r w:rsidRPr="0060051C">
        <w:t>term Knowledge. The State, which is only typical of recurrent (aka ‘closed loop’) models represent some accumulated additional knowledge that depends on the execution history.</w:t>
      </w:r>
    </w:p>
    <w:p w14:paraId="64598DF3" w14:textId="77777777" w:rsidR="00172779" w:rsidRPr="0060051C" w:rsidRDefault="00172779" w:rsidP="004225FF">
      <w:pPr>
        <w:tabs>
          <w:tab w:val="left" w:pos="0"/>
        </w:tabs>
      </w:pPr>
    </w:p>
    <w:p w14:paraId="5AA79EAF" w14:textId="77777777" w:rsidR="00172779" w:rsidRPr="0060051C" w:rsidRDefault="000D7EA1" w:rsidP="004225FF">
      <w:pPr>
        <w:tabs>
          <w:tab w:val="left" w:pos="0"/>
        </w:tabs>
      </w:pPr>
      <w:r w:rsidRPr="0060051C">
        <w:t>In API4KP, such models are assertional Knowledge Resources, and common functionalities can be interpreted in terms of API4KP operations. In most implementation, ‘training’ and ‘production’ phases are distinct, but hybrid paradigms where a model is trained on the fly (‘continuous learning’), or where different models are run and trained in parallel, should also be supported.</w:t>
      </w:r>
    </w:p>
    <w:p w14:paraId="6B7F7FA1" w14:textId="77777777" w:rsidR="00172779" w:rsidRPr="0060051C" w:rsidRDefault="00172779" w:rsidP="004225FF">
      <w:pPr>
        <w:tabs>
          <w:tab w:val="left" w:pos="0"/>
        </w:tabs>
      </w:pPr>
    </w:p>
    <w:p w14:paraId="03E2D1F4" w14:textId="77777777" w:rsidR="00E54B8C" w:rsidRDefault="000D7EA1">
      <w:pPr>
        <w:keepNext/>
        <w:tabs>
          <w:tab w:val="left" w:pos="0"/>
        </w:tabs>
        <w:rPr>
          <w:ins w:id="559" w:author="Sottara, Davide" w:date="2021-03-20T16:42:00Z"/>
        </w:rPr>
        <w:pPrChange w:id="560" w:author="Sottara, Davide" w:date="2021-03-20T16:42:00Z">
          <w:pPr>
            <w:tabs>
              <w:tab w:val="left" w:pos="0"/>
            </w:tabs>
          </w:pPr>
        </w:pPrChange>
      </w:pPr>
      <w:r w:rsidRPr="0060051C">
        <w:rPr>
          <w:noProof/>
        </w:rPr>
        <w:drawing>
          <wp:inline distT="114300" distB="114300" distL="114300" distR="114300" wp14:anchorId="2D75A08A" wp14:editId="4A2D446C">
            <wp:extent cx="4430077" cy="2762770"/>
            <wp:effectExtent l="0" t="0" r="8890" b="0"/>
            <wp:docPr id="32" name="image27.png" descr="API4KP Diagrams (1).png"/>
            <wp:cNvGraphicFramePr/>
            <a:graphic xmlns:a="http://schemas.openxmlformats.org/drawingml/2006/main">
              <a:graphicData uri="http://schemas.openxmlformats.org/drawingml/2006/picture">
                <pic:pic xmlns:pic="http://schemas.openxmlformats.org/drawingml/2006/picture">
                  <pic:nvPicPr>
                    <pic:cNvPr id="0" name="image27.png" descr="API4KP Diagrams (1).png"/>
                    <pic:cNvPicPr preferRelativeResize="0"/>
                  </pic:nvPicPr>
                  <pic:blipFill>
                    <a:blip r:embed="rId126"/>
                    <a:srcRect/>
                    <a:stretch>
                      <a:fillRect/>
                    </a:stretch>
                  </pic:blipFill>
                  <pic:spPr>
                    <a:xfrm>
                      <a:off x="0" y="0"/>
                      <a:ext cx="4430077" cy="2762770"/>
                    </a:xfrm>
                    <a:prstGeom prst="rect">
                      <a:avLst/>
                    </a:prstGeom>
                    <a:ln/>
                  </pic:spPr>
                </pic:pic>
              </a:graphicData>
            </a:graphic>
          </wp:inline>
        </w:drawing>
      </w:r>
    </w:p>
    <w:p w14:paraId="15503E73" w14:textId="44FD1130" w:rsidR="00172779" w:rsidRPr="00CE27D0" w:rsidRDefault="00E54B8C">
      <w:pPr>
        <w:pStyle w:val="Caption"/>
        <w:pPrChange w:id="561" w:author="Sottara, Davide" w:date="2021-03-20T16:42:00Z">
          <w:pPr>
            <w:tabs>
              <w:tab w:val="left" w:pos="0"/>
            </w:tabs>
          </w:pPr>
        </w:pPrChange>
      </w:pPr>
      <w:ins w:id="562" w:author="Sottara, Davide" w:date="2021-03-20T16:42:00Z">
        <w:r w:rsidRPr="00E54B8C">
          <w:rPr>
            <w:sz w:val="20"/>
            <w:szCs w:val="20"/>
            <w:rPrChange w:id="563" w:author="Sottara, Davide" w:date="2021-03-20T16:42:00Z">
              <w:rPr>
                <w:b/>
                <w:i/>
                <w:iCs/>
              </w:rPr>
            </w:rPrChange>
          </w:rPr>
          <w:t xml:space="preserve">Figure </w:t>
        </w:r>
        <w:r w:rsidRPr="00E54B8C">
          <w:rPr>
            <w:sz w:val="20"/>
            <w:szCs w:val="20"/>
            <w:rPrChange w:id="564" w:author="Sottara, Davide" w:date="2021-03-20T16:42:00Z">
              <w:rPr>
                <w:b/>
                <w:i/>
                <w:iCs/>
              </w:rPr>
            </w:rPrChange>
          </w:rPr>
          <w:fldChar w:fldCharType="begin"/>
        </w:r>
        <w:r w:rsidRPr="00E54B8C">
          <w:rPr>
            <w:sz w:val="20"/>
            <w:szCs w:val="20"/>
            <w:rPrChange w:id="565" w:author="Sottara, Davide" w:date="2021-03-20T16:42:00Z">
              <w:rPr>
                <w:b/>
                <w:i/>
                <w:iCs/>
              </w:rPr>
            </w:rPrChange>
          </w:rPr>
          <w:instrText xml:space="preserve"> SEQ Figure \* ARABIC </w:instrText>
        </w:r>
      </w:ins>
      <w:r w:rsidRPr="00E54B8C">
        <w:rPr>
          <w:sz w:val="20"/>
          <w:szCs w:val="20"/>
          <w:rPrChange w:id="566" w:author="Sottara, Davide" w:date="2021-03-20T16:42:00Z">
            <w:rPr>
              <w:b/>
              <w:i/>
              <w:iCs/>
            </w:rPr>
          </w:rPrChange>
        </w:rPr>
        <w:fldChar w:fldCharType="separate"/>
      </w:r>
      <w:ins w:id="567" w:author="Sottara, Davide" w:date="2021-03-20T16:44:00Z">
        <w:r>
          <w:rPr>
            <w:noProof/>
            <w:sz w:val="20"/>
            <w:szCs w:val="20"/>
          </w:rPr>
          <w:t>23</w:t>
        </w:r>
      </w:ins>
      <w:ins w:id="568" w:author="Sottara, Davide" w:date="2021-03-20T16:42:00Z">
        <w:r w:rsidRPr="00E54B8C">
          <w:rPr>
            <w:sz w:val="20"/>
            <w:szCs w:val="20"/>
            <w:rPrChange w:id="569" w:author="Sottara, Davide" w:date="2021-03-20T16:42:00Z">
              <w:rPr>
                <w:b/>
                <w:i/>
                <w:iCs/>
              </w:rPr>
            </w:rPrChange>
          </w:rPr>
          <w:fldChar w:fldCharType="end"/>
        </w:r>
        <w:r w:rsidRPr="00E54B8C">
          <w:rPr>
            <w:sz w:val="20"/>
            <w:szCs w:val="20"/>
            <w:rPrChange w:id="570" w:author="Sottara, Davide" w:date="2021-03-20T16:42:00Z">
              <w:rPr>
                <w:b/>
                <w:i/>
                <w:iCs/>
              </w:rPr>
            </w:rPrChange>
          </w:rPr>
          <w:t>.</w:t>
        </w:r>
        <w:r>
          <w:rPr>
            <w:sz w:val="20"/>
            <w:szCs w:val="20"/>
          </w:rPr>
          <w:t xml:space="preserve"> Training / Incremental KB Construction</w:t>
        </w:r>
      </w:ins>
    </w:p>
    <w:p w14:paraId="4278781A" w14:textId="77777777" w:rsidR="00172779" w:rsidRPr="00F1614B" w:rsidRDefault="00172779" w:rsidP="004225FF">
      <w:pPr>
        <w:tabs>
          <w:tab w:val="left" w:pos="0"/>
        </w:tabs>
      </w:pPr>
    </w:p>
    <w:p w14:paraId="22A44B5F" w14:textId="0F93DC85" w:rsidR="00172779" w:rsidRPr="0060051C" w:rsidRDefault="000D7EA1" w:rsidP="004225FF">
      <w:pPr>
        <w:tabs>
          <w:tab w:val="left" w:pos="0"/>
        </w:tabs>
      </w:pPr>
      <w:r w:rsidRPr="002E0E4F">
        <w:rPr>
          <w:b/>
        </w:rPr>
        <w:t>(Re)Deployment</w:t>
      </w:r>
      <w:r w:rsidRPr="002E0E4F">
        <w:rPr>
          <w:b/>
        </w:rPr>
        <w:br/>
      </w:r>
      <w:r w:rsidRPr="0060051C">
        <w:t xml:space="preserve">A Knowledge Base is initialized, and the Resource that expresses the Model - in terms of Parameters P and a model structure (e.g. neural network, SVM, </w:t>
      </w:r>
      <w:proofErr w:type="spellStart"/>
      <w:r w:rsidRPr="0060051C">
        <w:t>etc</w:t>
      </w:r>
      <w:proofErr w:type="spellEnd"/>
      <w:r w:rsidRPr="0060051C">
        <w:t xml:space="preserve">…) P that determines the evaluation rules - is added to that Knowledge Base. Once a KB with a given model exists, new versions of that model may be generated. The existing KB may be updated </w:t>
      </w:r>
      <w:r w:rsidRPr="0060051C">
        <w:lastRenderedPageBreak/>
        <w:t>(i.e.</w:t>
      </w:r>
      <w:r w:rsidR="00E33EAF">
        <w:t>,</w:t>
      </w:r>
      <w:r w:rsidRPr="0060051C">
        <w:t xml:space="preserve"> a new version of the KB is created) with the new version of the model; or a </w:t>
      </w:r>
      <w:proofErr w:type="gramStart"/>
      <w:r w:rsidRPr="0060051C">
        <w:t>brand new</w:t>
      </w:r>
      <w:proofErr w:type="gramEnd"/>
      <w:r w:rsidRPr="0060051C">
        <w:t xml:space="preserve"> KB may be initialized, leaving the two models to run, possibly in parallel. </w:t>
      </w:r>
    </w:p>
    <w:p w14:paraId="13EC51C2" w14:textId="77777777" w:rsidR="00172779" w:rsidRPr="0060051C" w:rsidRDefault="00172779" w:rsidP="004225FF">
      <w:pPr>
        <w:tabs>
          <w:tab w:val="left" w:pos="0"/>
        </w:tabs>
      </w:pPr>
    </w:p>
    <w:p w14:paraId="6C093593" w14:textId="77777777" w:rsidR="00172779" w:rsidRPr="0060051C" w:rsidRDefault="000D7EA1" w:rsidP="004225FF">
      <w:pPr>
        <w:tabs>
          <w:tab w:val="left" w:pos="0"/>
        </w:tabs>
      </w:pPr>
      <w:r w:rsidRPr="0060051C">
        <w:rPr>
          <w:b/>
        </w:rPr>
        <w:t>Initialization / Reset</w:t>
      </w:r>
      <w:r w:rsidRPr="0060051C">
        <w:br/>
        <w:t xml:space="preserve">For recurrent models, the internal state is asserted, or replaced by a full update. </w:t>
      </w:r>
    </w:p>
    <w:p w14:paraId="385927C9" w14:textId="77777777" w:rsidR="00172779" w:rsidRPr="0060051C" w:rsidRDefault="00172779" w:rsidP="004225FF">
      <w:pPr>
        <w:tabs>
          <w:tab w:val="left" w:pos="0"/>
        </w:tabs>
      </w:pPr>
    </w:p>
    <w:p w14:paraId="4F582CB3" w14:textId="77777777" w:rsidR="00172779" w:rsidRPr="0060051C" w:rsidRDefault="000D7EA1" w:rsidP="004225FF">
      <w:pPr>
        <w:tabs>
          <w:tab w:val="left" w:pos="0"/>
        </w:tabs>
      </w:pPr>
      <w:r w:rsidRPr="0060051C">
        <w:rPr>
          <w:b/>
        </w:rPr>
        <w:t xml:space="preserve">Evaluation </w:t>
      </w:r>
      <w:r w:rsidRPr="0060051C">
        <w:br/>
        <w:t xml:space="preserve">Given a KB that contains a model and a current state S, the current set of input features X is asserted or updated (if previously asserted), partially or completely. An inference is then run on a snapshot of the KB, inferring Y and the new value of S. The output Y is </w:t>
      </w:r>
      <w:proofErr w:type="gramStart"/>
      <w:r w:rsidRPr="0060051C">
        <w:t>returned, or</w:t>
      </w:r>
      <w:proofErr w:type="gramEnd"/>
      <w:r w:rsidRPr="0060051C">
        <w:t xml:space="preserve"> queried asynchronously. </w:t>
      </w:r>
    </w:p>
    <w:p w14:paraId="04B7B156" w14:textId="77777777" w:rsidR="00172779" w:rsidRPr="0060051C" w:rsidRDefault="00172779" w:rsidP="004225FF">
      <w:pPr>
        <w:tabs>
          <w:tab w:val="left" w:pos="0"/>
        </w:tabs>
      </w:pPr>
    </w:p>
    <w:p w14:paraId="54BD69F2" w14:textId="77777777" w:rsidR="00E33EAF" w:rsidRDefault="000D7EA1" w:rsidP="004225FF">
      <w:pPr>
        <w:tabs>
          <w:tab w:val="left" w:pos="0"/>
        </w:tabs>
      </w:pPr>
      <w:r w:rsidRPr="0060051C">
        <w:rPr>
          <w:b/>
        </w:rPr>
        <w:t xml:space="preserve">Training </w:t>
      </w:r>
      <w:r w:rsidRPr="0060051C">
        <w:br/>
        <w:t xml:space="preserve">Given a current snapshot of the model’s KB, the model is evaluated on a set of input features X. The resulting output Y is consumed by a trainer, to determine the new, adjusted values of the model’s parameters. </w:t>
      </w:r>
      <w:r w:rsidRPr="0060051C">
        <w:br/>
        <w:t xml:space="preserve">In </w:t>
      </w:r>
      <w:r w:rsidRPr="0060051C">
        <w:rPr>
          <w:i/>
        </w:rPr>
        <w:t xml:space="preserve">Supervised Training </w:t>
      </w:r>
      <w:r w:rsidRPr="004225FF">
        <w:rPr>
          <w:rFonts w:eastAsia="Gungsuh"/>
        </w:rPr>
        <w:t xml:space="preserve">models, a reference output Y* is used for this computation: ∆P = g(Y-Y*); in </w:t>
      </w:r>
      <w:r w:rsidRPr="0060051C">
        <w:rPr>
          <w:i/>
        </w:rPr>
        <w:t>U</w:t>
      </w:r>
      <w:r w:rsidRPr="00F1614B">
        <w:rPr>
          <w:i/>
        </w:rPr>
        <w:t xml:space="preserve">nsupervised </w:t>
      </w:r>
      <w:r w:rsidRPr="002E0E4F">
        <w:t xml:space="preserve">models, different approaches such reinforcement signals are used. In </w:t>
      </w:r>
      <w:r w:rsidRPr="002E0E4F">
        <w:rPr>
          <w:i/>
        </w:rPr>
        <w:t>Incremental Training</w:t>
      </w:r>
      <w:r w:rsidRPr="002E0E4F">
        <w:rPr>
          <w:b/>
          <w:i/>
        </w:rPr>
        <w:t xml:space="preserve"> </w:t>
      </w:r>
      <w:r w:rsidRPr="002E0E4F">
        <w:t>models, the new value of the model’s Parameters is determined based on the c</w:t>
      </w:r>
      <w:r w:rsidRPr="0060051C">
        <w:t xml:space="preserve">urrent value; in </w:t>
      </w:r>
      <w:r w:rsidRPr="0060051C">
        <w:rPr>
          <w:i/>
        </w:rPr>
        <w:t xml:space="preserve">Batch Training </w:t>
      </w:r>
      <w:r w:rsidRPr="0060051C">
        <w:t>the new parameters are computed and then used to replace the current values.</w:t>
      </w:r>
    </w:p>
    <w:p w14:paraId="619F5A4C" w14:textId="367F827B" w:rsidR="00F91B5A" w:rsidRDefault="000D7EA1" w:rsidP="004225FF">
      <w:pPr>
        <w:tabs>
          <w:tab w:val="left" w:pos="0"/>
        </w:tabs>
      </w:pPr>
      <w:r w:rsidRPr="0060051C">
        <w:t xml:space="preserve"> </w:t>
      </w:r>
      <w:r w:rsidRPr="0060051C">
        <w:br/>
        <w:t xml:space="preserve">In </w:t>
      </w:r>
      <w:r w:rsidRPr="0060051C">
        <w:rPr>
          <w:i/>
        </w:rPr>
        <w:t>Offline</w:t>
      </w:r>
      <w:r w:rsidRPr="0060051C">
        <w:t xml:space="preserve"> training, training and evaluation are run separately, in </w:t>
      </w:r>
      <w:r w:rsidRPr="0060051C">
        <w:rPr>
          <w:i/>
        </w:rPr>
        <w:t>Online</w:t>
      </w:r>
      <w:r w:rsidRPr="0060051C">
        <w:t xml:space="preserve"> training, the two activities run in parallel. Online training is particularly useful when the environment is subject to changes: incremental online training is used to handle </w:t>
      </w:r>
      <w:r w:rsidRPr="0060051C">
        <w:rPr>
          <w:i/>
        </w:rPr>
        <w:t>Concept Drifts</w:t>
      </w:r>
      <w:r w:rsidRPr="0060051C">
        <w:t xml:space="preserve">, while full redeployments of a (new version of a) model is used to handle </w:t>
      </w:r>
      <w:r w:rsidRPr="0060051C">
        <w:rPr>
          <w:i/>
        </w:rPr>
        <w:t>Concept Generation</w:t>
      </w:r>
      <w:r w:rsidRPr="0060051C">
        <w:t xml:space="preserve">. </w:t>
      </w:r>
      <w:r w:rsidRPr="0060051C">
        <w:br/>
        <w:t>Of particular interest to API4KP are Knowledge-Based trainers, such that the training logic is also specified as a Knowledge Base, and decisions on how/when to update a model are driven by Knowledge Resources.</w:t>
      </w:r>
    </w:p>
    <w:p w14:paraId="161AEFB6" w14:textId="562510F0" w:rsidR="00A169CF" w:rsidRDefault="000D7EA1" w:rsidP="004225FF">
      <w:pPr>
        <w:tabs>
          <w:tab w:val="left" w:pos="0"/>
        </w:tabs>
      </w:pPr>
      <w:r w:rsidRPr="0060051C">
        <w:t xml:space="preserve">  </w:t>
      </w:r>
    </w:p>
    <w:p w14:paraId="7612D604" w14:textId="57BB13EC" w:rsidR="001E26C4" w:rsidRDefault="001E26C4" w:rsidP="001E26C4"/>
    <w:p w14:paraId="4BA93D81" w14:textId="3CCC4113" w:rsidR="001E26C4" w:rsidRPr="00F91B5A" w:rsidRDefault="001E26C4" w:rsidP="005F18EA">
      <w:pPr>
        <w:pStyle w:val="Heading2"/>
        <w:numPr>
          <w:ilvl w:val="1"/>
          <w:numId w:val="1"/>
        </w:numPr>
        <w:tabs>
          <w:tab w:val="left" w:pos="0"/>
        </w:tabs>
      </w:pPr>
      <w:bookmarkStart w:id="571" w:name="_Toc65413960"/>
      <w:r w:rsidRPr="00F91B5A">
        <w:t>‘SME to Screen’ hybrid pipelines</w:t>
      </w:r>
      <w:bookmarkEnd w:id="571"/>
    </w:p>
    <w:p w14:paraId="36A966FD" w14:textId="77777777" w:rsidR="001E26C4" w:rsidRDefault="001E26C4" w:rsidP="001E26C4">
      <w:r>
        <w:t xml:space="preserve">Healthcare is a domain where the collective corpus of knowledge is vast and evolves quickly. In a “Learning Health System”, Knowledge is be delivered at the point of care, </w:t>
      </w:r>
      <w:proofErr w:type="gramStart"/>
      <w:r>
        <w:t>monitored</w:t>
      </w:r>
      <w:proofErr w:type="gramEnd"/>
      <w:r>
        <w:t xml:space="preserve"> and used to acquire new Knowledge in a continuous feedback loop. Situation-aware, Cognitive Support Applications have been proven to effectively support clinicians in their workflow. </w:t>
      </w:r>
    </w:p>
    <w:p w14:paraId="19F2AEE6" w14:textId="01964AC6" w:rsidR="001E26C4" w:rsidRDefault="001E26C4" w:rsidP="001E26C4">
      <w:r>
        <w:t xml:space="preserve">One of the (many) challenges in the development of clinical applications is the elicitation / representation / implementation process, which can be simplified adopting knowledge-driven solutions. </w:t>
      </w:r>
      <w:r>
        <w:br/>
        <w:t xml:space="preserve">Business oriented, visual knowledge modeling languages such as CMMN and DMN can help mediate between subject matter experts and knowledge engineers. The availability of mature tooling further improves the elicitation-representation cycles, even if business models must be augmented with domain semantics that comes from well-established clinical and medical ontologies. However, business models are more suitable for backend automation than client-side cognitive support – not many engines are designed </w:t>
      </w:r>
      <w:r>
        <w:rPr>
          <w:i/>
        </w:rPr>
        <w:t xml:space="preserve">to prevent </w:t>
      </w:r>
      <w:r>
        <w:t xml:space="preserve">complete automation, and the XML-based concrete syntax is less than optimal for use in modern, client-side web applications. On the other hand, HL7 has designed a suite of standards, FHIR, which is designed for that exact purpose, and has much better integration with clinical data. However, FHIR models have ambiguous semantics and, to this date, are severely lacking in terms of tooling. A hybrid approach could leverage the best of both standard platforms: elicitation and reasoning using OMG standards, integration and delivery using FHIR standards. </w:t>
      </w:r>
      <w:r>
        <w:br/>
      </w:r>
    </w:p>
    <w:p w14:paraId="5B89F3ED" w14:textId="2E84B5B6" w:rsidR="001E26C4" w:rsidRDefault="001E26C4" w:rsidP="001E26C4">
      <w:r>
        <w:t>API4KP can be used to mediate both the authoring/publication and the delivery stages.</w:t>
      </w:r>
      <w:r w:rsidR="00E33EAF">
        <w:t xml:space="preserve"> </w:t>
      </w:r>
      <w:r>
        <w:t>Authoring environments can implement the same APIs as a Knowledge Repository to support ETL processes which involve the ‘weaving’ of ontology fragments into the models, as well as the generation of metadata.</w:t>
      </w:r>
    </w:p>
    <w:p w14:paraId="565FA78F" w14:textId="77777777" w:rsidR="001E26C4" w:rsidRDefault="001E26C4" w:rsidP="001E26C4"/>
    <w:p w14:paraId="2EABF856" w14:textId="77777777" w:rsidR="001E26C4" w:rsidRDefault="001E26C4" w:rsidP="001E26C4">
      <w:pPr>
        <w:jc w:val="center"/>
      </w:pPr>
    </w:p>
    <w:p w14:paraId="32735943" w14:textId="77777777" w:rsidR="00E54B8C" w:rsidRDefault="001E26C4">
      <w:pPr>
        <w:keepNext/>
        <w:jc w:val="center"/>
        <w:rPr>
          <w:ins w:id="572" w:author="Sottara, Davide" w:date="2021-03-20T16:43:00Z"/>
        </w:rPr>
        <w:pPrChange w:id="573" w:author="Sottara, Davide" w:date="2021-03-20T16:43:00Z">
          <w:pPr>
            <w:jc w:val="center"/>
          </w:pPr>
        </w:pPrChange>
      </w:pPr>
      <w:r>
        <w:rPr>
          <w:noProof/>
        </w:rPr>
        <w:lastRenderedPageBreak/>
        <w:drawing>
          <wp:inline distT="0" distB="0" distL="0" distR="0" wp14:anchorId="498FCACD" wp14:editId="2C63E8ED">
            <wp:extent cx="3224212" cy="1974830"/>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aturation sat="0"/>
                              </a14:imgEffect>
                            </a14:imgLayer>
                          </a14:imgProps>
                        </a:ext>
                      </a:extLst>
                    </a:blip>
                    <a:stretch>
                      <a:fillRect/>
                    </a:stretch>
                  </pic:blipFill>
                  <pic:spPr>
                    <a:xfrm>
                      <a:off x="0" y="0"/>
                      <a:ext cx="3222229" cy="1973616"/>
                    </a:xfrm>
                    <a:prstGeom prst="rect">
                      <a:avLst/>
                    </a:prstGeom>
                  </pic:spPr>
                </pic:pic>
              </a:graphicData>
            </a:graphic>
          </wp:inline>
        </w:drawing>
      </w:r>
    </w:p>
    <w:p w14:paraId="1662B77D" w14:textId="3B8B323E" w:rsidR="001E26C4" w:rsidRPr="00CE27D0" w:rsidRDefault="00E54B8C">
      <w:pPr>
        <w:pStyle w:val="Caption"/>
        <w:pPrChange w:id="574" w:author="Sottara, Davide" w:date="2021-03-20T16:43:00Z">
          <w:pPr>
            <w:jc w:val="center"/>
          </w:pPr>
        </w:pPrChange>
      </w:pPr>
      <w:ins w:id="575" w:author="Sottara, Davide" w:date="2021-03-20T16:43:00Z">
        <w:r w:rsidRPr="00E54B8C">
          <w:rPr>
            <w:sz w:val="20"/>
            <w:szCs w:val="20"/>
            <w:rPrChange w:id="576" w:author="Sottara, Davide" w:date="2021-03-20T16:43:00Z">
              <w:rPr>
                <w:b/>
                <w:i/>
                <w:iCs/>
              </w:rPr>
            </w:rPrChange>
          </w:rPr>
          <w:t xml:space="preserve">Figure </w:t>
        </w:r>
        <w:r w:rsidRPr="00E54B8C">
          <w:rPr>
            <w:sz w:val="20"/>
            <w:szCs w:val="20"/>
            <w:rPrChange w:id="577" w:author="Sottara, Davide" w:date="2021-03-20T16:43:00Z">
              <w:rPr>
                <w:b/>
                <w:i/>
                <w:iCs/>
              </w:rPr>
            </w:rPrChange>
          </w:rPr>
          <w:fldChar w:fldCharType="begin"/>
        </w:r>
        <w:r w:rsidRPr="00E54B8C">
          <w:rPr>
            <w:sz w:val="20"/>
            <w:szCs w:val="20"/>
            <w:rPrChange w:id="578" w:author="Sottara, Davide" w:date="2021-03-20T16:43:00Z">
              <w:rPr>
                <w:b/>
                <w:i/>
                <w:iCs/>
              </w:rPr>
            </w:rPrChange>
          </w:rPr>
          <w:instrText xml:space="preserve"> SEQ Figure \* ARABIC </w:instrText>
        </w:r>
      </w:ins>
      <w:r w:rsidRPr="00E54B8C">
        <w:rPr>
          <w:sz w:val="20"/>
          <w:szCs w:val="20"/>
          <w:rPrChange w:id="579" w:author="Sottara, Davide" w:date="2021-03-20T16:43:00Z">
            <w:rPr>
              <w:b/>
              <w:i/>
              <w:iCs/>
            </w:rPr>
          </w:rPrChange>
        </w:rPr>
        <w:fldChar w:fldCharType="separate"/>
      </w:r>
      <w:ins w:id="580" w:author="Sottara, Davide" w:date="2021-03-20T16:44:00Z">
        <w:r>
          <w:rPr>
            <w:noProof/>
            <w:sz w:val="20"/>
            <w:szCs w:val="20"/>
          </w:rPr>
          <w:t>24</w:t>
        </w:r>
      </w:ins>
      <w:ins w:id="581" w:author="Sottara, Davide" w:date="2021-03-20T16:43:00Z">
        <w:r w:rsidRPr="00E54B8C">
          <w:rPr>
            <w:sz w:val="20"/>
            <w:szCs w:val="20"/>
            <w:rPrChange w:id="582" w:author="Sottara, Davide" w:date="2021-03-20T16:43:00Z">
              <w:rPr>
                <w:b/>
                <w:i/>
                <w:iCs/>
              </w:rPr>
            </w:rPrChange>
          </w:rPr>
          <w:fldChar w:fldCharType="end"/>
        </w:r>
        <w:r w:rsidRPr="00E54B8C">
          <w:rPr>
            <w:sz w:val="20"/>
            <w:szCs w:val="20"/>
            <w:rPrChange w:id="583" w:author="Sottara, Davide" w:date="2021-03-20T16:43:00Z">
              <w:rPr>
                <w:b/>
                <w:i/>
                <w:iCs/>
              </w:rPr>
            </w:rPrChange>
          </w:rPr>
          <w:t>. Knowledge Representation + Publication</w:t>
        </w:r>
      </w:ins>
    </w:p>
    <w:p w14:paraId="6425EB62" w14:textId="77777777" w:rsidR="001E26C4" w:rsidRDefault="001E26C4" w:rsidP="001E26C4"/>
    <w:p w14:paraId="1DC3F88D" w14:textId="77777777" w:rsidR="001E26C4" w:rsidRDefault="001E26C4" w:rsidP="001E26C4">
      <w:r>
        <w:t xml:space="preserve">On the delivery side, clinical Care (Process) Models are Composite Assets/Artifacts that must be assembled, </w:t>
      </w:r>
      <w:proofErr w:type="gramStart"/>
      <w:r>
        <w:t>translated</w:t>
      </w:r>
      <w:proofErr w:type="gramEnd"/>
      <w:r>
        <w:t xml:space="preserve"> and flattened on demand. Throughout the process, identifiers, </w:t>
      </w:r>
      <w:proofErr w:type="gramStart"/>
      <w:r>
        <w:t>versions</w:t>
      </w:r>
      <w:proofErr w:type="gramEnd"/>
      <w:r>
        <w:t xml:space="preserve"> and other metadata information must be propagated consistently. In particular, provenance and traceability </w:t>
      </w:r>
      <w:proofErr w:type="gramStart"/>
      <w:r>
        <w:t>plays</w:t>
      </w:r>
      <w:proofErr w:type="gramEnd"/>
      <w:r>
        <w:t xml:space="preserve"> an important role due to the regulatory constraints mandated on clinical applications.</w:t>
      </w:r>
    </w:p>
    <w:p w14:paraId="02230CEC" w14:textId="77777777" w:rsidR="001E26C4" w:rsidRDefault="001E26C4" w:rsidP="001E26C4"/>
    <w:p w14:paraId="15B36918" w14:textId="77777777" w:rsidR="001E26C4" w:rsidRDefault="001E26C4" w:rsidP="001E26C4"/>
    <w:p w14:paraId="7FDCA55F" w14:textId="77777777" w:rsidR="00E54B8C" w:rsidRDefault="001E26C4" w:rsidP="001E26C4">
      <w:pPr>
        <w:rPr>
          <w:ins w:id="584" w:author="Sottara, Davide" w:date="2021-03-20T16:43:00Z"/>
        </w:rPr>
      </w:pPr>
      <w:r>
        <w:rPr>
          <w:noProof/>
        </w:rPr>
        <w:drawing>
          <wp:inline distT="0" distB="0" distL="0" distR="0" wp14:anchorId="0FEB8665" wp14:editId="598F904E">
            <wp:extent cx="5332424" cy="265681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BEBA8EAE-BF5A-486C-A8C5-ECC9F3942E4B}">
                          <a14:imgProps xmlns:a14="http://schemas.microsoft.com/office/drawing/2010/main">
                            <a14:imgLayer r:embed="rId1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32602" cy="2656899"/>
                    </a:xfrm>
                    <a:prstGeom prst="rect">
                      <a:avLst/>
                    </a:prstGeom>
                    <a:noFill/>
                    <a:ln>
                      <a:noFill/>
                    </a:ln>
                  </pic:spPr>
                </pic:pic>
              </a:graphicData>
            </a:graphic>
          </wp:inline>
        </w:drawing>
      </w:r>
    </w:p>
    <w:p w14:paraId="1ED36968" w14:textId="101D3783" w:rsidR="001E26C4" w:rsidRPr="008630F9" w:rsidRDefault="00E54B8C">
      <w:pPr>
        <w:pStyle w:val="Caption"/>
        <w:pPrChange w:id="585" w:author="Sottara, Davide" w:date="2021-03-20T16:43:00Z">
          <w:pPr/>
        </w:pPrChange>
      </w:pPr>
      <w:ins w:id="586" w:author="Sottara, Davide" w:date="2021-03-20T16:43:00Z">
        <w:r w:rsidRPr="00E54B8C">
          <w:rPr>
            <w:sz w:val="20"/>
            <w:szCs w:val="20"/>
            <w:rPrChange w:id="587" w:author="Sottara, Davide" w:date="2021-03-20T16:44:00Z">
              <w:rPr>
                <w:b/>
                <w:i/>
                <w:iCs/>
              </w:rPr>
            </w:rPrChange>
          </w:rPr>
          <w:t xml:space="preserve">Figure </w:t>
        </w:r>
        <w:r w:rsidRPr="00E54B8C">
          <w:rPr>
            <w:sz w:val="20"/>
            <w:szCs w:val="20"/>
            <w:rPrChange w:id="588" w:author="Sottara, Davide" w:date="2021-03-20T16:44:00Z">
              <w:rPr>
                <w:b/>
                <w:i/>
                <w:iCs/>
              </w:rPr>
            </w:rPrChange>
          </w:rPr>
          <w:fldChar w:fldCharType="begin"/>
        </w:r>
        <w:r w:rsidRPr="00E54B8C">
          <w:rPr>
            <w:sz w:val="20"/>
            <w:szCs w:val="20"/>
            <w:rPrChange w:id="589" w:author="Sottara, Davide" w:date="2021-03-20T16:44:00Z">
              <w:rPr>
                <w:b/>
                <w:i/>
                <w:iCs/>
              </w:rPr>
            </w:rPrChange>
          </w:rPr>
          <w:instrText xml:space="preserve"> SEQ Figure \* ARABIC </w:instrText>
        </w:r>
      </w:ins>
      <w:r w:rsidRPr="00E54B8C">
        <w:rPr>
          <w:sz w:val="20"/>
          <w:szCs w:val="20"/>
          <w:rPrChange w:id="590" w:author="Sottara, Davide" w:date="2021-03-20T16:44:00Z">
            <w:rPr>
              <w:b/>
              <w:i/>
              <w:iCs/>
            </w:rPr>
          </w:rPrChange>
        </w:rPr>
        <w:fldChar w:fldCharType="separate"/>
      </w:r>
      <w:ins w:id="591" w:author="Sottara, Davide" w:date="2021-03-20T16:44:00Z">
        <w:r>
          <w:rPr>
            <w:noProof/>
            <w:sz w:val="20"/>
            <w:szCs w:val="20"/>
          </w:rPr>
          <w:t>25</w:t>
        </w:r>
      </w:ins>
      <w:ins w:id="592" w:author="Sottara, Davide" w:date="2021-03-20T16:43:00Z">
        <w:r w:rsidRPr="00E54B8C">
          <w:rPr>
            <w:sz w:val="20"/>
            <w:szCs w:val="20"/>
            <w:rPrChange w:id="593" w:author="Sottara, Davide" w:date="2021-03-20T16:44:00Z">
              <w:rPr>
                <w:b/>
                <w:i/>
                <w:iCs/>
              </w:rPr>
            </w:rPrChange>
          </w:rPr>
          <w:fldChar w:fldCharType="end"/>
        </w:r>
        <w:r w:rsidRPr="00E54B8C">
          <w:rPr>
            <w:sz w:val="20"/>
            <w:szCs w:val="20"/>
            <w:rPrChange w:id="594" w:author="Sottara, Davide" w:date="2021-03-20T16:44:00Z">
              <w:rPr>
                <w:b/>
                <w:i/>
                <w:iCs/>
              </w:rPr>
            </w:rPrChange>
          </w:rPr>
          <w:t xml:space="preserve">. </w:t>
        </w:r>
      </w:ins>
      <w:ins w:id="595" w:author="Sottara, Davide" w:date="2021-03-20T16:44:00Z">
        <w:r w:rsidRPr="00E54B8C">
          <w:rPr>
            <w:sz w:val="20"/>
            <w:szCs w:val="20"/>
            <w:rPrChange w:id="596" w:author="Sottara, Davide" w:date="2021-03-20T16:44:00Z">
              <w:rPr>
                <w:b/>
                <w:i/>
                <w:iCs/>
              </w:rPr>
            </w:rPrChange>
          </w:rPr>
          <w:t>Chaining Operations for Delivery</w:t>
        </w:r>
      </w:ins>
      <w:r w:rsidR="001E26C4">
        <w:br/>
      </w:r>
    </w:p>
    <w:p w14:paraId="2F7F814A" w14:textId="77777777" w:rsidR="001E26C4" w:rsidRPr="0060051C" w:rsidRDefault="001E26C4" w:rsidP="001E26C4">
      <w:pPr>
        <w:tabs>
          <w:tab w:val="left" w:pos="0"/>
        </w:tabs>
        <w:rPr>
          <w:b/>
          <w:sz w:val="28"/>
          <w:szCs w:val="28"/>
        </w:rPr>
      </w:pPr>
    </w:p>
    <w:p w14:paraId="7EF9F47B" w14:textId="77777777" w:rsidR="00172779" w:rsidRDefault="00172779" w:rsidP="004225FF">
      <w:pPr>
        <w:tabs>
          <w:tab w:val="left" w:pos="0"/>
        </w:tabs>
      </w:pPr>
    </w:p>
    <w:p w14:paraId="48C23EEF" w14:textId="77777777" w:rsidR="001E26C4" w:rsidRDefault="001E26C4">
      <w:pPr>
        <w:rPr>
          <w:rFonts w:ascii="Arial" w:eastAsia="Arial" w:hAnsi="Arial" w:cs="Arial"/>
          <w:b/>
          <w:color w:val="000000"/>
          <w:sz w:val="36"/>
          <w:szCs w:val="36"/>
        </w:rPr>
      </w:pPr>
      <w:bookmarkStart w:id="597" w:name="_oy0o1smrm5ul" w:colFirst="0" w:colLast="0"/>
      <w:bookmarkStart w:id="598" w:name="_Ref49082193"/>
      <w:bookmarkEnd w:id="597"/>
      <w:r>
        <w:br w:type="page"/>
      </w:r>
    </w:p>
    <w:p w14:paraId="130B1710" w14:textId="02E93C7D" w:rsidR="002550F4" w:rsidRDefault="002550F4" w:rsidP="002550F4">
      <w:pPr>
        <w:pStyle w:val="Heading1"/>
        <w:numPr>
          <w:ilvl w:val="0"/>
          <w:numId w:val="1"/>
        </w:numPr>
      </w:pPr>
      <w:bookmarkStart w:id="599" w:name="_Toc65413961"/>
      <w:r w:rsidRPr="00AB5E79">
        <w:lastRenderedPageBreak/>
        <w:t>Architectural Styles</w:t>
      </w:r>
      <w:bookmarkEnd w:id="598"/>
      <w:r w:rsidR="00AB5E79">
        <w:t xml:space="preserve"> (informative)</w:t>
      </w:r>
      <w:bookmarkEnd w:id="599"/>
    </w:p>
    <w:p w14:paraId="516C4F17" w14:textId="77777777" w:rsidR="002550F4" w:rsidRPr="004D6393" w:rsidRDefault="002550F4" w:rsidP="004D6393">
      <w:pPr>
        <w:pStyle w:val="Heading2"/>
        <w:numPr>
          <w:ilvl w:val="1"/>
          <w:numId w:val="1"/>
        </w:numPr>
        <w:tabs>
          <w:tab w:val="left" w:pos="0"/>
        </w:tabs>
      </w:pPr>
      <w:bookmarkStart w:id="600" w:name="_Toc65413962"/>
      <w:r w:rsidRPr="004D6393">
        <w:t>Integration Styles</w:t>
      </w:r>
      <w:bookmarkEnd w:id="600"/>
    </w:p>
    <w:p w14:paraId="6D463855" w14:textId="2B5BDFAA" w:rsidR="002550F4" w:rsidRPr="0060051C" w:rsidRDefault="002550F4" w:rsidP="00FF4C5B">
      <w:pPr>
        <w:pStyle w:val="Textbody"/>
      </w:pPr>
      <w:r w:rsidRPr="0060051C">
        <w:t>Interf</w:t>
      </w:r>
      <w:r w:rsidRPr="00F1614B">
        <w:t xml:space="preserve">ace-mediated </w:t>
      </w:r>
      <w:r w:rsidR="00FF4C5B">
        <w:t>o</w:t>
      </w:r>
      <w:r w:rsidRPr="00F1614B">
        <w:t>bject</w:t>
      </w:r>
      <w:r w:rsidR="00FF4C5B">
        <w:t>-o</w:t>
      </w:r>
      <w:r w:rsidRPr="00F1614B">
        <w:t xml:space="preserve">riented libraries, RMI/RPC and Web Services are just a few of the possible architectural paradigms that can be used to connect an (API4KP) client and server. The following list describes </w:t>
      </w:r>
      <w:proofErr w:type="gramStart"/>
      <w:r w:rsidRPr="00F1614B">
        <w:t>a number of</w:t>
      </w:r>
      <w:proofErr w:type="gramEnd"/>
      <w:r w:rsidRPr="00F1614B">
        <w:t xml:space="preserve"> additional options, differ</w:t>
      </w:r>
      <w:r w:rsidRPr="002E0E4F">
        <w:t xml:space="preserve">entiated in terms of the degree of coupling between the client and the server. The alternatives </w:t>
      </w:r>
      <w:r w:rsidRPr="0060051C">
        <w:t>can be classified along a number of ‘dimensions’ which defined the main qualities of a given style.</w:t>
      </w:r>
    </w:p>
    <w:p w14:paraId="39EBF71C" w14:textId="77777777" w:rsidR="002550F4" w:rsidRPr="0060051C" w:rsidRDefault="002550F4" w:rsidP="002550F4"/>
    <w:p w14:paraId="2C73CC1C" w14:textId="77777777" w:rsidR="002550F4" w:rsidRPr="0060051C" w:rsidRDefault="002550F4" w:rsidP="002550F4">
      <w:pPr>
        <w:numPr>
          <w:ilvl w:val="0"/>
          <w:numId w:val="28"/>
        </w:numPr>
        <w:tabs>
          <w:tab w:val="left" w:pos="0"/>
        </w:tabs>
        <w:rPr>
          <w:b/>
        </w:rPr>
      </w:pPr>
      <w:r w:rsidRPr="0060051C">
        <w:rPr>
          <w:b/>
        </w:rPr>
        <w:t xml:space="preserve">Direct </w:t>
      </w:r>
      <w:proofErr w:type="gramStart"/>
      <w:r w:rsidRPr="0060051C">
        <w:rPr>
          <w:b/>
        </w:rPr>
        <w:t>Strongly-Coupled</w:t>
      </w:r>
      <w:proofErr w:type="gramEnd"/>
      <w:r w:rsidRPr="0060051C">
        <w:rPr>
          <w:b/>
        </w:rPr>
        <w:t xml:space="preserve"> API4KB Access</w:t>
      </w:r>
    </w:p>
    <w:p w14:paraId="716A06F7" w14:textId="77777777" w:rsidR="002550F4" w:rsidRPr="0060051C" w:rsidRDefault="002550F4" w:rsidP="002550F4">
      <w:pPr>
        <w:tabs>
          <w:tab w:val="left" w:pos="0"/>
        </w:tabs>
      </w:pPr>
      <w:r w:rsidRPr="0060051C">
        <w:t>Strong coupling with the local client requiring direct knowledge of the (downloaded) API4KB Artifacts or direct knowledge about how the inter-process interaction and access with the remote API4KB works in ad-hoc network programming (e.g. via socket programming).</w:t>
      </w:r>
    </w:p>
    <w:p w14:paraId="0B9A25CC" w14:textId="77777777" w:rsidR="002550F4" w:rsidRPr="00F1614B" w:rsidRDefault="002550F4" w:rsidP="002550F4">
      <w:pPr>
        <w:tabs>
          <w:tab w:val="left" w:pos="0"/>
        </w:tabs>
      </w:pPr>
      <w:r w:rsidRPr="0060051C">
        <w:t xml:space="preserve">Example: </w:t>
      </w:r>
      <w:hyperlink r:id="rId131">
        <w:proofErr w:type="spellStart"/>
        <w:r w:rsidRPr="00F1614B">
          <w:t>OntoMaven</w:t>
        </w:r>
        <w:proofErr w:type="spellEnd"/>
        <w:r w:rsidRPr="00F1614B">
          <w:t xml:space="preserve"> and </w:t>
        </w:r>
        <w:proofErr w:type="spellStart"/>
        <w:r w:rsidRPr="00F1614B">
          <w:t>RuleMaven</w:t>
        </w:r>
        <w:proofErr w:type="spellEnd"/>
      </w:hyperlink>
      <w:r w:rsidRPr="0060051C">
        <w:t>.</w:t>
      </w:r>
    </w:p>
    <w:p w14:paraId="33A8C486" w14:textId="77777777" w:rsidR="002550F4" w:rsidRPr="002E0E4F" w:rsidRDefault="002550F4" w:rsidP="002550F4">
      <w:pPr>
        <w:tabs>
          <w:tab w:val="left" w:pos="0"/>
        </w:tabs>
      </w:pPr>
    </w:p>
    <w:p w14:paraId="6C88121B" w14:textId="77777777" w:rsidR="002550F4" w:rsidRPr="0060051C" w:rsidRDefault="002550F4" w:rsidP="002550F4">
      <w:pPr>
        <w:numPr>
          <w:ilvl w:val="0"/>
          <w:numId w:val="37"/>
        </w:numPr>
        <w:tabs>
          <w:tab w:val="left" w:pos="0"/>
        </w:tabs>
      </w:pPr>
      <w:proofErr w:type="gramStart"/>
      <w:r w:rsidRPr="0060051C">
        <w:rPr>
          <w:b/>
        </w:rPr>
        <w:t>Loosely-coupled</w:t>
      </w:r>
      <w:proofErr w:type="gramEnd"/>
      <w:r w:rsidRPr="0060051C">
        <w:rPr>
          <w:b/>
        </w:rPr>
        <w:t xml:space="preserve"> Remote Invocation via API4KB Interfaces</w:t>
      </w:r>
    </w:p>
    <w:p w14:paraId="3B2B9650" w14:textId="77777777" w:rsidR="002550F4" w:rsidRPr="0060051C" w:rsidRDefault="002550F4" w:rsidP="002550F4">
      <w:pPr>
        <w:tabs>
          <w:tab w:val="left" w:pos="0"/>
        </w:tabs>
      </w:pPr>
      <w:r w:rsidRPr="0060051C">
        <w:t xml:space="preserve">Wide range of techniques based on a </w:t>
      </w:r>
      <w:proofErr w:type="gramStart"/>
      <w:r w:rsidRPr="0060051C">
        <w:t>loosely-coupled</w:t>
      </w:r>
      <w:proofErr w:type="gramEnd"/>
      <w:r w:rsidRPr="0060051C">
        <w:t xml:space="preserve"> two-way exchange via an interface between communicating entities.</w:t>
      </w:r>
    </w:p>
    <w:p w14:paraId="12324253" w14:textId="77777777" w:rsidR="002550F4" w:rsidRPr="0060051C" w:rsidRDefault="002550F4" w:rsidP="002550F4">
      <w:pPr>
        <w:tabs>
          <w:tab w:val="left" w:pos="0"/>
        </w:tabs>
      </w:pPr>
    </w:p>
    <w:p w14:paraId="2D2713AA" w14:textId="77777777" w:rsidR="002550F4" w:rsidRPr="0060051C" w:rsidRDefault="002550F4" w:rsidP="002550F4">
      <w:pPr>
        <w:numPr>
          <w:ilvl w:val="0"/>
          <w:numId w:val="41"/>
        </w:numPr>
        <w:tabs>
          <w:tab w:val="left" w:pos="0"/>
        </w:tabs>
      </w:pPr>
      <w:r w:rsidRPr="0060051C">
        <w:rPr>
          <w:b/>
        </w:rPr>
        <w:t>Request-Reply Protocols</w:t>
      </w:r>
    </w:p>
    <w:p w14:paraId="4F2A2C5C" w14:textId="77777777" w:rsidR="002550F4" w:rsidRPr="0060051C" w:rsidRDefault="002550F4" w:rsidP="002550F4">
      <w:pPr>
        <w:tabs>
          <w:tab w:val="left" w:pos="0"/>
        </w:tabs>
      </w:pPr>
      <w:r w:rsidRPr="0060051C">
        <w:t>Protocols involve pairwise exchange of messages from client to server and from server back to client with the first message containing an encoding of operation to be executed at the server, the second message contains the result (encoded as an array of bytes). Paradigm is rather primitive (in contrast to RPC/RMI) and typically only used for e.g. embedded systems where performance is very important. Approach is also used by e.g. the http protocol.</w:t>
      </w:r>
    </w:p>
    <w:p w14:paraId="1FF4A9D4" w14:textId="77777777" w:rsidR="002550F4" w:rsidRPr="0060051C" w:rsidRDefault="002550F4" w:rsidP="002550F4">
      <w:pPr>
        <w:tabs>
          <w:tab w:val="left" w:pos="0"/>
        </w:tabs>
      </w:pPr>
    </w:p>
    <w:p w14:paraId="0823ECC8" w14:textId="77777777" w:rsidR="002550F4" w:rsidRPr="0060051C" w:rsidRDefault="002550F4" w:rsidP="002550F4">
      <w:pPr>
        <w:numPr>
          <w:ilvl w:val="0"/>
          <w:numId w:val="38"/>
        </w:numPr>
        <w:tabs>
          <w:tab w:val="left" w:pos="0"/>
        </w:tabs>
      </w:pPr>
      <w:r w:rsidRPr="0060051C">
        <w:rPr>
          <w:b/>
        </w:rPr>
        <w:t>Remote Procedure Calls</w:t>
      </w:r>
    </w:p>
    <w:p w14:paraId="653F6210" w14:textId="77777777" w:rsidR="002550F4" w:rsidRPr="0060051C" w:rsidRDefault="002550F4" w:rsidP="002550F4">
      <w:pPr>
        <w:tabs>
          <w:tab w:val="left" w:pos="0"/>
        </w:tabs>
      </w:pPr>
      <w:r w:rsidRPr="0060051C">
        <w:t>Examples, e.g. Web Services, stateless REST Web Services, Enterprise Service Bus, …</w:t>
      </w:r>
    </w:p>
    <w:p w14:paraId="4BA1DC80" w14:textId="77777777" w:rsidR="002550F4" w:rsidRPr="0060051C" w:rsidRDefault="002550F4" w:rsidP="002550F4">
      <w:pPr>
        <w:tabs>
          <w:tab w:val="left" w:pos="0"/>
        </w:tabs>
      </w:pPr>
    </w:p>
    <w:p w14:paraId="1B94E86E" w14:textId="77777777" w:rsidR="002550F4" w:rsidRPr="0060051C" w:rsidRDefault="002550F4" w:rsidP="002550F4">
      <w:pPr>
        <w:numPr>
          <w:ilvl w:val="0"/>
          <w:numId w:val="40"/>
        </w:numPr>
        <w:tabs>
          <w:tab w:val="left" w:pos="0"/>
        </w:tabs>
      </w:pPr>
      <w:r w:rsidRPr="0060051C">
        <w:rPr>
          <w:b/>
        </w:rPr>
        <w:t>Remote Method Invocation</w:t>
      </w:r>
    </w:p>
    <w:p w14:paraId="3AA573D7" w14:textId="77777777" w:rsidR="002550F4" w:rsidRPr="0060051C" w:rsidRDefault="002550F4" w:rsidP="002550F4">
      <w:pPr>
        <w:tabs>
          <w:tab w:val="left" w:pos="0"/>
        </w:tabs>
      </w:pPr>
      <w:r w:rsidRPr="0060051C">
        <w:t>Resembles RPC in the world of distributed objects. Distributed Object Middleware, e.g. Java RMI (which is restricted to Java). OMG CORBA is a multi-language solution with a declarative Interface Description Language (IDL). Usually developers choose to invoke CORBA methods through a static interface, which is obtained by using an automated tool to translate the IDL into the chosen implementation language. However, it is also possible to formulate a CORBA message using the facilities of the Dynamic Invocation Interface (DII).</w:t>
      </w:r>
    </w:p>
    <w:p w14:paraId="7859DB90" w14:textId="77777777" w:rsidR="002550F4" w:rsidRPr="0060051C" w:rsidRDefault="002550F4" w:rsidP="002550F4">
      <w:pPr>
        <w:tabs>
          <w:tab w:val="left" w:pos="0"/>
        </w:tabs>
      </w:pPr>
    </w:p>
    <w:p w14:paraId="2A492910" w14:textId="77777777" w:rsidR="002550F4" w:rsidRPr="0060051C" w:rsidRDefault="002550F4" w:rsidP="002550F4">
      <w:pPr>
        <w:numPr>
          <w:ilvl w:val="0"/>
          <w:numId w:val="25"/>
        </w:numPr>
        <w:tabs>
          <w:tab w:val="left" w:pos="0"/>
        </w:tabs>
      </w:pPr>
      <w:r w:rsidRPr="0060051C">
        <w:rPr>
          <w:b/>
        </w:rPr>
        <w:t>Distributed Components</w:t>
      </w:r>
    </w:p>
    <w:p w14:paraId="53B90721" w14:textId="77777777" w:rsidR="002550F4" w:rsidRPr="00F1614B" w:rsidRDefault="002550F4" w:rsidP="002550F4">
      <w:pPr>
        <w:tabs>
          <w:tab w:val="left" w:pos="0"/>
        </w:tabs>
      </w:pPr>
      <w:r w:rsidRPr="0060051C">
        <w:t xml:space="preserve">A unit of composition with contractually specified interfaces and explicit content dependencies only. Component is specified in terms of a contract which includes a set of provided interfaces (interfaces that the component offers as a service to other components) and required interfaces (dependencies that this component has on other components). A container provides managed server-side hosting environment for components and deals with the distributed systems and middleware issues. Examples, e.g. Java Beans, </w:t>
      </w:r>
      <w:proofErr w:type="spellStart"/>
      <w:r w:rsidRPr="0060051C">
        <w:t>Corba</w:t>
      </w:r>
      <w:proofErr w:type="spellEnd"/>
      <w:r w:rsidRPr="0060051C">
        <w:t xml:space="preserve"> Component Model, </w:t>
      </w:r>
      <w:hyperlink r:id="rId132">
        <w:proofErr w:type="spellStart"/>
        <w:r w:rsidRPr="00F1614B">
          <w:t>OntoMaven</w:t>
        </w:r>
        <w:proofErr w:type="spellEnd"/>
        <w:r w:rsidRPr="00F1614B">
          <w:t xml:space="preserve"> As</w:t>
        </w:r>
        <w:r w:rsidRPr="002E0E4F">
          <w:t>pect-Oriented Component Model</w:t>
        </w:r>
      </w:hyperlink>
      <w:r w:rsidRPr="0060051C">
        <w:t>, …</w:t>
      </w:r>
    </w:p>
    <w:p w14:paraId="7C535F4A" w14:textId="77777777" w:rsidR="002550F4" w:rsidRPr="002E0E4F" w:rsidRDefault="002550F4" w:rsidP="002550F4">
      <w:pPr>
        <w:tabs>
          <w:tab w:val="left" w:pos="0"/>
        </w:tabs>
      </w:pPr>
    </w:p>
    <w:p w14:paraId="257BA613" w14:textId="77777777" w:rsidR="002550F4" w:rsidRPr="0060051C" w:rsidRDefault="002550F4" w:rsidP="002550F4">
      <w:pPr>
        <w:numPr>
          <w:ilvl w:val="0"/>
          <w:numId w:val="18"/>
        </w:numPr>
        <w:tabs>
          <w:tab w:val="left" w:pos="0"/>
        </w:tabs>
      </w:pPr>
      <w:r w:rsidRPr="0060051C">
        <w:rPr>
          <w:b/>
        </w:rPr>
        <w:t>Decoupled Indirect Communication</w:t>
      </w:r>
    </w:p>
    <w:p w14:paraId="139EFB0D" w14:textId="77777777" w:rsidR="002550F4" w:rsidRPr="0060051C" w:rsidRDefault="002550F4" w:rsidP="002550F4">
      <w:pPr>
        <w:tabs>
          <w:tab w:val="left" w:pos="0"/>
        </w:tabs>
      </w:pPr>
      <w:r w:rsidRPr="0060051C">
        <w:t>Indirect decoupled techniques where sender and receiver are time and space uncoupled via an intermediary. Indirect communication between entities in a distributed system through an intermediary with no direct coupling between the sender and the receiver(s), e.g. event routing in publish-subscribe middleware (based e.g. on peer-to-peer), streaming to a cloud, ….</w:t>
      </w:r>
    </w:p>
    <w:p w14:paraId="5511D486" w14:textId="77777777" w:rsidR="002550F4" w:rsidRPr="0060051C" w:rsidRDefault="002550F4" w:rsidP="002550F4">
      <w:pPr>
        <w:tabs>
          <w:tab w:val="left" w:pos="0"/>
        </w:tabs>
      </w:pPr>
    </w:p>
    <w:p w14:paraId="2812F85D" w14:textId="77777777" w:rsidR="002550F4" w:rsidRPr="0060051C" w:rsidRDefault="002550F4" w:rsidP="002550F4">
      <w:pPr>
        <w:numPr>
          <w:ilvl w:val="0"/>
          <w:numId w:val="2"/>
        </w:numPr>
        <w:tabs>
          <w:tab w:val="left" w:pos="0"/>
        </w:tabs>
      </w:pPr>
      <w:r w:rsidRPr="0060051C">
        <w:rPr>
          <w:b/>
        </w:rPr>
        <w:t>Publish Subscribe and Distributed Event Based Systems</w:t>
      </w:r>
    </w:p>
    <w:p w14:paraId="7ACEDFE6" w14:textId="77777777" w:rsidR="002550F4" w:rsidRPr="0060051C" w:rsidRDefault="002550F4" w:rsidP="002550F4">
      <w:pPr>
        <w:tabs>
          <w:tab w:val="left" w:pos="0"/>
        </w:tabs>
      </w:pPr>
      <w:r w:rsidRPr="0060051C">
        <w:t xml:space="preserve">Publish-subscribe with event-based communication through propagation of events (via an underlying overlay network, e.g. structured and unstructured peer-to-peer or </w:t>
      </w:r>
      <w:proofErr w:type="gramStart"/>
      <w:r w:rsidRPr="0060051C">
        <w:t>other</w:t>
      </w:r>
      <w:proofErr w:type="gramEnd"/>
      <w:r w:rsidRPr="0060051C">
        <w:t xml:space="preserve"> broker overlay). Publishers publish structured events to an event service (responsible for event routing and matching) and </w:t>
      </w:r>
      <w:proofErr w:type="gramStart"/>
      <w:r w:rsidRPr="0060051C">
        <w:t>subscribers</w:t>
      </w:r>
      <w:proofErr w:type="gramEnd"/>
      <w:r w:rsidRPr="0060051C">
        <w:t xml:space="preserve"> express interest in particular events through subscriptions. Distributed Event Based Systems and Event Streaming with Complex Event Processing (CEP) in Event Processing Agents (EPAs) deployed in Event Processing Networks (EPNs).</w:t>
      </w:r>
    </w:p>
    <w:p w14:paraId="6D706BC5" w14:textId="77777777" w:rsidR="002550F4" w:rsidRPr="0060051C" w:rsidRDefault="002550F4" w:rsidP="002550F4">
      <w:pPr>
        <w:tabs>
          <w:tab w:val="left" w:pos="0"/>
        </w:tabs>
      </w:pPr>
    </w:p>
    <w:p w14:paraId="0CE35018" w14:textId="77777777" w:rsidR="002550F4" w:rsidRPr="0060051C" w:rsidRDefault="002550F4" w:rsidP="002550F4">
      <w:pPr>
        <w:numPr>
          <w:ilvl w:val="0"/>
          <w:numId w:val="29"/>
        </w:numPr>
        <w:tabs>
          <w:tab w:val="left" w:pos="0"/>
        </w:tabs>
      </w:pPr>
      <w:r w:rsidRPr="0060051C">
        <w:rPr>
          <w:b/>
        </w:rPr>
        <w:t>Group communication</w:t>
      </w:r>
    </w:p>
    <w:p w14:paraId="07844F03" w14:textId="77777777" w:rsidR="002550F4" w:rsidRPr="0060051C" w:rsidRDefault="002550F4" w:rsidP="002550F4">
      <w:pPr>
        <w:tabs>
          <w:tab w:val="left" w:pos="0"/>
        </w:tabs>
      </w:pPr>
      <w:r w:rsidRPr="0060051C">
        <w:t>Broadcast and multicast.</w:t>
      </w:r>
    </w:p>
    <w:p w14:paraId="79D7D298" w14:textId="77777777" w:rsidR="002550F4" w:rsidRPr="0060051C" w:rsidRDefault="002550F4" w:rsidP="002550F4">
      <w:pPr>
        <w:tabs>
          <w:tab w:val="left" w:pos="0"/>
        </w:tabs>
      </w:pPr>
    </w:p>
    <w:p w14:paraId="67B70D5F" w14:textId="77777777" w:rsidR="002550F4" w:rsidRPr="0060051C" w:rsidRDefault="002550F4" w:rsidP="002550F4">
      <w:pPr>
        <w:numPr>
          <w:ilvl w:val="0"/>
          <w:numId w:val="16"/>
        </w:numPr>
        <w:tabs>
          <w:tab w:val="left" w:pos="0"/>
        </w:tabs>
      </w:pPr>
      <w:r w:rsidRPr="0060051C">
        <w:rPr>
          <w:b/>
        </w:rPr>
        <w:t>Shared Resources</w:t>
      </w:r>
    </w:p>
    <w:p w14:paraId="7488F4F6" w14:textId="77777777" w:rsidR="002550F4" w:rsidRPr="0060051C" w:rsidRDefault="002550F4" w:rsidP="002550F4">
      <w:pPr>
        <w:tabs>
          <w:tab w:val="left" w:pos="0"/>
        </w:tabs>
      </w:pPr>
      <w:r w:rsidRPr="0060051C">
        <w:t>Examples, e.g. Tuple Spaces, Distributed Shared Memory, Message Queues (e.g., JMS, Active MQ, …)</w:t>
      </w:r>
    </w:p>
    <w:p w14:paraId="452A8072" w14:textId="77777777" w:rsidR="002550F4" w:rsidRPr="0060051C" w:rsidRDefault="002550F4" w:rsidP="002550F4">
      <w:pPr>
        <w:tabs>
          <w:tab w:val="left" w:pos="0"/>
        </w:tabs>
      </w:pPr>
    </w:p>
    <w:p w14:paraId="0A8E71A8" w14:textId="77777777" w:rsidR="002550F4" w:rsidRPr="0060051C" w:rsidRDefault="002550F4" w:rsidP="002550F4">
      <w:pPr>
        <w:numPr>
          <w:ilvl w:val="0"/>
          <w:numId w:val="45"/>
        </w:numPr>
        <w:tabs>
          <w:tab w:val="left" w:pos="0"/>
        </w:tabs>
      </w:pPr>
      <w:r w:rsidRPr="0060051C">
        <w:rPr>
          <w:b/>
        </w:rPr>
        <w:t>Asynchronous Messaging Libraries</w:t>
      </w:r>
    </w:p>
    <w:p w14:paraId="15AADE26" w14:textId="77777777" w:rsidR="002550F4" w:rsidRPr="0060051C" w:rsidRDefault="002550F4" w:rsidP="002550F4">
      <w:pPr>
        <w:tabs>
          <w:tab w:val="left" w:pos="0"/>
        </w:tabs>
      </w:pPr>
      <w:r w:rsidRPr="0060051C">
        <w:t xml:space="preserve">Libraries exist which combine and can be used according to a number of the different, above mentioned messaging patterns, e.g. </w:t>
      </w:r>
      <w:hyperlink r:id="rId133">
        <w:r w:rsidRPr="00F1614B">
          <w:t>0MQ</w:t>
        </w:r>
      </w:hyperlink>
      <w:r w:rsidRPr="0060051C">
        <w:t xml:space="preserve"> (</w:t>
      </w:r>
      <w:proofErr w:type="spellStart"/>
      <w:r w:rsidRPr="0060051C">
        <w:t>ZeroMQ</w:t>
      </w:r>
      <w:proofErr w:type="spellEnd"/>
      <w:r w:rsidRPr="0060051C">
        <w:t>) is a lightweight messaging system specially designed for high throughput and low latency scenarios</w:t>
      </w:r>
      <w:r w:rsidRPr="00F1614B">
        <w:t xml:space="preserve"> as in IoT, low-level eve</w:t>
      </w:r>
      <w:r w:rsidRPr="002E0E4F">
        <w:t>nt streaming etc. It provides “sockets” (a many-to-many connection generalizing the concept of n</w:t>
      </w:r>
      <w:r w:rsidRPr="0060051C">
        <w:t xml:space="preserve">etwork socket) which each operate according to a specific messaging pattern (e.g. RPC, pub-sub, …), which (in contrast to e.g. more advanced messaging queue servers and enterprise service bus </w:t>
      </w:r>
      <w:proofErr w:type="spellStart"/>
      <w:r w:rsidRPr="0060051C">
        <w:t>middlewares</w:t>
      </w:r>
      <w:proofErr w:type="spellEnd"/>
      <w:r w:rsidRPr="0060051C">
        <w:t>) need to be manually implement by combining various pieces of the framework (see ad-hoc network programming with sockets and devices in strong coupling category).</w:t>
      </w:r>
    </w:p>
    <w:p w14:paraId="57192069" w14:textId="77777777" w:rsidR="002550F4" w:rsidRPr="0060051C" w:rsidRDefault="002550F4" w:rsidP="002550F4">
      <w:pPr>
        <w:tabs>
          <w:tab w:val="left" w:pos="0"/>
        </w:tabs>
      </w:pPr>
      <w:r w:rsidRPr="0060051C">
        <w:t>higher-level message queue middleware such as Erlang (RabbitMQ), C (</w:t>
      </w:r>
      <w:proofErr w:type="spellStart"/>
      <w:r w:rsidRPr="0060051C">
        <w:t>beanstalkd</w:t>
      </w:r>
      <w:proofErr w:type="spellEnd"/>
      <w:r w:rsidRPr="0060051C">
        <w:t xml:space="preserve">), Ruby (Starling or Sparrow), Scala (Kestrel, Kafka) or Java (ActiveMQ), and Enterprise Service Bus middleware such as </w:t>
      </w:r>
      <w:proofErr w:type="spellStart"/>
      <w:r w:rsidRPr="0060051C">
        <w:t>OpenESB</w:t>
      </w:r>
      <w:proofErr w:type="spellEnd"/>
      <w:r w:rsidRPr="0060051C">
        <w:t>, Mule ESB, …</w:t>
      </w:r>
    </w:p>
    <w:p w14:paraId="79FD365B" w14:textId="77777777" w:rsidR="002550F4" w:rsidRPr="0060051C" w:rsidRDefault="002550F4" w:rsidP="002550F4">
      <w:pPr>
        <w:tabs>
          <w:tab w:val="left" w:pos="0"/>
        </w:tabs>
      </w:pPr>
    </w:p>
    <w:p w14:paraId="021B3594" w14:textId="77777777" w:rsidR="002550F4" w:rsidRPr="0060051C" w:rsidRDefault="002550F4" w:rsidP="002550F4">
      <w:pPr>
        <w:tabs>
          <w:tab w:val="left" w:pos="0"/>
        </w:tabs>
        <w:spacing w:after="220" w:line="288" w:lineRule="auto"/>
        <w:rPr>
          <w:b/>
        </w:rPr>
      </w:pPr>
      <w:r w:rsidRPr="0060051C">
        <w:rPr>
          <w:b/>
        </w:rPr>
        <w:t>Summary of Dimensions</w:t>
      </w:r>
    </w:p>
    <w:p w14:paraId="68E30D42" w14:textId="77777777" w:rsidR="002550F4" w:rsidRPr="0060051C" w:rsidRDefault="002550F4" w:rsidP="002550F4">
      <w:pPr>
        <w:numPr>
          <w:ilvl w:val="0"/>
          <w:numId w:val="4"/>
        </w:numPr>
        <w:tabs>
          <w:tab w:val="left" w:pos="0"/>
        </w:tabs>
      </w:pPr>
      <w:r w:rsidRPr="0060051C">
        <w:rPr>
          <w:b/>
        </w:rPr>
        <w:t>Time Uncoupling</w:t>
      </w:r>
      <w:r w:rsidRPr="0060051C">
        <w:t xml:space="preserve"> - The sender and the receiver(s) can have independent lifetimes</w:t>
      </w:r>
    </w:p>
    <w:p w14:paraId="69809A68" w14:textId="77777777" w:rsidR="002550F4" w:rsidRPr="0060051C" w:rsidRDefault="002550F4" w:rsidP="002550F4">
      <w:pPr>
        <w:numPr>
          <w:ilvl w:val="0"/>
          <w:numId w:val="4"/>
        </w:numPr>
        <w:tabs>
          <w:tab w:val="left" w:pos="0"/>
        </w:tabs>
      </w:pPr>
      <w:r w:rsidRPr="0060051C">
        <w:rPr>
          <w:b/>
        </w:rPr>
        <w:t>Space Uncoupling</w:t>
      </w:r>
      <w:r w:rsidRPr="0060051C">
        <w:t xml:space="preserve"> - The sender does not know or need to know the identity of the receiver(s), and vice versa</w:t>
      </w:r>
    </w:p>
    <w:p w14:paraId="05B07B2D" w14:textId="77777777" w:rsidR="002550F4" w:rsidRPr="0060051C" w:rsidRDefault="002550F4" w:rsidP="002550F4">
      <w:pPr>
        <w:numPr>
          <w:ilvl w:val="0"/>
          <w:numId w:val="4"/>
        </w:numPr>
        <w:tabs>
          <w:tab w:val="left" w:pos="0"/>
        </w:tabs>
      </w:pPr>
      <w:r w:rsidRPr="0060051C">
        <w:rPr>
          <w:b/>
        </w:rPr>
        <w:t xml:space="preserve">Synchronous </w:t>
      </w:r>
      <w:r w:rsidRPr="0060051C">
        <w:t>vs.</w:t>
      </w:r>
      <w:r w:rsidRPr="0060051C">
        <w:rPr>
          <w:b/>
        </w:rPr>
        <w:t xml:space="preserve"> Asynchronous Communication </w:t>
      </w:r>
      <w:r w:rsidRPr="0060051C">
        <w:t>- sender sends a message and then continues without blocking</w:t>
      </w:r>
    </w:p>
    <w:p w14:paraId="5E721655" w14:textId="77777777" w:rsidR="002550F4" w:rsidRPr="0060051C" w:rsidRDefault="002550F4" w:rsidP="002550F4">
      <w:pPr>
        <w:numPr>
          <w:ilvl w:val="0"/>
          <w:numId w:val="4"/>
        </w:numPr>
        <w:tabs>
          <w:tab w:val="left" w:pos="0"/>
        </w:tabs>
      </w:pPr>
      <w:r w:rsidRPr="0060051C">
        <w:rPr>
          <w:b/>
        </w:rPr>
        <w:t>Centralized</w:t>
      </w:r>
      <w:r w:rsidRPr="0060051C">
        <w:t xml:space="preserve"> vs. </w:t>
      </w:r>
      <w:r w:rsidRPr="0060051C">
        <w:rPr>
          <w:b/>
        </w:rPr>
        <w:t xml:space="preserve">Distributed </w:t>
      </w:r>
      <w:proofErr w:type="spellStart"/>
      <w:r w:rsidRPr="0060051C">
        <w:rPr>
          <w:b/>
        </w:rPr>
        <w:t>b</w:t>
      </w:r>
      <w:proofErr w:type="spellEnd"/>
      <w:r w:rsidRPr="0060051C">
        <w:rPr>
          <w:b/>
        </w:rPr>
        <w:t xml:space="preserve"> Hybrid </w:t>
      </w:r>
      <w:r w:rsidRPr="0060051C">
        <w:t xml:space="preserve">Architecture </w:t>
      </w:r>
    </w:p>
    <w:p w14:paraId="59CFA26E" w14:textId="77777777" w:rsidR="002550F4" w:rsidRPr="0060051C" w:rsidRDefault="002550F4" w:rsidP="002550F4">
      <w:pPr>
        <w:numPr>
          <w:ilvl w:val="0"/>
          <w:numId w:val="4"/>
        </w:numPr>
        <w:tabs>
          <w:tab w:val="left" w:pos="0"/>
        </w:tabs>
      </w:pPr>
      <w:r w:rsidRPr="0060051C">
        <w:rPr>
          <w:b/>
        </w:rPr>
        <w:t>Structured</w:t>
      </w:r>
      <w:r w:rsidRPr="0060051C">
        <w:t xml:space="preserve"> vs. </w:t>
      </w:r>
      <w:r w:rsidRPr="0060051C">
        <w:rPr>
          <w:b/>
        </w:rPr>
        <w:t>Unstructured</w:t>
      </w:r>
      <w:r w:rsidRPr="0060051C">
        <w:t xml:space="preserve"> </w:t>
      </w:r>
      <w:r w:rsidRPr="0060051C">
        <w:rPr>
          <w:b/>
        </w:rPr>
        <w:t>Topology</w:t>
      </w:r>
    </w:p>
    <w:p w14:paraId="0D9730DA" w14:textId="77777777" w:rsidR="002550F4" w:rsidRPr="0060051C" w:rsidRDefault="002550F4" w:rsidP="002550F4">
      <w:pPr>
        <w:numPr>
          <w:ilvl w:val="0"/>
          <w:numId w:val="4"/>
        </w:numPr>
        <w:tabs>
          <w:tab w:val="left" w:pos="0"/>
        </w:tabs>
      </w:pPr>
      <w:r w:rsidRPr="0060051C">
        <w:rPr>
          <w:b/>
        </w:rPr>
        <w:t>Placement</w:t>
      </w:r>
      <w:r w:rsidRPr="0060051C">
        <w:t>: Multiple Servers, Proxy/Cache, Mobile Code</w:t>
      </w:r>
    </w:p>
    <w:p w14:paraId="7C39DB55" w14:textId="77777777" w:rsidR="002550F4" w:rsidRPr="0060051C" w:rsidRDefault="002550F4" w:rsidP="002550F4">
      <w:pPr>
        <w:numPr>
          <w:ilvl w:val="0"/>
          <w:numId w:val="4"/>
        </w:numPr>
        <w:tabs>
          <w:tab w:val="left" w:pos="0"/>
        </w:tabs>
      </w:pPr>
      <w:r w:rsidRPr="0060051C">
        <w:rPr>
          <w:b/>
        </w:rPr>
        <w:t>Architecture Styles</w:t>
      </w:r>
      <w:r w:rsidRPr="0060051C">
        <w:t>: Client-Server, Broker Overlay, Peer-to-Peer</w:t>
      </w:r>
    </w:p>
    <w:p w14:paraId="52A0384D" w14:textId="77777777" w:rsidR="002550F4" w:rsidRPr="0060051C" w:rsidRDefault="002550F4" w:rsidP="002550F4">
      <w:pPr>
        <w:numPr>
          <w:ilvl w:val="0"/>
          <w:numId w:val="4"/>
        </w:numPr>
        <w:tabs>
          <w:tab w:val="left" w:pos="0"/>
        </w:tabs>
      </w:pPr>
      <w:r w:rsidRPr="0060051C">
        <w:rPr>
          <w:b/>
        </w:rPr>
        <w:t>Multiplicity</w:t>
      </w:r>
      <w:r w:rsidRPr="0060051C">
        <w:t xml:space="preserve"> </w:t>
      </w:r>
      <w:r w:rsidRPr="0060051C">
        <w:rPr>
          <w:b/>
        </w:rPr>
        <w:t>of Message Recipients:</w:t>
      </w:r>
      <w:r w:rsidRPr="0060051C">
        <w:t xml:space="preserve"> Group Communication, Brokered/</w:t>
      </w:r>
      <w:proofErr w:type="spellStart"/>
      <w:r w:rsidRPr="0060051C">
        <w:t>Brokerless</w:t>
      </w:r>
      <w:proofErr w:type="spellEnd"/>
    </w:p>
    <w:p w14:paraId="679CB584" w14:textId="77777777" w:rsidR="002550F4" w:rsidRPr="0060051C" w:rsidRDefault="002550F4" w:rsidP="002550F4">
      <w:pPr>
        <w:numPr>
          <w:ilvl w:val="0"/>
          <w:numId w:val="4"/>
        </w:numPr>
        <w:tabs>
          <w:tab w:val="left" w:pos="0"/>
        </w:tabs>
      </w:pPr>
      <w:r w:rsidRPr="0060051C">
        <w:rPr>
          <w:b/>
        </w:rPr>
        <w:t>Directionality</w:t>
      </w:r>
      <w:r w:rsidRPr="0060051C">
        <w:t xml:space="preserve"> of Communication (Uni-/Bi-directional)</w:t>
      </w:r>
    </w:p>
    <w:p w14:paraId="01EC771A" w14:textId="77777777" w:rsidR="002550F4" w:rsidRPr="0060051C" w:rsidRDefault="002550F4" w:rsidP="002550F4">
      <w:pPr>
        <w:numPr>
          <w:ilvl w:val="0"/>
          <w:numId w:val="4"/>
        </w:numPr>
        <w:tabs>
          <w:tab w:val="left" w:pos="0"/>
        </w:tabs>
      </w:pPr>
      <w:r w:rsidRPr="0060051C">
        <w:rPr>
          <w:b/>
        </w:rPr>
        <w:t>Communication Entities</w:t>
      </w:r>
      <w:r w:rsidRPr="0060051C">
        <w:t>: Processes, Objects, Components, Services / Agents</w:t>
      </w:r>
    </w:p>
    <w:p w14:paraId="67A1D45E" w14:textId="77777777" w:rsidR="002550F4" w:rsidRPr="0060051C" w:rsidRDefault="002550F4" w:rsidP="002550F4">
      <w:pPr>
        <w:numPr>
          <w:ilvl w:val="0"/>
          <w:numId w:val="4"/>
        </w:numPr>
        <w:tabs>
          <w:tab w:val="left" w:pos="0"/>
        </w:tabs>
      </w:pPr>
      <w:r w:rsidRPr="0060051C">
        <w:t xml:space="preserve">Classification of </w:t>
      </w:r>
      <w:r w:rsidRPr="0060051C">
        <w:rPr>
          <w:b/>
        </w:rPr>
        <w:t>Endpoints</w:t>
      </w:r>
      <w:r w:rsidRPr="0060051C">
        <w:t xml:space="preserve"> (Single-/Multi-Sorted)</w:t>
      </w:r>
    </w:p>
    <w:p w14:paraId="796D32E3" w14:textId="77777777" w:rsidR="002550F4" w:rsidRPr="002550F4" w:rsidRDefault="002550F4" w:rsidP="002550F4"/>
    <w:p w14:paraId="1FFCA4C3" w14:textId="77777777" w:rsidR="002550F4" w:rsidRDefault="002550F4">
      <w:r>
        <w:br w:type="page"/>
      </w:r>
    </w:p>
    <w:p w14:paraId="5306C525" w14:textId="361F32B6" w:rsidR="002550F4" w:rsidRDefault="002550F4" w:rsidP="004D6393">
      <w:pPr>
        <w:pStyle w:val="Heading2"/>
        <w:numPr>
          <w:ilvl w:val="1"/>
          <w:numId w:val="1"/>
        </w:numPr>
        <w:tabs>
          <w:tab w:val="left" w:pos="0"/>
        </w:tabs>
      </w:pPr>
      <w:bookmarkStart w:id="601" w:name="_Toc65413963"/>
      <w:r>
        <w:lastRenderedPageBreak/>
        <w:t>Knowledge Based System Patterns</w:t>
      </w:r>
      <w:bookmarkEnd w:id="601"/>
    </w:p>
    <w:p w14:paraId="26F58EA3" w14:textId="45C5F921" w:rsidR="00172779" w:rsidRPr="00D74977" w:rsidRDefault="000D7EA1" w:rsidP="004225FF">
      <w:r w:rsidRPr="0060051C">
        <w:t>A generic Knowledge Based System (KBS) can be defined i</w:t>
      </w:r>
      <w:r w:rsidRPr="00F1614B">
        <w:t>n terms of a few key components:</w:t>
      </w:r>
    </w:p>
    <w:p w14:paraId="356DDAF5" w14:textId="77777777" w:rsidR="00172779" w:rsidRPr="002E0E4F" w:rsidRDefault="00172779" w:rsidP="004225FF"/>
    <w:p w14:paraId="5275B761" w14:textId="77777777" w:rsidR="00172779" w:rsidRPr="0060051C" w:rsidRDefault="000D7EA1" w:rsidP="00346EA4">
      <w:pPr>
        <w:numPr>
          <w:ilvl w:val="0"/>
          <w:numId w:val="44"/>
        </w:numPr>
      </w:pPr>
      <w:r w:rsidRPr="0060051C">
        <w:rPr>
          <w:b/>
        </w:rPr>
        <w:t xml:space="preserve">D - ‘Data’ or ‘Facts’ </w:t>
      </w:r>
      <w:r w:rsidRPr="0060051C">
        <w:br/>
        <w:t>true statements which are expected to be processed using the Knowledge.</w:t>
      </w:r>
    </w:p>
    <w:p w14:paraId="0908DDEE" w14:textId="77777777" w:rsidR="00172779" w:rsidRPr="0060051C" w:rsidRDefault="000D7EA1" w:rsidP="00346EA4">
      <w:pPr>
        <w:numPr>
          <w:ilvl w:val="0"/>
          <w:numId w:val="44"/>
        </w:numPr>
      </w:pPr>
      <w:r w:rsidRPr="0060051C">
        <w:rPr>
          <w:b/>
        </w:rPr>
        <w:t>K - ‘Knowledge’ - including ‘Ontologies’, ‘Models’ and/or ‘Specifications’</w:t>
      </w:r>
      <w:r w:rsidRPr="0060051C">
        <w:br/>
        <w:t>insights that allow to extract Information out of Data by means of ‘Reasoning’.</w:t>
      </w:r>
    </w:p>
    <w:p w14:paraId="3436B732" w14:textId="77777777" w:rsidR="00172779" w:rsidRPr="0060051C" w:rsidRDefault="000D7EA1" w:rsidP="00346EA4">
      <w:pPr>
        <w:numPr>
          <w:ilvl w:val="0"/>
          <w:numId w:val="44"/>
        </w:numPr>
      </w:pPr>
      <w:r w:rsidRPr="0060051C">
        <w:rPr>
          <w:b/>
        </w:rPr>
        <w:t>E - ‘Engine’ aka ‘Reasoner’</w:t>
      </w:r>
      <w:r w:rsidRPr="0060051C">
        <w:br/>
        <w:t xml:space="preserve">virtual machine (interpreter or compiler) that allows to apply the Knowledge to the Data. </w:t>
      </w:r>
    </w:p>
    <w:p w14:paraId="321EDACC" w14:textId="77777777" w:rsidR="00172779" w:rsidRPr="0060051C" w:rsidRDefault="000D7EA1" w:rsidP="00346EA4">
      <w:pPr>
        <w:numPr>
          <w:ilvl w:val="0"/>
          <w:numId w:val="44"/>
        </w:numPr>
      </w:pPr>
      <w:r w:rsidRPr="0060051C">
        <w:rPr>
          <w:b/>
        </w:rPr>
        <w:t>C - ‘Context’ - including ‘Parameters’</w:t>
      </w:r>
      <w:r w:rsidRPr="0060051C">
        <w:rPr>
          <w:b/>
        </w:rPr>
        <w:br/>
      </w:r>
      <w:r w:rsidRPr="0060051C">
        <w:t>additional information controlling the inference, and/or describing the client’s environment. May include identify information, ways to resolve references, and/or auth*ion parameters, as well as temporal/versioning information, and/or control parameters.</w:t>
      </w:r>
    </w:p>
    <w:p w14:paraId="64BC9195" w14:textId="77777777" w:rsidR="00172779" w:rsidRPr="0060051C" w:rsidRDefault="000D7EA1" w:rsidP="00346EA4">
      <w:pPr>
        <w:numPr>
          <w:ilvl w:val="0"/>
          <w:numId w:val="44"/>
        </w:numPr>
      </w:pPr>
      <w:r w:rsidRPr="0060051C">
        <w:rPr>
          <w:b/>
        </w:rPr>
        <w:t>A - ‘Answer’</w:t>
      </w:r>
      <w:r w:rsidRPr="0060051C">
        <w:br/>
        <w:t>the (part of the) computation result which satisfies the needs of a client. Ranges from anything as simple as a yes/no boolean to a full theory that is the result of an inference.</w:t>
      </w:r>
      <w:r w:rsidRPr="0060051C">
        <w:br/>
        <w:t>May or may not include additional information (see the API4KP notion of ‘Explanation’)</w:t>
      </w:r>
    </w:p>
    <w:p w14:paraId="3129FA4A" w14:textId="77777777" w:rsidR="00172779" w:rsidRPr="0060051C" w:rsidRDefault="00172779" w:rsidP="004225FF"/>
    <w:p w14:paraId="3273B7B5" w14:textId="77777777" w:rsidR="00172779" w:rsidRPr="0060051C" w:rsidRDefault="000D7EA1" w:rsidP="004225FF">
      <w:r w:rsidRPr="0060051C">
        <w:t>The existence of a ‘client’ needing the Answer, which justifies the effort in the first place, and the availability of a computing environment that allows to run the Engine, deploy the knowledge and feed the data is instead taken for granted.</w:t>
      </w:r>
    </w:p>
    <w:p w14:paraId="1C5B77E4" w14:textId="77777777" w:rsidR="00172779" w:rsidRPr="0060051C" w:rsidRDefault="00172779" w:rsidP="004225FF"/>
    <w:p w14:paraId="7C133732" w14:textId="77777777" w:rsidR="00172779" w:rsidRPr="0060051C" w:rsidRDefault="000D7EA1" w:rsidP="004225FF">
      <w:r w:rsidRPr="0060051C">
        <w:t xml:space="preserve">API4KPs are generic enough to enable the construction of any Knowledge Based System from its very foundation. However, not every KBS needs to be constructed dynamically at runtime. The purpose of this Annex is to describe more traditional KBS implementation </w:t>
      </w:r>
      <w:proofErr w:type="gramStart"/>
      <w:r w:rsidRPr="0060051C">
        <w:t>patterns, and</w:t>
      </w:r>
      <w:proofErr w:type="gramEnd"/>
      <w:r w:rsidRPr="0060051C">
        <w:t xml:space="preserve"> show how they can be mapped to an API4KP specification, whether conceptually or for actual implementation reasons, possibly to create a facade on an API4KP compliant architecture.</w:t>
      </w:r>
    </w:p>
    <w:p w14:paraId="08398369" w14:textId="77777777" w:rsidR="00172779" w:rsidRPr="0060051C" w:rsidRDefault="00172779" w:rsidP="009D2F09"/>
    <w:p w14:paraId="21730B91" w14:textId="77777777" w:rsidR="00172779" w:rsidRPr="0060051C" w:rsidRDefault="000D7EA1" w:rsidP="0060051C">
      <w:r w:rsidRPr="0060051C">
        <w:t>In general, a KBS system can be modelled in functional terms:</w:t>
      </w:r>
    </w:p>
    <w:p w14:paraId="558F8AE6" w14:textId="77777777" w:rsidR="00172779" w:rsidRPr="0060051C" w:rsidRDefault="00172779" w:rsidP="00F1614B"/>
    <w:p w14:paraId="7ED06F7E" w14:textId="77777777" w:rsidR="00172779" w:rsidRPr="0060051C" w:rsidRDefault="000D7EA1" w:rsidP="004225FF">
      <w:pPr>
        <w:rPr>
          <w:b/>
        </w:rPr>
      </w:pPr>
      <w:r w:rsidRPr="004225FF">
        <w:rPr>
          <w:rFonts w:eastAsia="Cardo"/>
          <w:b/>
        </w:rPr>
        <w:t>Answer ← Data, Knowledge, Engine, Context</w:t>
      </w:r>
    </w:p>
    <w:p w14:paraId="1D524217" w14:textId="77777777" w:rsidR="00172779" w:rsidRPr="00F1614B" w:rsidRDefault="00172779" w:rsidP="009D2F09"/>
    <w:p w14:paraId="77BE3602" w14:textId="77777777" w:rsidR="00172779" w:rsidRPr="0060051C" w:rsidRDefault="000D7EA1" w:rsidP="004225FF">
      <w:r w:rsidRPr="00D74977">
        <w:t>Different KBS implementation patterns</w:t>
      </w:r>
      <w:r w:rsidRPr="0060051C">
        <w:rPr>
          <w:vertAlign w:val="superscript"/>
        </w:rPr>
        <w:footnoteReference w:id="7"/>
      </w:r>
      <w:r w:rsidRPr="0060051C">
        <w:t xml:space="preserve"> fix some of the variables in advance, as opposed to allowing the client to specify the values in each individual call. In theory, up to 32 (2</w:t>
      </w:r>
      <w:r w:rsidRPr="00F1614B">
        <w:rPr>
          <w:vertAlign w:val="superscript"/>
        </w:rPr>
        <w:t>5</w:t>
      </w:r>
      <w:r w:rsidRPr="00D74977">
        <w:t>) combinations are possible, but</w:t>
      </w:r>
      <w:r w:rsidRPr="002E0E4F">
        <w:t xml:space="preserve"> some are more interesting and/or common t</w:t>
      </w:r>
      <w:r w:rsidRPr="0060051C">
        <w:t xml:space="preserve">han others. </w:t>
      </w:r>
    </w:p>
    <w:p w14:paraId="572AD9C5" w14:textId="77777777" w:rsidR="00172779" w:rsidRPr="0060051C" w:rsidRDefault="00172779" w:rsidP="009D2F09"/>
    <w:p w14:paraId="21F13BE7" w14:textId="77777777" w:rsidR="00172779" w:rsidRPr="004225FF" w:rsidRDefault="000D7EA1" w:rsidP="0060051C">
      <w:pPr>
        <w:pStyle w:val="Subtitle"/>
        <w:rPr>
          <w:rFonts w:ascii="Times New Roman" w:hAnsi="Times New Roman" w:cs="Times New Roman"/>
          <w:sz w:val="24"/>
          <w:szCs w:val="24"/>
        </w:rPr>
      </w:pPr>
      <w:bookmarkStart w:id="602" w:name="_6sfhgra2bgy3" w:colFirst="0" w:colLast="0"/>
      <w:bookmarkEnd w:id="602"/>
      <w:r w:rsidRPr="004225FF">
        <w:rPr>
          <w:rFonts w:ascii="Times New Roman" w:hAnsi="Times New Roman" w:cs="Times New Roman"/>
          <w:sz w:val="24"/>
          <w:szCs w:val="24"/>
        </w:rPr>
        <w:t>Query vs Test</w:t>
      </w:r>
    </w:p>
    <w:p w14:paraId="3E93BE85" w14:textId="77777777" w:rsidR="00172779" w:rsidRPr="0060051C" w:rsidRDefault="00172779" w:rsidP="00F1614B"/>
    <w:p w14:paraId="4500D799" w14:textId="77777777" w:rsidR="00172779" w:rsidRPr="002E0E4F" w:rsidRDefault="000D7EA1" w:rsidP="004225FF">
      <w:r w:rsidRPr="00F1614B">
        <w:t xml:space="preserve">Answer A, as the result of a computation, is always returned to the client by the server, regardless of the arrangement of the other parameters. This can be considered a ‘query’ to the </w:t>
      </w:r>
    </w:p>
    <w:p w14:paraId="4C5BD5E8" w14:textId="77777777" w:rsidR="00172779" w:rsidRPr="007503CF" w:rsidRDefault="000D7EA1" w:rsidP="004225FF">
      <w:pPr>
        <w:rPr>
          <w:rFonts w:ascii="Courier New" w:eastAsia="Courier New" w:hAnsi="Courier New" w:cs="Courier New"/>
        </w:rPr>
      </w:pPr>
      <w:r w:rsidRPr="007503CF">
        <w:rPr>
          <w:rFonts w:ascii="Courier New" w:eastAsia="Fira Mono" w:hAnsi="Courier New" w:cs="Courier New"/>
        </w:rPr>
        <w:t>A ← f</w:t>
      </w:r>
      <w:r w:rsidRPr="007503CF">
        <w:rPr>
          <w:rFonts w:ascii="Courier New" w:eastAsia="Courier New" w:hAnsi="Courier New" w:cs="Courier New"/>
          <w:vertAlign w:val="subscript"/>
        </w:rPr>
        <w:t>*</w:t>
      </w:r>
      <w:r w:rsidRPr="007503CF">
        <w:rPr>
          <w:rFonts w:ascii="Courier New" w:eastAsia="Courier New" w:hAnsi="Courier New" w:cs="Courier New"/>
        </w:rPr>
        <w:t>(*)</w:t>
      </w:r>
    </w:p>
    <w:p w14:paraId="7A2A1080" w14:textId="77777777" w:rsidR="00172779" w:rsidRPr="002E0E4F" w:rsidRDefault="000D7EA1" w:rsidP="004225FF">
      <w:r w:rsidRPr="0060051C">
        <w:t>A few systems, instead, allow t</w:t>
      </w:r>
      <w:r w:rsidRPr="00F1614B">
        <w:t>he client to submit a candidate ‘test’ answer, and respond whether that answer is correct or not:</w:t>
      </w:r>
    </w:p>
    <w:p w14:paraId="3AC7FBEE" w14:textId="77777777" w:rsidR="00172779" w:rsidRPr="007503CF" w:rsidRDefault="000D7EA1" w:rsidP="004225FF">
      <w:pPr>
        <w:rPr>
          <w:rFonts w:ascii="Courier New" w:eastAsia="Courier New" w:hAnsi="Courier New" w:cs="Courier New"/>
        </w:rPr>
      </w:pPr>
      <w:r w:rsidRPr="007503CF">
        <w:rPr>
          <w:rFonts w:ascii="Courier New" w:eastAsia="Fira Mono" w:hAnsi="Courier New" w:cs="Courier New"/>
        </w:rPr>
        <w:t>bool ← f</w:t>
      </w:r>
      <w:proofErr w:type="gramStart"/>
      <w:r w:rsidRPr="007503CF">
        <w:rPr>
          <w:rFonts w:ascii="Courier New" w:eastAsia="Courier New" w:hAnsi="Courier New" w:cs="Courier New"/>
          <w:vertAlign w:val="subscript"/>
        </w:rPr>
        <w:t>*</w:t>
      </w:r>
      <w:r w:rsidRPr="007503CF">
        <w:rPr>
          <w:rFonts w:ascii="Courier New" w:eastAsia="Courier New" w:hAnsi="Courier New" w:cs="Courier New"/>
        </w:rPr>
        <w:t>( A</w:t>
      </w:r>
      <w:proofErr w:type="gramEnd"/>
      <w:r w:rsidRPr="007503CF">
        <w:rPr>
          <w:rFonts w:ascii="Courier New" w:eastAsia="Courier New" w:hAnsi="Courier New" w:cs="Courier New"/>
        </w:rPr>
        <w:t>, * )</w:t>
      </w:r>
    </w:p>
    <w:p w14:paraId="2518B600" w14:textId="77777777" w:rsidR="00172779" w:rsidRPr="00F1614B" w:rsidRDefault="000D7EA1" w:rsidP="004225FF">
      <w:r w:rsidRPr="0060051C">
        <w:t xml:space="preserve">In practice, these systems are quite rare: the ‘Answer’ is generally an output. </w:t>
      </w:r>
    </w:p>
    <w:p w14:paraId="400ADDFD" w14:textId="77777777" w:rsidR="00172779" w:rsidRPr="002E0E4F" w:rsidRDefault="00172779" w:rsidP="004225FF"/>
    <w:p w14:paraId="7BF31164" w14:textId="77777777" w:rsidR="00172779" w:rsidRPr="0060051C" w:rsidRDefault="000D7EA1" w:rsidP="004225FF">
      <w:pPr>
        <w:rPr>
          <w:b/>
          <w:sz w:val="24"/>
          <w:szCs w:val="24"/>
        </w:rPr>
      </w:pPr>
      <w:r w:rsidRPr="0060051C">
        <w:rPr>
          <w:b/>
          <w:sz w:val="24"/>
          <w:szCs w:val="24"/>
        </w:rPr>
        <w:t xml:space="preserve">Input Context </w:t>
      </w:r>
    </w:p>
    <w:p w14:paraId="36EF2B68" w14:textId="77777777" w:rsidR="00172779" w:rsidRPr="0060051C" w:rsidRDefault="000D7EA1" w:rsidP="004225FF">
      <w:r w:rsidRPr="0060051C">
        <w:t xml:space="preserve">For similar pragmatic reasons, the ‘Context’ is almost always an input - or handled at a different level of abstraction (e.g. authorization). In distributed architectures, the ‘Context’ is often materialized at the </w:t>
      </w:r>
      <w:r w:rsidRPr="0060051C">
        <w:rPr>
          <w:i/>
        </w:rPr>
        <w:t>envelope</w:t>
      </w:r>
      <w:r w:rsidRPr="0060051C">
        <w:t xml:space="preserve"> level, whereas inputs and outputs are considered </w:t>
      </w:r>
      <w:r w:rsidRPr="0060051C">
        <w:rPr>
          <w:i/>
        </w:rPr>
        <w:t>payload</w:t>
      </w:r>
      <w:r w:rsidRPr="0060051C">
        <w:t xml:space="preserve">. </w:t>
      </w:r>
    </w:p>
    <w:p w14:paraId="1060F4D9" w14:textId="77777777" w:rsidR="00172779" w:rsidRPr="0060051C" w:rsidRDefault="00172779" w:rsidP="009D2F09"/>
    <w:p w14:paraId="729DE7EB" w14:textId="77777777" w:rsidR="00172779" w:rsidRPr="0060051C" w:rsidRDefault="000D7EA1" w:rsidP="009D2F09">
      <w:r w:rsidRPr="0060051C">
        <w:t>When discussing common scenarios, then, it is reasonable to start from</w:t>
      </w:r>
    </w:p>
    <w:p w14:paraId="2ED72054" w14:textId="77777777" w:rsidR="00172779" w:rsidRPr="007503CF" w:rsidRDefault="000D7EA1" w:rsidP="004225FF">
      <w:pPr>
        <w:rPr>
          <w:rFonts w:ascii="Courier New" w:eastAsia="Courier New" w:hAnsi="Courier New" w:cs="Courier New"/>
          <w:b/>
        </w:rPr>
      </w:pPr>
      <w:r w:rsidRPr="007503CF">
        <w:rPr>
          <w:rFonts w:ascii="Courier New" w:eastAsia="Fira Mono" w:hAnsi="Courier New" w:cs="Courier New"/>
          <w:b/>
        </w:rPr>
        <w:t>A ← f</w:t>
      </w:r>
      <w:proofErr w:type="gramStart"/>
      <w:r w:rsidRPr="007503CF">
        <w:rPr>
          <w:rFonts w:ascii="Courier New" w:eastAsia="Courier New" w:hAnsi="Courier New" w:cs="Courier New"/>
          <w:b/>
          <w:vertAlign w:val="subscript"/>
        </w:rPr>
        <w:t>*</w:t>
      </w:r>
      <w:r w:rsidRPr="007503CF">
        <w:rPr>
          <w:rFonts w:ascii="Courier New" w:eastAsia="Courier New" w:hAnsi="Courier New" w:cs="Courier New"/>
          <w:b/>
        </w:rPr>
        <w:t>( C</w:t>
      </w:r>
      <w:proofErr w:type="gramEnd"/>
      <w:r w:rsidRPr="007503CF">
        <w:rPr>
          <w:rFonts w:ascii="Courier New" w:eastAsia="Courier New" w:hAnsi="Courier New" w:cs="Courier New"/>
          <w:b/>
        </w:rPr>
        <w:t>, * )</w:t>
      </w:r>
    </w:p>
    <w:p w14:paraId="0DFFF708" w14:textId="77777777" w:rsidR="00172779" w:rsidRPr="00F1614B" w:rsidRDefault="000D7EA1" w:rsidP="009D2F09">
      <w:r w:rsidRPr="0060051C">
        <w:lastRenderedPageBreak/>
        <w:t xml:space="preserve">and discuss different combinations of the use of D, K and E. </w:t>
      </w:r>
    </w:p>
    <w:p w14:paraId="2FB4B072" w14:textId="77777777" w:rsidR="00172779" w:rsidRPr="002E0E4F" w:rsidRDefault="00172779" w:rsidP="0060051C"/>
    <w:p w14:paraId="41E1C447" w14:textId="77777777" w:rsidR="00172779" w:rsidRPr="0060051C" w:rsidRDefault="000D7EA1" w:rsidP="00F1614B">
      <w:pPr>
        <w:rPr>
          <w:b/>
        </w:rPr>
      </w:pPr>
      <w:r w:rsidRPr="0060051C">
        <w:rPr>
          <w:b/>
        </w:rPr>
        <w:t>Inversion of Control</w:t>
      </w:r>
    </w:p>
    <w:p w14:paraId="0D33C0D9" w14:textId="77777777" w:rsidR="00172779" w:rsidRPr="0060051C" w:rsidRDefault="000D7EA1" w:rsidP="004225FF">
      <w:r w:rsidRPr="0060051C">
        <w:t>Whenever any of the constituents (</w:t>
      </w:r>
      <w:proofErr w:type="gramStart"/>
      <w:r w:rsidRPr="0060051C">
        <w:t>D,K</w:t>
      </w:r>
      <w:proofErr w:type="gramEnd"/>
      <w:r w:rsidRPr="0060051C">
        <w:t xml:space="preserve"> and/or E)  is under the responsibility of the Server, two options are possible:</w:t>
      </w:r>
    </w:p>
    <w:p w14:paraId="1579EB46" w14:textId="77777777" w:rsidR="00172779" w:rsidRPr="0060051C" w:rsidRDefault="000D7EA1" w:rsidP="00346EA4">
      <w:pPr>
        <w:numPr>
          <w:ilvl w:val="0"/>
          <w:numId w:val="27"/>
        </w:numPr>
      </w:pPr>
      <w:r w:rsidRPr="0060051C">
        <w:rPr>
          <w:i/>
        </w:rPr>
        <w:t>static configuration</w:t>
      </w:r>
      <w:r w:rsidRPr="0060051C">
        <w:t>: the entity that created the Server is responsible for initializing the component with predefined implementations.</w:t>
      </w:r>
    </w:p>
    <w:p w14:paraId="014396E1" w14:textId="77777777" w:rsidR="00172779" w:rsidRPr="0060051C" w:rsidRDefault="000D7EA1" w:rsidP="00346EA4">
      <w:pPr>
        <w:numPr>
          <w:ilvl w:val="0"/>
          <w:numId w:val="27"/>
        </w:numPr>
      </w:pPr>
      <w:r w:rsidRPr="0060051C">
        <w:rPr>
          <w:i/>
        </w:rPr>
        <w:t>dynamic deployment</w:t>
      </w:r>
      <w:r w:rsidRPr="0060051C">
        <w:t>: the Server, at runtime, will be able to acquire and deploy the Data, Knowledge and/or Engine - e.g. respectively from a Data Source, a Knowledge Repository and/or a Software Container.</w:t>
      </w:r>
      <w:r w:rsidRPr="0060051C">
        <w:br/>
        <w:t xml:space="preserve">The choice of the specific element may be predetermined, or </w:t>
      </w:r>
      <w:r w:rsidRPr="0060051C">
        <w:rPr>
          <w:i/>
        </w:rPr>
        <w:t xml:space="preserve">hinted </w:t>
      </w:r>
      <w:r w:rsidRPr="0060051C">
        <w:t xml:space="preserve">to by the Client, as part of the Context C. </w:t>
      </w:r>
      <w:r w:rsidRPr="0060051C">
        <w:br/>
        <w:t xml:space="preserve">The emphasis on ‘hints’ is important because, even when Clients pass references to constituents (e.g. </w:t>
      </w:r>
      <w:proofErr w:type="spellStart"/>
      <w:r w:rsidRPr="0060051C">
        <w:t>a</w:t>
      </w:r>
      <w:proofErr w:type="spellEnd"/>
      <w:r w:rsidRPr="0060051C">
        <w:t xml:space="preserve"> the ID of an entity for which Data has to be retrieved), the Server implementation may still have some degrees of freedom on how to resolve the references.</w:t>
      </w:r>
    </w:p>
    <w:p w14:paraId="18FFDCEE" w14:textId="77777777" w:rsidR="00172779" w:rsidRPr="0060051C" w:rsidRDefault="00172779" w:rsidP="009D2F09"/>
    <w:p w14:paraId="2ACB49DD" w14:textId="77777777" w:rsidR="00172779" w:rsidRPr="0060051C" w:rsidRDefault="000D7EA1" w:rsidP="0060051C">
      <w:pPr>
        <w:rPr>
          <w:sz w:val="24"/>
          <w:szCs w:val="24"/>
        </w:rPr>
      </w:pPr>
      <w:r w:rsidRPr="0060051C">
        <w:rPr>
          <w:b/>
          <w:sz w:val="24"/>
          <w:szCs w:val="24"/>
        </w:rPr>
        <w:t>Main scenarios</w:t>
      </w:r>
      <w:r w:rsidRPr="0060051C">
        <w:rPr>
          <w:sz w:val="24"/>
          <w:szCs w:val="24"/>
        </w:rPr>
        <w:t>:</w:t>
      </w:r>
    </w:p>
    <w:p w14:paraId="53DD797D" w14:textId="77777777" w:rsidR="00172779" w:rsidRPr="0060051C" w:rsidRDefault="000D7EA1" w:rsidP="00F1614B">
      <w:r w:rsidRPr="0060051C">
        <w:t>In theory, non-trivial cases reduce to 8 (2</w:t>
      </w:r>
      <w:r w:rsidRPr="0060051C">
        <w:rPr>
          <w:vertAlign w:val="superscript"/>
        </w:rPr>
        <w:t>3</w:t>
      </w:r>
      <w:r w:rsidRPr="0060051C">
        <w:t>). However, not all are meaningful.</w:t>
      </w:r>
    </w:p>
    <w:p w14:paraId="728A9C91" w14:textId="77777777" w:rsidR="00172779" w:rsidRPr="0060051C" w:rsidRDefault="00172779" w:rsidP="002E0E4F"/>
    <w:p w14:paraId="4AA55B44" w14:textId="77777777" w:rsidR="00172779" w:rsidRPr="0060051C" w:rsidRDefault="000D7EA1">
      <w:pPr>
        <w:rPr>
          <w:b/>
        </w:rPr>
      </w:pPr>
      <w:r w:rsidRPr="0060051C">
        <w:rPr>
          <w:b/>
        </w:rPr>
        <w:t xml:space="preserve">Platform </w:t>
      </w:r>
      <w:proofErr w:type="spellStart"/>
      <w:r w:rsidRPr="0060051C">
        <w:rPr>
          <w:b/>
        </w:rPr>
        <w:t>aaS</w:t>
      </w:r>
      <w:proofErr w:type="spellEnd"/>
      <w:r w:rsidRPr="0060051C">
        <w:rPr>
          <w:b/>
        </w:rPr>
        <w:t xml:space="preserve"> (PaaS)</w:t>
      </w:r>
    </w:p>
    <w:p w14:paraId="44AB0B75" w14:textId="77777777" w:rsidR="00172779" w:rsidRPr="007503CF" w:rsidRDefault="000D7EA1" w:rsidP="004225FF">
      <w:pPr>
        <w:rPr>
          <w:rFonts w:ascii="Courier New" w:eastAsia="Courier New" w:hAnsi="Courier New" w:cs="Courier New"/>
        </w:rPr>
      </w:pPr>
      <w:r w:rsidRPr="007503CF">
        <w:rPr>
          <w:rFonts w:ascii="Courier New" w:eastAsia="Fira Mono" w:hAnsi="Courier New" w:cs="Courier New"/>
        </w:rPr>
        <w:t xml:space="preserve">A ← </w:t>
      </w:r>
      <w:proofErr w:type="gramStart"/>
      <w:r w:rsidRPr="007503CF">
        <w:rPr>
          <w:rFonts w:ascii="Courier New" w:eastAsia="Fira Mono" w:hAnsi="Courier New" w:cs="Courier New"/>
        </w:rPr>
        <w:t>f( D</w:t>
      </w:r>
      <w:proofErr w:type="gramEnd"/>
      <w:r w:rsidRPr="007503CF">
        <w:rPr>
          <w:rFonts w:ascii="Courier New" w:eastAsia="Fira Mono" w:hAnsi="Courier New" w:cs="Courier New"/>
        </w:rPr>
        <w:t>, K, E | C )</w:t>
      </w:r>
    </w:p>
    <w:p w14:paraId="70E3537B" w14:textId="77777777" w:rsidR="00172779" w:rsidRPr="002E0E4F" w:rsidRDefault="000D7EA1" w:rsidP="004225FF">
      <w:r w:rsidRPr="0060051C">
        <w:t xml:space="preserve">In this scenario, a provider offers a computational platform. A client </w:t>
      </w:r>
      <w:proofErr w:type="gramStart"/>
      <w:r w:rsidRPr="0060051C">
        <w:t>is allowed to</w:t>
      </w:r>
      <w:proofErr w:type="gramEnd"/>
      <w:r w:rsidRPr="0060051C">
        <w:t xml:space="preserve"> deploy their own reasoning Engines (e.g. installing a Virtual Machine image, or deploying a container), set up their Knowledge Base and feed Data to c</w:t>
      </w:r>
      <w:r w:rsidRPr="00F1614B">
        <w:t>ompute Answers.</w:t>
      </w:r>
    </w:p>
    <w:p w14:paraId="5C067691" w14:textId="77777777" w:rsidR="00172779" w:rsidRPr="0060051C" w:rsidRDefault="00172779" w:rsidP="009D2F09">
      <w:pPr>
        <w:rPr>
          <w:b/>
        </w:rPr>
      </w:pPr>
    </w:p>
    <w:p w14:paraId="7EFF6D44" w14:textId="77777777" w:rsidR="00172779" w:rsidRPr="0060051C" w:rsidRDefault="000D7EA1" w:rsidP="0060051C">
      <w:pPr>
        <w:rPr>
          <w:b/>
        </w:rPr>
      </w:pPr>
      <w:r w:rsidRPr="0060051C">
        <w:rPr>
          <w:b/>
        </w:rPr>
        <w:t xml:space="preserve">Reasoner </w:t>
      </w:r>
      <w:proofErr w:type="spellStart"/>
      <w:r w:rsidRPr="0060051C">
        <w:rPr>
          <w:b/>
        </w:rPr>
        <w:t>aaS</w:t>
      </w:r>
      <w:proofErr w:type="spellEnd"/>
    </w:p>
    <w:p w14:paraId="280FCCAE" w14:textId="77777777" w:rsidR="00172779" w:rsidRPr="007503CF" w:rsidRDefault="000D7EA1" w:rsidP="004225FF">
      <w:pPr>
        <w:rPr>
          <w:rFonts w:ascii="Courier New" w:eastAsia="Courier New" w:hAnsi="Courier New" w:cs="Courier New"/>
        </w:rPr>
      </w:pPr>
      <w:r w:rsidRPr="007503CF">
        <w:rPr>
          <w:rFonts w:ascii="Courier New" w:eastAsia="Fira Mono" w:hAnsi="Courier New" w:cs="Courier New"/>
        </w:rPr>
        <w:t xml:space="preserve">A ← </w:t>
      </w:r>
      <w:proofErr w:type="spellStart"/>
      <w:proofErr w:type="gramStart"/>
      <w:r w:rsidRPr="007503CF">
        <w:rPr>
          <w:rFonts w:ascii="Courier New" w:eastAsia="Fira Mono" w:hAnsi="Courier New" w:cs="Courier New"/>
        </w:rPr>
        <w:t>f</w:t>
      </w:r>
      <w:r w:rsidRPr="007503CF">
        <w:rPr>
          <w:rFonts w:ascii="Courier New" w:eastAsia="Courier New" w:hAnsi="Courier New" w:cs="Courier New"/>
          <w:vertAlign w:val="subscript"/>
        </w:rPr>
        <w:t>E</w:t>
      </w:r>
      <w:proofErr w:type="spellEnd"/>
      <w:r w:rsidRPr="007503CF">
        <w:rPr>
          <w:rFonts w:ascii="Courier New" w:eastAsia="Courier New" w:hAnsi="Courier New" w:cs="Courier New"/>
        </w:rPr>
        <w:t>( D</w:t>
      </w:r>
      <w:proofErr w:type="gramEnd"/>
      <w:r w:rsidRPr="007503CF">
        <w:rPr>
          <w:rFonts w:ascii="Courier New" w:eastAsia="Courier New" w:hAnsi="Courier New" w:cs="Courier New"/>
        </w:rPr>
        <w:t>, K | C )</w:t>
      </w:r>
    </w:p>
    <w:p w14:paraId="012BF62C" w14:textId="77777777" w:rsidR="00172779" w:rsidRPr="0060051C" w:rsidRDefault="000D7EA1" w:rsidP="004225FF">
      <w:r w:rsidRPr="0060051C">
        <w:t xml:space="preserve">In many cases, the platform already provides components, including Engines. A client </w:t>
      </w:r>
      <w:proofErr w:type="gramStart"/>
      <w:r w:rsidRPr="0060051C">
        <w:t>is allowed to</w:t>
      </w:r>
      <w:proofErr w:type="gramEnd"/>
      <w:r w:rsidRPr="0060051C">
        <w:t xml:space="preserve"> create ‘Session’ where an Engine is instantiated, and a Knowledge Base can be set up. The Data is then passe</w:t>
      </w:r>
      <w:r w:rsidRPr="00F1614B">
        <w:t>d to the Reasoner for</w:t>
      </w:r>
      <w:r w:rsidRPr="002E0E4F">
        <w:t xml:space="preserve"> computation.</w:t>
      </w:r>
    </w:p>
    <w:p w14:paraId="0E8FA9FD" w14:textId="77777777" w:rsidR="00172779" w:rsidRPr="0060051C" w:rsidRDefault="00172779" w:rsidP="009D2F09"/>
    <w:p w14:paraId="387904A3" w14:textId="77777777" w:rsidR="00172779" w:rsidRPr="0060051C" w:rsidRDefault="000D7EA1" w:rsidP="0060051C">
      <w:pPr>
        <w:rPr>
          <w:b/>
        </w:rPr>
      </w:pPr>
      <w:r w:rsidRPr="0060051C">
        <w:rPr>
          <w:b/>
        </w:rPr>
        <w:t xml:space="preserve">Knowledge </w:t>
      </w:r>
      <w:proofErr w:type="spellStart"/>
      <w:r w:rsidRPr="0060051C">
        <w:rPr>
          <w:b/>
        </w:rPr>
        <w:t>aaS</w:t>
      </w:r>
      <w:proofErr w:type="spellEnd"/>
      <w:r w:rsidRPr="0060051C">
        <w:rPr>
          <w:b/>
        </w:rPr>
        <w:t xml:space="preserve"> </w:t>
      </w:r>
    </w:p>
    <w:p w14:paraId="15B3A943" w14:textId="77777777" w:rsidR="00172779" w:rsidRPr="007503CF" w:rsidRDefault="000D7EA1" w:rsidP="004225FF">
      <w:pPr>
        <w:rPr>
          <w:rFonts w:ascii="Courier New" w:eastAsia="Courier New" w:hAnsi="Courier New" w:cs="Courier New"/>
        </w:rPr>
      </w:pPr>
      <w:r w:rsidRPr="007503CF">
        <w:rPr>
          <w:rFonts w:ascii="Courier New" w:eastAsia="Fira Mono" w:hAnsi="Courier New" w:cs="Courier New"/>
        </w:rPr>
        <w:t xml:space="preserve">A ← </w:t>
      </w:r>
      <w:proofErr w:type="spellStart"/>
      <w:r w:rsidRPr="007503CF">
        <w:rPr>
          <w:rFonts w:ascii="Courier New" w:eastAsia="Fira Mono" w:hAnsi="Courier New" w:cs="Courier New"/>
        </w:rPr>
        <w:t>f</w:t>
      </w:r>
      <w:r w:rsidRPr="007503CF">
        <w:rPr>
          <w:rFonts w:ascii="Courier New" w:eastAsia="Courier New" w:hAnsi="Courier New" w:cs="Courier New"/>
          <w:vertAlign w:val="subscript"/>
        </w:rPr>
        <w:t>K</w:t>
      </w:r>
      <w:proofErr w:type="spellEnd"/>
      <w:r w:rsidRPr="007503CF">
        <w:rPr>
          <w:rFonts w:ascii="Courier New" w:eastAsia="Courier New" w:hAnsi="Courier New" w:cs="Courier New"/>
          <w:vertAlign w:val="subscript"/>
        </w:rPr>
        <w:t xml:space="preserve">, </w:t>
      </w:r>
      <w:proofErr w:type="gramStart"/>
      <w:r w:rsidRPr="007503CF">
        <w:rPr>
          <w:rFonts w:ascii="Courier New" w:eastAsia="Courier New" w:hAnsi="Courier New" w:cs="Courier New"/>
          <w:vertAlign w:val="subscript"/>
        </w:rPr>
        <w:t>E</w:t>
      </w:r>
      <w:r w:rsidRPr="007503CF">
        <w:rPr>
          <w:rFonts w:ascii="Courier New" w:eastAsia="Courier New" w:hAnsi="Courier New" w:cs="Courier New"/>
        </w:rPr>
        <w:t>( D</w:t>
      </w:r>
      <w:proofErr w:type="gramEnd"/>
      <w:r w:rsidRPr="007503CF">
        <w:rPr>
          <w:rFonts w:ascii="Courier New" w:eastAsia="Courier New" w:hAnsi="Courier New" w:cs="Courier New"/>
        </w:rPr>
        <w:t xml:space="preserve"> | C )</w:t>
      </w:r>
    </w:p>
    <w:p w14:paraId="28712870" w14:textId="77777777" w:rsidR="00172779" w:rsidRPr="002E0E4F" w:rsidRDefault="000D7EA1" w:rsidP="004225FF">
      <w:r w:rsidRPr="0060051C">
        <w:t xml:space="preserve">One of the most common patterns, a predefined Knowledge Base running on a given platform is exposed as a Service. Clients can submit their </w:t>
      </w:r>
      <w:proofErr w:type="gramStart"/>
      <w:r w:rsidRPr="0060051C">
        <w:t>Data, and</w:t>
      </w:r>
      <w:proofErr w:type="gramEnd"/>
      <w:r w:rsidRPr="0060051C">
        <w:t xml:space="preserve"> receive Answers in return. The Client</w:t>
      </w:r>
      <w:r w:rsidRPr="00F1614B">
        <w:t xml:space="preserve"> may or may not be able to retrieve the Knowledge used to process the </w:t>
      </w:r>
      <w:r w:rsidRPr="002E0E4F">
        <w:t xml:space="preserve">data - or a distilled version thereof, as part of the provenance of the Answer. </w:t>
      </w:r>
    </w:p>
    <w:p w14:paraId="182913E7" w14:textId="77777777" w:rsidR="00172779" w:rsidRPr="0060051C" w:rsidRDefault="00172779" w:rsidP="009D2F09"/>
    <w:p w14:paraId="7AED35C5" w14:textId="77777777" w:rsidR="00172779" w:rsidRPr="0060051C" w:rsidRDefault="000D7EA1" w:rsidP="0060051C">
      <w:pPr>
        <w:rPr>
          <w:b/>
        </w:rPr>
      </w:pPr>
      <w:r w:rsidRPr="0060051C">
        <w:rPr>
          <w:b/>
        </w:rPr>
        <w:t xml:space="preserve">Data(set) </w:t>
      </w:r>
      <w:proofErr w:type="spellStart"/>
      <w:r w:rsidRPr="0060051C">
        <w:rPr>
          <w:b/>
        </w:rPr>
        <w:t>aaS</w:t>
      </w:r>
      <w:proofErr w:type="spellEnd"/>
      <w:r w:rsidRPr="0060051C">
        <w:rPr>
          <w:b/>
        </w:rPr>
        <w:t xml:space="preserve"> </w:t>
      </w:r>
    </w:p>
    <w:p w14:paraId="7934B0E3" w14:textId="77777777" w:rsidR="00172779" w:rsidRPr="007503CF" w:rsidRDefault="000D7EA1" w:rsidP="004225FF">
      <w:pPr>
        <w:rPr>
          <w:rFonts w:ascii="Courier New" w:eastAsia="Courier New" w:hAnsi="Courier New" w:cs="Courier New"/>
        </w:rPr>
      </w:pPr>
      <w:r w:rsidRPr="007503CF">
        <w:rPr>
          <w:rFonts w:ascii="Courier New" w:eastAsia="Fira Mono" w:hAnsi="Courier New" w:cs="Courier New"/>
        </w:rPr>
        <w:t xml:space="preserve">A ← </w:t>
      </w:r>
      <w:proofErr w:type="spellStart"/>
      <w:r w:rsidRPr="007503CF">
        <w:rPr>
          <w:rFonts w:ascii="Courier New" w:eastAsia="Fira Mono" w:hAnsi="Courier New" w:cs="Courier New"/>
        </w:rPr>
        <w:t>f</w:t>
      </w:r>
      <w:r w:rsidRPr="007503CF">
        <w:rPr>
          <w:rFonts w:ascii="Courier New" w:eastAsia="Courier New" w:hAnsi="Courier New" w:cs="Courier New"/>
          <w:vertAlign w:val="subscript"/>
        </w:rPr>
        <w:t>D</w:t>
      </w:r>
      <w:proofErr w:type="spellEnd"/>
      <w:r w:rsidRPr="007503CF">
        <w:rPr>
          <w:rFonts w:ascii="Courier New" w:eastAsia="Courier New" w:hAnsi="Courier New" w:cs="Courier New"/>
          <w:vertAlign w:val="subscript"/>
        </w:rPr>
        <w:t xml:space="preserve">, </w:t>
      </w:r>
      <w:proofErr w:type="gramStart"/>
      <w:r w:rsidRPr="007503CF">
        <w:rPr>
          <w:rFonts w:ascii="Courier New" w:eastAsia="Courier New" w:hAnsi="Courier New" w:cs="Courier New"/>
          <w:vertAlign w:val="subscript"/>
        </w:rPr>
        <w:t>E</w:t>
      </w:r>
      <w:r w:rsidRPr="007503CF">
        <w:rPr>
          <w:rFonts w:ascii="Courier New" w:eastAsia="Courier New" w:hAnsi="Courier New" w:cs="Courier New"/>
        </w:rPr>
        <w:t>( K</w:t>
      </w:r>
      <w:proofErr w:type="gramEnd"/>
      <w:r w:rsidRPr="007503CF">
        <w:rPr>
          <w:rFonts w:ascii="Courier New" w:eastAsia="Courier New" w:hAnsi="Courier New" w:cs="Courier New"/>
        </w:rPr>
        <w:t xml:space="preserve"> | C )</w:t>
      </w:r>
    </w:p>
    <w:p w14:paraId="7572EB13" w14:textId="77777777" w:rsidR="00172779" w:rsidRPr="0060051C" w:rsidRDefault="000D7EA1" w:rsidP="004225FF">
      <w:r w:rsidRPr="0060051C">
        <w:t xml:space="preserve">In some cases, the Server holds the data and the computational power, </w:t>
      </w:r>
      <w:r w:rsidRPr="00F1614B">
        <w:t xml:space="preserve">while allowing Clients to submit a variety of ‘jobs’ (e.g. ‘queries’) </w:t>
      </w:r>
      <w:r w:rsidRPr="002E0E4F">
        <w:t>to be applied to the data. This pattern is common when data sets are too large to be transmitted over the network (e.g. a patient’s genetic information), or when the data is subject to l</w:t>
      </w:r>
      <w:r w:rsidRPr="0060051C">
        <w:t>egal and/or security restrictions.</w:t>
      </w:r>
    </w:p>
    <w:p w14:paraId="54B1266C" w14:textId="77777777" w:rsidR="00172779" w:rsidRPr="0060051C" w:rsidRDefault="00172779" w:rsidP="009D2F09"/>
    <w:p w14:paraId="2B1BD414" w14:textId="77777777" w:rsidR="00172779" w:rsidRPr="0060051C" w:rsidRDefault="000D7EA1" w:rsidP="0060051C">
      <w:pPr>
        <w:rPr>
          <w:b/>
        </w:rPr>
      </w:pPr>
      <w:r w:rsidRPr="0060051C">
        <w:rPr>
          <w:b/>
        </w:rPr>
        <w:t>Microservice</w:t>
      </w:r>
    </w:p>
    <w:p w14:paraId="65A3CABF" w14:textId="77777777" w:rsidR="00172779" w:rsidRPr="007503CF" w:rsidRDefault="000D7EA1" w:rsidP="004225FF">
      <w:pPr>
        <w:rPr>
          <w:rFonts w:ascii="Courier New" w:eastAsia="Courier New" w:hAnsi="Courier New" w:cs="Courier New"/>
        </w:rPr>
      </w:pPr>
      <w:r w:rsidRPr="007503CF">
        <w:rPr>
          <w:rFonts w:ascii="Courier New" w:eastAsia="Fira Mono" w:hAnsi="Courier New" w:cs="Courier New"/>
        </w:rPr>
        <w:t xml:space="preserve">A ← </w:t>
      </w:r>
      <w:proofErr w:type="spellStart"/>
      <w:r w:rsidRPr="007503CF">
        <w:rPr>
          <w:rFonts w:ascii="Courier New" w:eastAsia="Fira Mono" w:hAnsi="Courier New" w:cs="Courier New"/>
        </w:rPr>
        <w:t>f</w:t>
      </w:r>
      <w:r w:rsidRPr="007503CF">
        <w:rPr>
          <w:rFonts w:ascii="Courier New" w:eastAsia="Courier New" w:hAnsi="Courier New" w:cs="Courier New"/>
          <w:vertAlign w:val="subscript"/>
        </w:rPr>
        <w:t>D</w:t>
      </w:r>
      <w:proofErr w:type="spellEnd"/>
      <w:r w:rsidRPr="007503CF">
        <w:rPr>
          <w:rFonts w:ascii="Courier New" w:eastAsia="Courier New" w:hAnsi="Courier New" w:cs="Courier New"/>
          <w:vertAlign w:val="subscript"/>
        </w:rPr>
        <w:t xml:space="preserve">, K, </w:t>
      </w:r>
      <w:proofErr w:type="gramStart"/>
      <w:r w:rsidRPr="007503CF">
        <w:rPr>
          <w:rFonts w:ascii="Courier New" w:eastAsia="Courier New" w:hAnsi="Courier New" w:cs="Courier New"/>
          <w:vertAlign w:val="subscript"/>
        </w:rPr>
        <w:t>E</w:t>
      </w:r>
      <w:r w:rsidRPr="007503CF">
        <w:rPr>
          <w:rFonts w:ascii="Courier New" w:eastAsia="Courier New" w:hAnsi="Courier New" w:cs="Courier New"/>
        </w:rPr>
        <w:t>( |</w:t>
      </w:r>
      <w:proofErr w:type="gramEnd"/>
      <w:r w:rsidRPr="007503CF">
        <w:rPr>
          <w:rFonts w:ascii="Courier New" w:eastAsia="Courier New" w:hAnsi="Courier New" w:cs="Courier New"/>
        </w:rPr>
        <w:t xml:space="preserve"> C )</w:t>
      </w:r>
    </w:p>
    <w:p w14:paraId="57A5E62A" w14:textId="77777777" w:rsidR="00172779" w:rsidRPr="0060051C" w:rsidRDefault="000D7EA1" w:rsidP="004225FF">
      <w:r w:rsidRPr="0060051C">
        <w:t>I</w:t>
      </w:r>
      <w:r w:rsidRPr="00F1614B">
        <w:t>n this conceptualization, then, a (Knowledge-Based) Microservice is a service that is built on a specific Platform, leverages existing Engines with pre-defined Knowledge Bases, and is able to possess/acquire the Data needed by a client</w:t>
      </w:r>
      <w:r w:rsidRPr="002E0E4F">
        <w:t xml:space="preserve">. The service solves a specific problem, and the client is simply required to pass minimal context (e.g. auth*ion) </w:t>
      </w:r>
      <w:proofErr w:type="gramStart"/>
      <w:r w:rsidRPr="002E0E4F">
        <w:t>in order to</w:t>
      </w:r>
      <w:proofErr w:type="gramEnd"/>
      <w:r w:rsidRPr="002E0E4F">
        <w:t xml:space="preserve"> retrieve the Answer.</w:t>
      </w:r>
    </w:p>
    <w:p w14:paraId="127BBEDD" w14:textId="77777777" w:rsidR="00172779" w:rsidRPr="0060051C" w:rsidRDefault="00172779" w:rsidP="009D2F09"/>
    <w:p w14:paraId="3055E373" w14:textId="77777777" w:rsidR="00172779" w:rsidRPr="0060051C" w:rsidRDefault="000D7EA1" w:rsidP="0060051C">
      <w:pPr>
        <w:rPr>
          <w:b/>
        </w:rPr>
      </w:pPr>
      <w:r w:rsidRPr="0060051C">
        <w:rPr>
          <w:b/>
        </w:rPr>
        <w:t>(Other)</w:t>
      </w:r>
    </w:p>
    <w:p w14:paraId="6A039156" w14:textId="77777777" w:rsidR="00172779" w:rsidRPr="007503CF" w:rsidRDefault="000D7EA1" w:rsidP="004225FF">
      <w:pPr>
        <w:rPr>
          <w:rFonts w:ascii="Courier New" w:eastAsia="Courier New" w:hAnsi="Courier New" w:cs="Courier New"/>
        </w:rPr>
      </w:pPr>
      <w:r w:rsidRPr="0060051C">
        <w:br/>
      </w:r>
      <w:r w:rsidRPr="007503CF">
        <w:rPr>
          <w:rFonts w:ascii="Courier New" w:eastAsia="Fira Mono" w:hAnsi="Courier New" w:cs="Courier New"/>
        </w:rPr>
        <w:t>A ← f</w:t>
      </w:r>
      <w:proofErr w:type="gramStart"/>
      <w:r w:rsidRPr="007503CF">
        <w:rPr>
          <w:rFonts w:ascii="Courier New" w:eastAsia="Courier New" w:hAnsi="Courier New" w:cs="Courier New"/>
          <w:vertAlign w:val="subscript"/>
        </w:rPr>
        <w:t>*</w:t>
      </w:r>
      <w:r w:rsidRPr="007503CF">
        <w:rPr>
          <w:rFonts w:ascii="Courier New" w:eastAsia="Courier New" w:hAnsi="Courier New" w:cs="Courier New"/>
        </w:rPr>
        <w:t>( E</w:t>
      </w:r>
      <w:proofErr w:type="gramEnd"/>
      <w:r w:rsidRPr="007503CF">
        <w:rPr>
          <w:rFonts w:ascii="Courier New" w:eastAsia="Courier New" w:hAnsi="Courier New" w:cs="Courier New"/>
        </w:rPr>
        <w:t>, * | C )</w:t>
      </w:r>
    </w:p>
    <w:p w14:paraId="25EB72ED" w14:textId="77777777" w:rsidR="00172779" w:rsidRPr="0060051C" w:rsidRDefault="000D7EA1" w:rsidP="009D2F09">
      <w:r w:rsidRPr="0060051C">
        <w:t xml:space="preserve">The remaining scenarios, where the Client is </w:t>
      </w:r>
      <w:proofErr w:type="gramStart"/>
      <w:r w:rsidRPr="0060051C">
        <w:t>actually able</w:t>
      </w:r>
      <w:proofErr w:type="gramEnd"/>
      <w:r w:rsidRPr="0060051C">
        <w:t xml:space="preserve"> to pass the Engine a</w:t>
      </w:r>
      <w:r w:rsidRPr="00F1614B">
        <w:t>s a parameter, are qu</w:t>
      </w:r>
      <w:r w:rsidRPr="002E0E4F">
        <w:t xml:space="preserve">ite uncommon, possibly with the exception of some scenarios based on code (agent) mobility.  </w:t>
      </w:r>
    </w:p>
    <w:p w14:paraId="54A4AA0A" w14:textId="77777777" w:rsidR="00172779" w:rsidRPr="0060051C" w:rsidRDefault="00172779" w:rsidP="0060051C"/>
    <w:p w14:paraId="4C1C2776" w14:textId="77777777" w:rsidR="00172779" w:rsidRPr="0060051C" w:rsidRDefault="000D7EA1" w:rsidP="00F1614B">
      <w:pPr>
        <w:rPr>
          <w:b/>
        </w:rPr>
      </w:pPr>
      <w:r w:rsidRPr="0060051C">
        <w:rPr>
          <w:b/>
        </w:rPr>
        <w:t>Not-a-service</w:t>
      </w:r>
    </w:p>
    <w:p w14:paraId="6F22ADEF" w14:textId="77777777" w:rsidR="00172779" w:rsidRPr="0060051C" w:rsidRDefault="000D7EA1" w:rsidP="002E0E4F">
      <w:r w:rsidRPr="0060051C">
        <w:t xml:space="preserve">For completeness, we mention but do not discuss the ‘void’ scenario, which is not a service at all: </w:t>
      </w:r>
    </w:p>
    <w:p w14:paraId="2077A263" w14:textId="77777777" w:rsidR="00172779" w:rsidRPr="004225FF" w:rsidRDefault="000D7EA1" w:rsidP="004225FF">
      <w:pPr>
        <w:rPr>
          <w:rFonts w:eastAsia="Courier New"/>
        </w:rPr>
      </w:pPr>
      <w:r w:rsidRPr="004225FF">
        <w:rPr>
          <w:rFonts w:ascii="Cambria Math" w:eastAsia="Gungsuh" w:hAnsi="Cambria Math" w:cs="Cambria Math"/>
        </w:rPr>
        <w:t>∅</w:t>
      </w:r>
      <w:r w:rsidRPr="004225FF">
        <w:rPr>
          <w:rFonts w:eastAsia="Gungsuh"/>
        </w:rPr>
        <w:t xml:space="preserve"> </w:t>
      </w:r>
      <w:r w:rsidRPr="007503CF">
        <w:rPr>
          <w:rFonts w:ascii="Courier New" w:eastAsia="Gungsuh" w:hAnsi="Courier New" w:cs="Courier New"/>
        </w:rPr>
        <w:t xml:space="preserve">← </w:t>
      </w:r>
      <w:proofErr w:type="spellStart"/>
      <w:proofErr w:type="gramStart"/>
      <w:r w:rsidRPr="007503CF">
        <w:rPr>
          <w:rFonts w:ascii="Courier New" w:eastAsia="Gungsuh" w:hAnsi="Courier New" w:cs="Courier New"/>
        </w:rPr>
        <w:t>f</w:t>
      </w:r>
      <w:r w:rsidRPr="007503CF">
        <w:rPr>
          <w:rFonts w:ascii="Courier New" w:eastAsia="Courier New" w:hAnsi="Courier New" w:cs="Courier New"/>
          <w:vertAlign w:val="subscript"/>
        </w:rPr>
        <w:t>A,D</w:t>
      </w:r>
      <w:proofErr w:type="gramEnd"/>
      <w:r w:rsidRPr="007503CF">
        <w:rPr>
          <w:rFonts w:ascii="Courier New" w:eastAsia="Courier New" w:hAnsi="Courier New" w:cs="Courier New"/>
          <w:vertAlign w:val="subscript"/>
        </w:rPr>
        <w:t>,C,K,E</w:t>
      </w:r>
      <w:proofErr w:type="spellEnd"/>
      <w:r w:rsidRPr="004225FF">
        <w:rPr>
          <w:rFonts w:eastAsia="Gungsuh"/>
        </w:rPr>
        <w:t xml:space="preserve">( </w:t>
      </w:r>
      <w:r w:rsidRPr="004225FF">
        <w:rPr>
          <w:rFonts w:ascii="Cambria Math" w:eastAsia="Gungsuh" w:hAnsi="Cambria Math" w:cs="Cambria Math"/>
        </w:rPr>
        <w:t>∅</w:t>
      </w:r>
      <w:r w:rsidRPr="004225FF">
        <w:rPr>
          <w:rFonts w:eastAsia="Gungsuh"/>
        </w:rPr>
        <w:t xml:space="preserve"> )</w:t>
      </w:r>
    </w:p>
    <w:p w14:paraId="289D6D7C" w14:textId="77777777" w:rsidR="00172779" w:rsidRPr="0060051C" w:rsidRDefault="00172779" w:rsidP="009D2F09"/>
    <w:p w14:paraId="3A7DE665" w14:textId="77777777" w:rsidR="00172779" w:rsidRPr="00F1614B" w:rsidRDefault="00172779" w:rsidP="0060051C"/>
    <w:p w14:paraId="0AFC7AF3" w14:textId="77777777" w:rsidR="00172779" w:rsidRPr="002E0E4F" w:rsidRDefault="000D7EA1" w:rsidP="00F1614B">
      <w:pPr>
        <w:rPr>
          <w:sz w:val="24"/>
          <w:szCs w:val="24"/>
        </w:rPr>
      </w:pPr>
      <w:r w:rsidRPr="002E0E4F">
        <w:rPr>
          <w:b/>
          <w:sz w:val="24"/>
          <w:szCs w:val="24"/>
        </w:rPr>
        <w:t>Layering</w:t>
      </w:r>
      <w:r w:rsidRPr="002E0E4F">
        <w:rPr>
          <w:sz w:val="24"/>
          <w:szCs w:val="24"/>
        </w:rPr>
        <w:t>:</w:t>
      </w:r>
    </w:p>
    <w:p w14:paraId="13056FFB" w14:textId="77777777" w:rsidR="00172779" w:rsidRPr="0060051C" w:rsidRDefault="00172779" w:rsidP="002E0E4F"/>
    <w:p w14:paraId="52A5B065" w14:textId="77777777" w:rsidR="00172779" w:rsidRPr="0060051C" w:rsidRDefault="000D7EA1">
      <w:r w:rsidRPr="0060051C">
        <w:t>The various patterns are partially ordered in terms of generality, with PaaS being the most general, and Microservices being the most specific. Any time two (candidate) interfaces can be related by generality/specificity, it is possible to define mappings, which in turn can be implemented as facades/adapters. Two cases are possible:</w:t>
      </w:r>
    </w:p>
    <w:p w14:paraId="396D0615" w14:textId="77777777" w:rsidR="00172779" w:rsidRPr="0060051C" w:rsidRDefault="00172779"/>
    <w:p w14:paraId="268F22FB" w14:textId="77777777" w:rsidR="00172779" w:rsidRPr="0060051C" w:rsidRDefault="000D7EA1">
      <w:pPr>
        <w:rPr>
          <w:b/>
        </w:rPr>
      </w:pPr>
      <w:r w:rsidRPr="004225FF">
        <w:rPr>
          <w:rFonts w:eastAsia="Cardo"/>
          <w:b/>
        </w:rPr>
        <w:t>General → Specific</w:t>
      </w:r>
    </w:p>
    <w:p w14:paraId="5C3DB85F" w14:textId="77777777" w:rsidR="00172779" w:rsidRPr="007503CF" w:rsidRDefault="000D7EA1" w:rsidP="004225FF">
      <w:pPr>
        <w:rPr>
          <w:rFonts w:ascii="Courier New" w:eastAsia="Courier New" w:hAnsi="Courier New" w:cs="Courier New"/>
        </w:rPr>
      </w:pPr>
      <w:proofErr w:type="gramStart"/>
      <w:r w:rsidRPr="007503CF">
        <w:rPr>
          <w:rFonts w:ascii="Courier New" w:eastAsia="Fira Mono" w:hAnsi="Courier New" w:cs="Courier New"/>
        </w:rPr>
        <w:t>f( X</w:t>
      </w:r>
      <w:proofErr w:type="gramEnd"/>
      <w:r w:rsidRPr="007503CF">
        <w:rPr>
          <w:rFonts w:ascii="Courier New" w:eastAsia="Fira Mono" w:hAnsi="Courier New" w:cs="Courier New"/>
        </w:rPr>
        <w:t xml:space="preserve">, Y | Z ) </w:t>
      </w:r>
      <w:r w:rsidRPr="007503CF">
        <w:rPr>
          <w:rFonts w:ascii="Cambria Math" w:eastAsia="Fira Mono" w:hAnsi="Cambria Math" w:cs="Cambria Math"/>
        </w:rPr>
        <w:t>⇒</w:t>
      </w:r>
      <w:r w:rsidRPr="007503CF">
        <w:rPr>
          <w:rFonts w:ascii="Courier New" w:eastAsia="Fira Mono" w:hAnsi="Courier New" w:cs="Courier New"/>
        </w:rPr>
        <w:t xml:space="preserve"> </w:t>
      </w:r>
      <w:proofErr w:type="spellStart"/>
      <w:r w:rsidRPr="007503CF">
        <w:rPr>
          <w:rFonts w:ascii="Courier New" w:eastAsia="Fira Mono" w:hAnsi="Courier New" w:cs="Courier New"/>
        </w:rPr>
        <w:t>f</w:t>
      </w:r>
      <w:r w:rsidRPr="007503CF">
        <w:rPr>
          <w:rFonts w:ascii="Courier New" w:eastAsia="Courier New" w:hAnsi="Courier New" w:cs="Courier New"/>
          <w:vertAlign w:val="subscript"/>
        </w:rPr>
        <w:t>X</w:t>
      </w:r>
      <w:proofErr w:type="spellEnd"/>
      <w:r w:rsidRPr="007503CF">
        <w:rPr>
          <w:rFonts w:ascii="Courier New" w:eastAsia="Courier New" w:hAnsi="Courier New" w:cs="Courier New"/>
        </w:rPr>
        <w:t xml:space="preserve">( Y | Z ) </w:t>
      </w:r>
    </w:p>
    <w:p w14:paraId="46D6EF66" w14:textId="77777777" w:rsidR="00172779" w:rsidRPr="0060051C" w:rsidRDefault="00172779" w:rsidP="009D2F09"/>
    <w:p w14:paraId="3EAB028F" w14:textId="77777777" w:rsidR="00172779" w:rsidRPr="002E0E4F" w:rsidRDefault="000D7EA1" w:rsidP="0060051C">
      <w:r w:rsidRPr="00F1614B">
        <w:t>In this case, an API allows a client to specify X, but implementations exist for specific (classes of) admissible values for X.</w:t>
      </w:r>
      <w:r w:rsidRPr="002E0E4F">
        <w:t xml:space="preserve"> A </w:t>
      </w:r>
      <w:r w:rsidRPr="002E0E4F">
        <w:rPr>
          <w:i/>
        </w:rPr>
        <w:t>router</w:t>
      </w:r>
      <w:r w:rsidRPr="002E0E4F">
        <w:t xml:space="preserve"> is needed to map the general call to the appropriate specific implementation, i.e.</w:t>
      </w:r>
    </w:p>
    <w:p w14:paraId="418DEE02" w14:textId="77777777" w:rsidR="00172779" w:rsidRPr="004225FF" w:rsidRDefault="00172779" w:rsidP="00F1614B">
      <w:pPr>
        <w:rPr>
          <w:rFonts w:eastAsia="Courier New"/>
        </w:rPr>
      </w:pPr>
    </w:p>
    <w:p w14:paraId="7CF09631" w14:textId="77777777" w:rsidR="00172779" w:rsidRPr="007503CF" w:rsidRDefault="000D7EA1" w:rsidP="002E0E4F">
      <w:pPr>
        <w:rPr>
          <w:rFonts w:ascii="Courier New" w:eastAsia="Courier New" w:hAnsi="Courier New" w:cs="Courier New"/>
        </w:rPr>
      </w:pPr>
      <w:proofErr w:type="gramStart"/>
      <w:r w:rsidRPr="007503CF">
        <w:rPr>
          <w:rFonts w:ascii="Courier New" w:eastAsia="Fira Mono" w:hAnsi="Courier New" w:cs="Courier New"/>
        </w:rPr>
        <w:t>f( x</w:t>
      </w:r>
      <w:proofErr w:type="gramEnd"/>
      <w:r w:rsidRPr="007503CF">
        <w:rPr>
          <w:rFonts w:ascii="Courier New" w:eastAsia="Fira Mono" w:hAnsi="Courier New" w:cs="Courier New"/>
        </w:rPr>
        <w:t>, y, z ) ← case ( x ) {</w:t>
      </w:r>
    </w:p>
    <w:p w14:paraId="34BEE357" w14:textId="77777777" w:rsidR="00172779" w:rsidRPr="007503CF" w:rsidRDefault="000D7EA1">
      <w:pPr>
        <w:ind w:firstLine="720"/>
        <w:rPr>
          <w:rFonts w:ascii="Courier New" w:eastAsia="Courier New" w:hAnsi="Courier New" w:cs="Courier New"/>
        </w:rPr>
      </w:pPr>
      <w:r w:rsidRPr="007503CF">
        <w:rPr>
          <w:rFonts w:ascii="Courier New" w:eastAsia="Courier New" w:hAnsi="Courier New" w:cs="Courier New"/>
        </w:rPr>
        <w:tab/>
      </w:r>
      <w:r w:rsidRPr="007503CF">
        <w:rPr>
          <w:rFonts w:ascii="Courier New" w:eastAsia="Courier New" w:hAnsi="Courier New" w:cs="Courier New"/>
        </w:rPr>
        <w:tab/>
      </w:r>
      <w:proofErr w:type="gramStart"/>
      <w:r w:rsidRPr="007503CF">
        <w:rPr>
          <w:rFonts w:ascii="Courier New" w:eastAsia="Courier New" w:hAnsi="Courier New" w:cs="Courier New"/>
        </w:rPr>
        <w:t>a :</w:t>
      </w:r>
      <w:proofErr w:type="gramEnd"/>
      <w:r w:rsidRPr="007503CF">
        <w:rPr>
          <w:rFonts w:ascii="Courier New" w:eastAsia="Courier New" w:hAnsi="Courier New" w:cs="Courier New"/>
        </w:rPr>
        <w:t xml:space="preserve"> </w:t>
      </w:r>
      <w:proofErr w:type="spellStart"/>
      <w:r w:rsidRPr="007503CF">
        <w:rPr>
          <w:rFonts w:ascii="Courier New" w:eastAsia="Courier New" w:hAnsi="Courier New" w:cs="Courier New"/>
        </w:rPr>
        <w:t>f</w:t>
      </w:r>
      <w:r w:rsidRPr="007503CF">
        <w:rPr>
          <w:rFonts w:ascii="Courier New" w:eastAsia="Courier New" w:hAnsi="Courier New" w:cs="Courier New"/>
          <w:vertAlign w:val="subscript"/>
        </w:rPr>
        <w:t>X</w:t>
      </w:r>
      <w:proofErr w:type="spellEnd"/>
      <w:r w:rsidRPr="007503CF">
        <w:rPr>
          <w:rFonts w:ascii="Courier New" w:eastAsia="Courier New" w:hAnsi="Courier New" w:cs="Courier New"/>
          <w:vertAlign w:val="subscript"/>
        </w:rPr>
        <w:t>=a</w:t>
      </w:r>
      <w:r w:rsidRPr="007503CF">
        <w:rPr>
          <w:rFonts w:ascii="Courier New" w:eastAsia="Courier New" w:hAnsi="Courier New" w:cs="Courier New"/>
        </w:rPr>
        <w:t>( y, z )</w:t>
      </w:r>
    </w:p>
    <w:p w14:paraId="1A245F18" w14:textId="77777777" w:rsidR="00172779" w:rsidRPr="007503CF" w:rsidRDefault="000D7EA1">
      <w:pPr>
        <w:ind w:firstLine="720"/>
        <w:rPr>
          <w:rFonts w:ascii="Courier New" w:eastAsia="Courier New" w:hAnsi="Courier New" w:cs="Courier New"/>
        </w:rPr>
      </w:pPr>
      <w:r w:rsidRPr="007503CF">
        <w:rPr>
          <w:rFonts w:ascii="Courier New" w:eastAsia="Courier New" w:hAnsi="Courier New" w:cs="Courier New"/>
        </w:rPr>
        <w:tab/>
      </w:r>
      <w:r w:rsidRPr="007503CF">
        <w:rPr>
          <w:rFonts w:ascii="Courier New" w:eastAsia="Courier New" w:hAnsi="Courier New" w:cs="Courier New"/>
        </w:rPr>
        <w:tab/>
        <w:t xml:space="preserve">… </w:t>
      </w:r>
    </w:p>
    <w:p w14:paraId="0060D112" w14:textId="77777777" w:rsidR="00172779" w:rsidRPr="007503CF" w:rsidRDefault="000D7EA1">
      <w:pPr>
        <w:ind w:left="2160"/>
        <w:rPr>
          <w:rFonts w:ascii="Courier New" w:eastAsia="Courier New" w:hAnsi="Courier New" w:cs="Courier New"/>
        </w:rPr>
      </w:pPr>
      <w:r w:rsidRPr="007503CF">
        <w:rPr>
          <w:rFonts w:ascii="Courier New" w:eastAsia="Courier New" w:hAnsi="Courier New" w:cs="Courier New"/>
        </w:rPr>
        <w:t>}</w:t>
      </w:r>
    </w:p>
    <w:p w14:paraId="1D415F9B" w14:textId="77777777" w:rsidR="00172779" w:rsidRPr="004225FF" w:rsidRDefault="00172779">
      <w:pPr>
        <w:ind w:firstLine="720"/>
        <w:rPr>
          <w:rFonts w:eastAsia="Courier New"/>
        </w:rPr>
      </w:pPr>
    </w:p>
    <w:p w14:paraId="6FFD7C66" w14:textId="77777777" w:rsidR="00172779" w:rsidRPr="0060051C" w:rsidRDefault="000D7EA1">
      <w:pPr>
        <w:rPr>
          <w:b/>
        </w:rPr>
      </w:pPr>
      <w:r w:rsidRPr="004225FF">
        <w:rPr>
          <w:rFonts w:eastAsia="Cardo"/>
          <w:b/>
        </w:rPr>
        <w:t>Specific → General</w:t>
      </w:r>
    </w:p>
    <w:p w14:paraId="6A9A3B08" w14:textId="77777777" w:rsidR="00172779" w:rsidRPr="007503CF" w:rsidRDefault="000D7EA1" w:rsidP="004225FF">
      <w:pPr>
        <w:rPr>
          <w:rFonts w:ascii="Courier New" w:hAnsi="Courier New" w:cs="Courier New"/>
          <w:b/>
        </w:rPr>
      </w:pPr>
      <w:proofErr w:type="spellStart"/>
      <w:proofErr w:type="gramStart"/>
      <w:r w:rsidRPr="007503CF">
        <w:rPr>
          <w:rFonts w:ascii="Courier New" w:eastAsia="Courier New" w:hAnsi="Courier New" w:cs="Courier New"/>
        </w:rPr>
        <w:t>f</w:t>
      </w:r>
      <w:r w:rsidRPr="007503CF">
        <w:rPr>
          <w:rFonts w:ascii="Courier New" w:eastAsia="Courier New" w:hAnsi="Courier New" w:cs="Courier New"/>
          <w:vertAlign w:val="subscript"/>
        </w:rPr>
        <w:t>X</w:t>
      </w:r>
      <w:proofErr w:type="spellEnd"/>
      <w:r w:rsidRPr="007503CF">
        <w:rPr>
          <w:rFonts w:ascii="Courier New" w:eastAsia="Fira Mono" w:hAnsi="Courier New" w:cs="Courier New"/>
        </w:rPr>
        <w:t>( Y</w:t>
      </w:r>
      <w:proofErr w:type="gramEnd"/>
      <w:r w:rsidRPr="007503CF">
        <w:rPr>
          <w:rFonts w:ascii="Courier New" w:eastAsia="Fira Mono" w:hAnsi="Courier New" w:cs="Courier New"/>
        </w:rPr>
        <w:t xml:space="preserve"> | Z ) </w:t>
      </w:r>
      <w:r w:rsidRPr="007503CF">
        <w:rPr>
          <w:rFonts w:ascii="Cambria Math" w:eastAsia="Fira Mono" w:hAnsi="Cambria Math" w:cs="Cambria Math"/>
        </w:rPr>
        <w:t>⇒</w:t>
      </w:r>
      <w:r w:rsidRPr="007503CF">
        <w:rPr>
          <w:rFonts w:ascii="Courier New" w:eastAsia="Fira Mono" w:hAnsi="Courier New" w:cs="Courier New"/>
        </w:rPr>
        <w:t xml:space="preserve"> f( X, Y | Z )</w:t>
      </w:r>
    </w:p>
    <w:p w14:paraId="39D783FD" w14:textId="77777777" w:rsidR="00172779" w:rsidRPr="00F1614B" w:rsidRDefault="00172779" w:rsidP="009D2F09"/>
    <w:p w14:paraId="1BEF51D6" w14:textId="77777777" w:rsidR="00172779" w:rsidRPr="002E0E4F" w:rsidRDefault="000D7EA1" w:rsidP="0060051C">
      <w:r w:rsidRPr="002E0E4F">
        <w:t>In this scenario, it is a responsibility of the adapter to acquire the values for the ‘missing’ parameter, i.e.:</w:t>
      </w:r>
    </w:p>
    <w:p w14:paraId="472338D0" w14:textId="77777777" w:rsidR="00172779" w:rsidRPr="007503CF" w:rsidRDefault="00172779" w:rsidP="00F1614B">
      <w:pPr>
        <w:rPr>
          <w:rFonts w:ascii="Courier New" w:hAnsi="Courier New" w:cs="Courier New"/>
        </w:rPr>
      </w:pPr>
    </w:p>
    <w:p w14:paraId="2D4754A3" w14:textId="259767C1" w:rsidR="00172779" w:rsidRPr="007503CF" w:rsidRDefault="000D7EA1" w:rsidP="002E0E4F">
      <w:pPr>
        <w:rPr>
          <w:rFonts w:ascii="Courier New" w:eastAsia="Courier New" w:hAnsi="Courier New" w:cs="Courier New"/>
        </w:rPr>
      </w:pPr>
      <w:r w:rsidRPr="007503CF">
        <w:rPr>
          <w:rFonts w:ascii="Courier New" w:eastAsia="Fira Mono" w:hAnsi="Courier New" w:cs="Courier New"/>
        </w:rPr>
        <w:t>f(</w:t>
      </w:r>
      <w:proofErr w:type="spellStart"/>
      <w:proofErr w:type="gramStart"/>
      <w:r w:rsidRPr="007503CF">
        <w:rPr>
          <w:rFonts w:ascii="Courier New" w:eastAsia="Fira Mono" w:hAnsi="Courier New" w:cs="Courier New"/>
        </w:rPr>
        <w:t>y,z</w:t>
      </w:r>
      <w:proofErr w:type="spellEnd"/>
      <w:proofErr w:type="gramEnd"/>
      <w:r w:rsidRPr="007503CF">
        <w:rPr>
          <w:rFonts w:ascii="Courier New" w:eastAsia="Fira Mono" w:hAnsi="Courier New" w:cs="Courier New"/>
        </w:rPr>
        <w:t xml:space="preserve">) ← f( </w:t>
      </w:r>
      <w:proofErr w:type="spellStart"/>
      <w:r w:rsidRPr="007503CF">
        <w:rPr>
          <w:rFonts w:ascii="Courier New" w:eastAsia="Fira Mono" w:hAnsi="Courier New" w:cs="Courier New"/>
        </w:rPr>
        <w:t>getX</w:t>
      </w:r>
      <w:proofErr w:type="spellEnd"/>
      <w:r w:rsidRPr="007503CF">
        <w:rPr>
          <w:rFonts w:ascii="Courier New" w:eastAsia="Fira Mono" w:hAnsi="Courier New" w:cs="Courier New"/>
        </w:rPr>
        <w:t>( z ), y, z )</w:t>
      </w:r>
    </w:p>
    <w:p w14:paraId="2486B939" w14:textId="77777777" w:rsidR="00172779" w:rsidRPr="0060051C" w:rsidRDefault="00172779">
      <w:pPr>
        <w:ind w:left="720" w:firstLine="720"/>
      </w:pPr>
    </w:p>
    <w:p w14:paraId="5F7C8889" w14:textId="77777777" w:rsidR="00172779" w:rsidRPr="00F1614B" w:rsidRDefault="00172779"/>
    <w:p w14:paraId="221E82EA" w14:textId="77777777" w:rsidR="00E54B8C" w:rsidRDefault="000D7EA1">
      <w:pPr>
        <w:keepNext/>
        <w:rPr>
          <w:ins w:id="603" w:author="Sottara, Davide" w:date="2021-03-20T16:44:00Z"/>
        </w:rPr>
        <w:pPrChange w:id="604" w:author="Sottara, Davide" w:date="2021-03-20T16:44:00Z">
          <w:pPr/>
        </w:pPrChange>
      </w:pPr>
      <w:r w:rsidRPr="0060051C">
        <w:rPr>
          <w:noProof/>
        </w:rPr>
        <w:drawing>
          <wp:inline distT="114300" distB="114300" distL="114300" distR="114300" wp14:anchorId="55FF2E7E" wp14:editId="39A78C96">
            <wp:extent cx="5389786" cy="2580322"/>
            <wp:effectExtent l="0" t="0" r="0" b="0"/>
            <wp:docPr id="10" name="image20.png" descr="API4KP Diagrams.png"/>
            <wp:cNvGraphicFramePr/>
            <a:graphic xmlns:a="http://schemas.openxmlformats.org/drawingml/2006/main">
              <a:graphicData uri="http://schemas.openxmlformats.org/drawingml/2006/picture">
                <pic:pic xmlns:pic="http://schemas.openxmlformats.org/drawingml/2006/picture">
                  <pic:nvPicPr>
                    <pic:cNvPr id="0" name="image20.png" descr="API4KP Diagrams.png"/>
                    <pic:cNvPicPr preferRelativeResize="0"/>
                  </pic:nvPicPr>
                  <pic:blipFill>
                    <a:blip r:embed="rId134"/>
                    <a:srcRect l="10432" t="18566" r="10098" b="20307"/>
                    <a:stretch>
                      <a:fillRect/>
                    </a:stretch>
                  </pic:blipFill>
                  <pic:spPr>
                    <a:xfrm>
                      <a:off x="0" y="0"/>
                      <a:ext cx="5389786" cy="2580322"/>
                    </a:xfrm>
                    <a:prstGeom prst="rect">
                      <a:avLst/>
                    </a:prstGeom>
                    <a:ln/>
                  </pic:spPr>
                </pic:pic>
              </a:graphicData>
            </a:graphic>
          </wp:inline>
        </w:drawing>
      </w:r>
      <w:bookmarkStart w:id="605" w:name="_8e0romyquont" w:colFirst="0" w:colLast="0"/>
      <w:bookmarkStart w:id="606" w:name="_2tv61n73125t" w:colFirst="0" w:colLast="0"/>
      <w:bookmarkStart w:id="607" w:name="_epib0hacygrn" w:colFirst="0" w:colLast="0"/>
      <w:bookmarkEnd w:id="605"/>
      <w:bookmarkEnd w:id="606"/>
      <w:bookmarkEnd w:id="607"/>
    </w:p>
    <w:p w14:paraId="1B43F385" w14:textId="10325C43" w:rsidR="00000000" w:rsidRPr="00CE27D0" w:rsidRDefault="00E54B8C">
      <w:pPr>
        <w:pStyle w:val="Caption"/>
        <w:sectPr w:rsidR="00000000" w:rsidRPr="00CE27D0" w:rsidSect="002E0E4F">
          <w:pgSz w:w="11909" w:h="15840"/>
          <w:pgMar w:top="1134" w:right="1134" w:bottom="1710" w:left="1134" w:header="0" w:footer="720" w:gutter="0"/>
          <w:cols w:space="720"/>
        </w:sectPr>
        <w:pPrChange w:id="608" w:author="Sottara, Davide" w:date="2021-03-20T16:44:00Z">
          <w:pPr/>
        </w:pPrChange>
      </w:pPr>
      <w:ins w:id="609" w:author="Sottara, Davide" w:date="2021-03-20T16:44:00Z">
        <w:r w:rsidRPr="00E54B8C">
          <w:rPr>
            <w:sz w:val="20"/>
            <w:szCs w:val="20"/>
            <w:rPrChange w:id="610" w:author="Sottara, Davide" w:date="2021-03-20T16:45:00Z">
              <w:rPr>
                <w:b/>
                <w:i/>
                <w:iCs/>
              </w:rPr>
            </w:rPrChange>
          </w:rPr>
          <w:t xml:space="preserve">Figure </w:t>
        </w:r>
        <w:r w:rsidRPr="00E54B8C">
          <w:rPr>
            <w:sz w:val="20"/>
            <w:szCs w:val="20"/>
            <w:rPrChange w:id="611" w:author="Sottara, Davide" w:date="2021-03-20T16:45:00Z">
              <w:rPr>
                <w:b/>
                <w:i/>
                <w:iCs/>
              </w:rPr>
            </w:rPrChange>
          </w:rPr>
          <w:fldChar w:fldCharType="begin"/>
        </w:r>
        <w:r w:rsidRPr="00E54B8C">
          <w:rPr>
            <w:sz w:val="20"/>
            <w:szCs w:val="20"/>
            <w:rPrChange w:id="612" w:author="Sottara, Davide" w:date="2021-03-20T16:45:00Z">
              <w:rPr>
                <w:b/>
                <w:i/>
                <w:iCs/>
              </w:rPr>
            </w:rPrChange>
          </w:rPr>
          <w:instrText xml:space="preserve"> SEQ Figure \* ARABIC </w:instrText>
        </w:r>
      </w:ins>
      <w:r w:rsidRPr="00E54B8C">
        <w:rPr>
          <w:sz w:val="20"/>
          <w:szCs w:val="20"/>
          <w:rPrChange w:id="613" w:author="Sottara, Davide" w:date="2021-03-20T16:45:00Z">
            <w:rPr>
              <w:b/>
              <w:i/>
              <w:iCs/>
            </w:rPr>
          </w:rPrChange>
        </w:rPr>
        <w:fldChar w:fldCharType="separate"/>
      </w:r>
      <w:ins w:id="614" w:author="Sottara, Davide" w:date="2021-03-20T16:44:00Z">
        <w:r w:rsidRPr="00E54B8C">
          <w:rPr>
            <w:noProof/>
            <w:sz w:val="20"/>
            <w:szCs w:val="20"/>
            <w:rPrChange w:id="615" w:author="Sottara, Davide" w:date="2021-03-20T16:45:00Z">
              <w:rPr>
                <w:b/>
                <w:i/>
                <w:iCs/>
                <w:noProof/>
              </w:rPr>
            </w:rPrChange>
          </w:rPr>
          <w:t>26</w:t>
        </w:r>
        <w:r w:rsidRPr="00E54B8C">
          <w:rPr>
            <w:sz w:val="20"/>
            <w:szCs w:val="20"/>
            <w:rPrChange w:id="616" w:author="Sottara, Davide" w:date="2021-03-20T16:45:00Z">
              <w:rPr>
                <w:b/>
                <w:i/>
                <w:iCs/>
              </w:rPr>
            </w:rPrChange>
          </w:rPr>
          <w:fldChar w:fldCharType="end"/>
        </w:r>
        <w:r w:rsidRPr="00E54B8C">
          <w:rPr>
            <w:sz w:val="20"/>
            <w:szCs w:val="20"/>
            <w:rPrChange w:id="617" w:author="Sottara, Davide" w:date="2021-03-20T16:45:00Z">
              <w:rPr>
                <w:b/>
                <w:i/>
                <w:iCs/>
              </w:rPr>
            </w:rPrChange>
          </w:rPr>
          <w:t xml:space="preserve">. </w:t>
        </w:r>
      </w:ins>
      <w:ins w:id="618" w:author="Sottara, Davide" w:date="2021-03-20T16:45:00Z">
        <w:r w:rsidRPr="00E54B8C">
          <w:rPr>
            <w:sz w:val="20"/>
            <w:szCs w:val="20"/>
            <w:rPrChange w:id="619" w:author="Sottara, Davide" w:date="2021-03-20T16:45:00Z">
              <w:rPr>
                <w:b/>
                <w:i/>
                <w:iCs/>
              </w:rPr>
            </w:rPrChange>
          </w:rPr>
          <w:t>Reasoner Integration Patterns</w:t>
        </w:r>
      </w:ins>
    </w:p>
    <w:p w14:paraId="782C2F59" w14:textId="7F8D0309" w:rsidR="00A169CF" w:rsidRDefault="00A169CF" w:rsidP="00A169CF">
      <w:pPr>
        <w:pStyle w:val="Heading1"/>
        <w:numPr>
          <w:ilvl w:val="0"/>
          <w:numId w:val="76"/>
        </w:numPr>
      </w:pPr>
      <w:bookmarkStart w:id="620" w:name="_Toc65413964"/>
      <w:r>
        <w:lastRenderedPageBreak/>
        <w:t>Examples</w:t>
      </w:r>
      <w:bookmarkEnd w:id="620"/>
    </w:p>
    <w:p w14:paraId="5FBA7E2F" w14:textId="08050C8F" w:rsidR="0095336F" w:rsidRPr="0095336F" w:rsidRDefault="0095336F" w:rsidP="005F18EA">
      <w:r w:rsidRPr="005F18EA">
        <w:rPr>
          <w:sz w:val="18"/>
          <w:szCs w:val="18"/>
        </w:rPr>
        <w:t>The complete source code for the examples is available at https://github.com/API4KBs/api4kp-examples</w:t>
      </w:r>
      <w:r>
        <w:t xml:space="preserve"> </w:t>
      </w:r>
    </w:p>
    <w:p w14:paraId="6B26D56E" w14:textId="77777777" w:rsidR="009950CD" w:rsidRPr="009950CD" w:rsidRDefault="009950CD" w:rsidP="005F18EA"/>
    <w:p w14:paraId="7B465F9D" w14:textId="297A5044" w:rsidR="009950CD" w:rsidRPr="005F18EA" w:rsidRDefault="009950CD" w:rsidP="009950CD">
      <w:pPr>
        <w:pStyle w:val="ListParagraph"/>
        <w:numPr>
          <w:ilvl w:val="0"/>
          <w:numId w:val="77"/>
        </w:numPr>
        <w:rPr>
          <w:b/>
          <w:bCs/>
        </w:rPr>
      </w:pPr>
      <w:r w:rsidRPr="005F18EA">
        <w:rPr>
          <w:b/>
          <w:bCs/>
        </w:rPr>
        <w:t>Initialization</w:t>
      </w:r>
    </w:p>
    <w:p w14:paraId="546615F8" w14:textId="19A1C667" w:rsidR="009950CD" w:rsidRDefault="009950CD" w:rsidP="009950CD"/>
    <w:p w14:paraId="6E450B7F" w14:textId="40AC7E8C" w:rsidR="009950CD" w:rsidRDefault="009950CD" w:rsidP="009950CD">
      <w:r>
        <w:t xml:space="preserve">A Monad-style API is used to bind an Artifact – in Binary, String, Parse or AST format, to the API framework using the </w:t>
      </w:r>
      <w:proofErr w:type="spellStart"/>
      <w:r>
        <w:t>KnowledgeCarrier</w:t>
      </w:r>
      <w:proofErr w:type="spellEnd"/>
      <w:r>
        <w:t xml:space="preserve"> wrapper.</w:t>
      </w:r>
    </w:p>
    <w:p w14:paraId="042E7DB5" w14:textId="073669A9" w:rsidR="009950CD" w:rsidRDefault="009950CD" w:rsidP="009950CD"/>
    <w:p w14:paraId="7F227A07" w14:textId="32A8F4FF" w:rsidR="009950CD" w:rsidRPr="005F18EA" w:rsidRDefault="009950CD" w:rsidP="009950CD">
      <w:pPr>
        <w:rPr>
          <w:rFonts w:ascii="Courier New" w:hAnsi="Courier New" w:cs="Courier New"/>
          <w:sz w:val="16"/>
          <w:szCs w:val="16"/>
        </w:rPr>
      </w:pPr>
      <w:proofErr w:type="spellStart"/>
      <w:r w:rsidRPr="005F18EA">
        <w:rPr>
          <w:rFonts w:ascii="Courier New" w:hAnsi="Courier New" w:cs="Courier New"/>
          <w:sz w:val="16"/>
          <w:szCs w:val="16"/>
        </w:rPr>
        <w:t>KnowledgeCarrier</w:t>
      </w:r>
      <w:proofErr w:type="spellEnd"/>
      <w:r w:rsidRPr="005F18EA">
        <w:rPr>
          <w:rFonts w:ascii="Courier New" w:hAnsi="Courier New" w:cs="Courier New"/>
          <w:sz w:val="16"/>
          <w:szCs w:val="16"/>
        </w:rPr>
        <w:t xml:space="preserve"> kc = </w:t>
      </w:r>
      <w:proofErr w:type="gramStart"/>
      <w:r w:rsidRPr="005F18EA">
        <w:rPr>
          <w:rFonts w:ascii="Courier New" w:hAnsi="Courier New" w:cs="Courier New"/>
          <w:sz w:val="16"/>
          <w:szCs w:val="16"/>
        </w:rPr>
        <w:t>of(</w:t>
      </w:r>
      <w:proofErr w:type="gramEnd"/>
    </w:p>
    <w:p w14:paraId="68B06B68" w14:textId="77777777"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"&lt;html </w:t>
      </w:r>
      <w:proofErr w:type="spellStart"/>
      <w:r w:rsidRPr="005F18EA">
        <w:rPr>
          <w:rFonts w:ascii="Courier New" w:hAnsi="Courier New" w:cs="Courier New"/>
          <w:sz w:val="16"/>
          <w:szCs w:val="16"/>
        </w:rPr>
        <w:t>xmlns</w:t>
      </w:r>
      <w:proofErr w:type="spellEnd"/>
      <w:r w:rsidRPr="005F18EA">
        <w:rPr>
          <w:rFonts w:ascii="Courier New" w:hAnsi="Courier New" w:cs="Courier New"/>
          <w:sz w:val="16"/>
          <w:szCs w:val="16"/>
        </w:rPr>
        <w:t>=\"http://www.w3.org/1999/xhtml\"&gt; "</w:t>
      </w:r>
    </w:p>
    <w:p w14:paraId="53156134" w14:textId="77777777"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 "&lt;head&gt; "</w:t>
      </w:r>
    </w:p>
    <w:p w14:paraId="763EDB5C" w14:textId="24A7E285"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 </w:t>
      </w:r>
      <w:proofErr w:type="gramStart"/>
      <w:r w:rsidRPr="005F18EA">
        <w:rPr>
          <w:rFonts w:ascii="Courier New" w:hAnsi="Courier New" w:cs="Courier New"/>
          <w:sz w:val="16"/>
          <w:szCs w:val="16"/>
        </w:rPr>
        <w:t>"  &lt;</w:t>
      </w:r>
      <w:proofErr w:type="gramEnd"/>
      <w:r w:rsidRPr="005F18EA">
        <w:rPr>
          <w:rFonts w:ascii="Courier New" w:hAnsi="Courier New" w:cs="Courier New"/>
          <w:sz w:val="16"/>
          <w:szCs w:val="16"/>
        </w:rPr>
        <w:t>title&gt;My Title&lt;/title&gt; "</w:t>
      </w:r>
    </w:p>
    <w:p w14:paraId="64723F99" w14:textId="77777777"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 "&lt;/head&gt; "</w:t>
      </w:r>
    </w:p>
    <w:p w14:paraId="0DFEAF12" w14:textId="77777777"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 "&lt;body&gt; "</w:t>
      </w:r>
    </w:p>
    <w:p w14:paraId="7E8EFAE2" w14:textId="7A56E374"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 </w:t>
      </w:r>
      <w:proofErr w:type="gramStart"/>
      <w:r w:rsidRPr="005F18EA">
        <w:rPr>
          <w:rFonts w:ascii="Courier New" w:hAnsi="Courier New" w:cs="Courier New"/>
          <w:sz w:val="16"/>
          <w:szCs w:val="16"/>
        </w:rPr>
        <w:t>"  My</w:t>
      </w:r>
      <w:proofErr w:type="gramEnd"/>
      <w:r w:rsidRPr="005F18EA">
        <w:rPr>
          <w:rFonts w:ascii="Courier New" w:hAnsi="Courier New" w:cs="Courier New"/>
          <w:sz w:val="16"/>
          <w:szCs w:val="16"/>
        </w:rPr>
        <w:t xml:space="preserve"> Content "</w:t>
      </w:r>
    </w:p>
    <w:p w14:paraId="4E3BBCE4" w14:textId="77777777"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 "&lt;/body&gt; "</w:t>
      </w:r>
    </w:p>
    <w:p w14:paraId="64CA5C5B" w14:textId="77777777"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 "&lt;/html&gt; ")</w:t>
      </w:r>
    </w:p>
    <w:p w14:paraId="4245ED9E" w14:textId="67A5618F"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w:t>
      </w:r>
      <w:proofErr w:type="gramStart"/>
      <w:r w:rsidRPr="005F18EA">
        <w:rPr>
          <w:rFonts w:ascii="Courier New" w:hAnsi="Courier New" w:cs="Courier New"/>
          <w:sz w:val="16"/>
          <w:szCs w:val="16"/>
        </w:rPr>
        <w:t>.</w:t>
      </w:r>
      <w:proofErr w:type="spellStart"/>
      <w:r w:rsidRPr="005F18EA">
        <w:rPr>
          <w:rFonts w:ascii="Courier New" w:hAnsi="Courier New" w:cs="Courier New"/>
          <w:sz w:val="16"/>
          <w:szCs w:val="16"/>
        </w:rPr>
        <w:t>withRepresentation</w:t>
      </w:r>
      <w:proofErr w:type="spellEnd"/>
      <w:proofErr w:type="gramEnd"/>
      <w:r w:rsidRPr="005F18EA">
        <w:rPr>
          <w:rFonts w:ascii="Courier New" w:hAnsi="Courier New" w:cs="Courier New"/>
          <w:sz w:val="16"/>
          <w:szCs w:val="16"/>
        </w:rPr>
        <w:t>(XHTML, XML, UTF_8)</w:t>
      </w:r>
    </w:p>
    <w:p w14:paraId="0FB9A915" w14:textId="3F51C583"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w:t>
      </w:r>
      <w:proofErr w:type="gramStart"/>
      <w:r w:rsidRPr="005F18EA">
        <w:rPr>
          <w:rFonts w:ascii="Courier New" w:hAnsi="Courier New" w:cs="Courier New"/>
          <w:sz w:val="16"/>
          <w:szCs w:val="16"/>
        </w:rPr>
        <w:t>.</w:t>
      </w:r>
      <w:proofErr w:type="spellStart"/>
      <w:r w:rsidRPr="005F18EA">
        <w:rPr>
          <w:rFonts w:ascii="Courier New" w:hAnsi="Courier New" w:cs="Courier New"/>
          <w:sz w:val="16"/>
          <w:szCs w:val="16"/>
        </w:rPr>
        <w:t>withAssetId</w:t>
      </w:r>
      <w:proofErr w:type="spellEnd"/>
      <w:proofErr w:type="gramEnd"/>
      <w:r w:rsidRPr="005F18EA">
        <w:rPr>
          <w:rFonts w:ascii="Courier New" w:hAnsi="Courier New" w:cs="Courier New"/>
          <w:sz w:val="16"/>
          <w:szCs w:val="16"/>
        </w:rPr>
        <w:t>(“urn:myAsset:000")</w:t>
      </w:r>
    </w:p>
    <w:p w14:paraId="4D802BB8" w14:textId="3F12F820" w:rsidR="009950CD" w:rsidRPr="005F18EA" w:rsidRDefault="009950CD" w:rsidP="009950CD">
      <w:pPr>
        <w:rPr>
          <w:rFonts w:ascii="Courier New" w:hAnsi="Courier New" w:cs="Courier New"/>
          <w:sz w:val="16"/>
          <w:szCs w:val="16"/>
        </w:rPr>
      </w:pPr>
      <w:r w:rsidRPr="005F18EA">
        <w:rPr>
          <w:rFonts w:ascii="Courier New" w:hAnsi="Courier New" w:cs="Courier New"/>
          <w:sz w:val="16"/>
          <w:szCs w:val="16"/>
        </w:rPr>
        <w:t xml:space="preserve">        </w:t>
      </w:r>
      <w:proofErr w:type="gramStart"/>
      <w:r w:rsidRPr="005F18EA">
        <w:rPr>
          <w:rFonts w:ascii="Courier New" w:hAnsi="Courier New" w:cs="Courier New"/>
          <w:sz w:val="16"/>
          <w:szCs w:val="16"/>
        </w:rPr>
        <w:t>.</w:t>
      </w:r>
      <w:proofErr w:type="spellStart"/>
      <w:r w:rsidRPr="005F18EA">
        <w:rPr>
          <w:rFonts w:ascii="Courier New" w:hAnsi="Courier New" w:cs="Courier New"/>
          <w:sz w:val="16"/>
          <w:szCs w:val="16"/>
        </w:rPr>
        <w:t>withArtifactId</w:t>
      </w:r>
      <w:proofErr w:type="spellEnd"/>
      <w:proofErr w:type="gramEnd"/>
      <w:r w:rsidRPr="005F18EA">
        <w:rPr>
          <w:rFonts w:ascii="Courier New" w:hAnsi="Courier New" w:cs="Courier New"/>
          <w:sz w:val="16"/>
          <w:szCs w:val="16"/>
        </w:rPr>
        <w:t>("urn:artifact123:0.0.1");</w:t>
      </w:r>
    </w:p>
    <w:p w14:paraId="09AECE30" w14:textId="347F8FAF" w:rsidR="009950CD" w:rsidRDefault="009950CD" w:rsidP="009950CD"/>
    <w:p w14:paraId="1CB809B6" w14:textId="171CDAC6" w:rsidR="009950CD" w:rsidRDefault="009950CD" w:rsidP="009950CD">
      <w:r>
        <w:t>This operation requires not only to specify the Artifact, but also allows to provide identity and syntactic information.</w:t>
      </w:r>
    </w:p>
    <w:p w14:paraId="49018AA9" w14:textId="65AB016F" w:rsidR="00842368" w:rsidRDefault="00842368" w:rsidP="009950CD">
      <w:r>
        <w:t xml:space="preserve">The client </w:t>
      </w:r>
      <w:proofErr w:type="gramStart"/>
      <w:r>
        <w:t>is able to</w:t>
      </w:r>
      <w:proofErr w:type="gramEnd"/>
      <w:r>
        <w:t xml:space="preserve"> pass argument values such as “XHTML” or “XML” that are controlled terms derived from an API4KP ontology.</w:t>
      </w:r>
    </w:p>
    <w:p w14:paraId="13A386F6" w14:textId="24ADC2D0" w:rsidR="009950CD" w:rsidRDefault="009950CD" w:rsidP="009950CD"/>
    <w:p w14:paraId="391772E4" w14:textId="77777777" w:rsidR="00482B97" w:rsidRDefault="00482B97" w:rsidP="009950CD"/>
    <w:p w14:paraId="2E32DDB3" w14:textId="4E9C9EF0" w:rsidR="009950CD" w:rsidRPr="005F18EA" w:rsidRDefault="009950CD" w:rsidP="009950CD">
      <w:pPr>
        <w:pStyle w:val="ListParagraph"/>
        <w:numPr>
          <w:ilvl w:val="0"/>
          <w:numId w:val="77"/>
        </w:numPr>
        <w:rPr>
          <w:b/>
          <w:bCs/>
        </w:rPr>
      </w:pPr>
      <w:r w:rsidRPr="005F18EA">
        <w:rPr>
          <w:b/>
          <w:bCs/>
        </w:rPr>
        <w:t>Lift / Lower</w:t>
      </w:r>
    </w:p>
    <w:p w14:paraId="698A3DEB" w14:textId="306C7658" w:rsidR="009950CD" w:rsidRDefault="009950CD" w:rsidP="009950CD"/>
    <w:p w14:paraId="0C5A4714" w14:textId="77777777" w:rsidR="00482B97" w:rsidRPr="005F18EA" w:rsidRDefault="009950CD" w:rsidP="009950CD">
      <w:pPr>
        <w:rPr>
          <w:rFonts w:ascii="Courier New" w:hAnsi="Courier New" w:cs="Courier New"/>
          <w:sz w:val="16"/>
          <w:szCs w:val="16"/>
        </w:rPr>
      </w:pPr>
      <w:proofErr w:type="spellStart"/>
      <w:r w:rsidRPr="005F18EA">
        <w:rPr>
          <w:rFonts w:ascii="Courier New" w:hAnsi="Courier New" w:cs="Courier New"/>
          <w:sz w:val="16"/>
          <w:szCs w:val="16"/>
        </w:rPr>
        <w:t>KnowledgeCarrier</w:t>
      </w:r>
      <w:proofErr w:type="spellEnd"/>
      <w:r w:rsidRPr="005F18EA">
        <w:rPr>
          <w:rFonts w:ascii="Courier New" w:hAnsi="Courier New" w:cs="Courier New"/>
          <w:sz w:val="16"/>
          <w:szCs w:val="16"/>
        </w:rPr>
        <w:t>&lt;</w:t>
      </w:r>
      <w:proofErr w:type="spellStart"/>
      <w:r w:rsidRPr="005F18EA">
        <w:rPr>
          <w:rFonts w:ascii="Courier New" w:hAnsi="Courier New" w:cs="Courier New"/>
          <w:sz w:val="16"/>
          <w:szCs w:val="16"/>
        </w:rPr>
        <w:t>OWLOntology</w:t>
      </w:r>
      <w:proofErr w:type="spellEnd"/>
      <w:r w:rsidRPr="005F18EA">
        <w:rPr>
          <w:rFonts w:ascii="Courier New" w:hAnsi="Courier New" w:cs="Courier New"/>
          <w:sz w:val="16"/>
          <w:szCs w:val="16"/>
        </w:rPr>
        <w:t xml:space="preserve">&gt; ontology = </w:t>
      </w:r>
    </w:p>
    <w:p w14:paraId="5A68F169" w14:textId="1A24AF00" w:rsidR="009950CD" w:rsidRPr="005F18EA" w:rsidRDefault="009950CD" w:rsidP="005F18EA">
      <w:pPr>
        <w:ind w:firstLine="720"/>
        <w:rPr>
          <w:rFonts w:ascii="Courier New" w:hAnsi="Courier New" w:cs="Courier New"/>
          <w:sz w:val="16"/>
          <w:szCs w:val="16"/>
        </w:rPr>
      </w:pPr>
      <w:proofErr w:type="spellStart"/>
      <w:proofErr w:type="gramStart"/>
      <w:r w:rsidRPr="005F18EA">
        <w:rPr>
          <w:rFonts w:ascii="Courier New" w:hAnsi="Courier New" w:cs="Courier New"/>
          <w:sz w:val="16"/>
          <w:szCs w:val="16"/>
        </w:rPr>
        <w:t>parser.applyLift</w:t>
      </w:r>
      <w:proofErr w:type="spellEnd"/>
      <w:proofErr w:type="gramEnd"/>
      <w:r w:rsidRPr="005F18EA">
        <w:rPr>
          <w:rFonts w:ascii="Courier New" w:hAnsi="Courier New" w:cs="Courier New"/>
          <w:sz w:val="16"/>
          <w:szCs w:val="16"/>
        </w:rPr>
        <w:t>(</w:t>
      </w:r>
    </w:p>
    <w:p w14:paraId="6B3B5B99" w14:textId="77777777" w:rsidR="00482B97" w:rsidRPr="005F18EA" w:rsidRDefault="009950CD" w:rsidP="00482B97">
      <w:pPr>
        <w:ind w:left="720" w:firstLine="720"/>
        <w:rPr>
          <w:rFonts w:ascii="Courier New" w:hAnsi="Courier New" w:cs="Courier New"/>
          <w:sz w:val="16"/>
          <w:szCs w:val="16"/>
        </w:rPr>
      </w:pPr>
      <w:proofErr w:type="gramStart"/>
      <w:r w:rsidRPr="005F18EA">
        <w:rPr>
          <w:rFonts w:ascii="Courier New" w:hAnsi="Courier New" w:cs="Courier New"/>
          <w:sz w:val="16"/>
          <w:szCs w:val="16"/>
        </w:rPr>
        <w:t>of( /</w:t>
      </w:r>
      <w:proofErr w:type="gramEnd"/>
      <w:r w:rsidRPr="005F18EA">
        <w:rPr>
          <w:rFonts w:ascii="Courier New" w:hAnsi="Courier New" w:cs="Courier New"/>
          <w:sz w:val="16"/>
          <w:szCs w:val="16"/>
        </w:rPr>
        <w:t>* fetch from URL */ ).</w:t>
      </w:r>
      <w:proofErr w:type="spellStart"/>
      <w:r w:rsidRPr="005F18EA">
        <w:rPr>
          <w:rFonts w:ascii="Courier New" w:hAnsi="Courier New" w:cs="Courier New"/>
          <w:sz w:val="16"/>
          <w:szCs w:val="16"/>
        </w:rPr>
        <w:t>withRepresentation</w:t>
      </w:r>
      <w:proofErr w:type="spellEnd"/>
      <w:r w:rsidRPr="005F18EA">
        <w:rPr>
          <w:rFonts w:ascii="Courier New" w:hAnsi="Courier New" w:cs="Courier New"/>
          <w:sz w:val="16"/>
          <w:szCs w:val="16"/>
        </w:rPr>
        <w:t>(</w:t>
      </w:r>
    </w:p>
    <w:p w14:paraId="10EB0917" w14:textId="5FAF8F8D" w:rsidR="009950CD" w:rsidRPr="005F18EA" w:rsidRDefault="009950CD" w:rsidP="005F18EA">
      <w:pPr>
        <w:ind w:left="1440" w:firstLine="720"/>
        <w:rPr>
          <w:rFonts w:ascii="Courier New" w:hAnsi="Courier New" w:cs="Courier New"/>
          <w:sz w:val="16"/>
          <w:szCs w:val="16"/>
        </w:rPr>
      </w:pPr>
      <w:r w:rsidRPr="005F18EA">
        <w:rPr>
          <w:rFonts w:ascii="Courier New" w:hAnsi="Courier New" w:cs="Courier New"/>
          <w:sz w:val="16"/>
          <w:szCs w:val="16"/>
        </w:rPr>
        <w:t xml:space="preserve">OWL_2, </w:t>
      </w:r>
      <w:proofErr w:type="spellStart"/>
      <w:r w:rsidRPr="005F18EA">
        <w:rPr>
          <w:rFonts w:ascii="Courier New" w:hAnsi="Courier New" w:cs="Courier New"/>
          <w:sz w:val="16"/>
          <w:szCs w:val="16"/>
        </w:rPr>
        <w:t>RDF_XML_Syntax</w:t>
      </w:r>
      <w:proofErr w:type="spellEnd"/>
      <w:r w:rsidRPr="005F18EA">
        <w:rPr>
          <w:rFonts w:ascii="Courier New" w:hAnsi="Courier New" w:cs="Courier New"/>
          <w:sz w:val="16"/>
          <w:szCs w:val="16"/>
        </w:rPr>
        <w:t xml:space="preserve">, XML, </w:t>
      </w:r>
      <w:proofErr w:type="spellStart"/>
      <w:proofErr w:type="gramStart"/>
      <w:r w:rsidRPr="005F18EA">
        <w:rPr>
          <w:rFonts w:ascii="Courier New" w:hAnsi="Courier New" w:cs="Courier New"/>
          <w:sz w:val="16"/>
          <w:szCs w:val="16"/>
        </w:rPr>
        <w:t>defaultCharset</w:t>
      </w:r>
      <w:proofErr w:type="spellEnd"/>
      <w:r w:rsidRPr="005F18EA">
        <w:rPr>
          <w:rFonts w:ascii="Courier New" w:hAnsi="Courier New" w:cs="Courier New"/>
          <w:sz w:val="16"/>
          <w:szCs w:val="16"/>
        </w:rPr>
        <w:t>(</w:t>
      </w:r>
      <w:proofErr w:type="gramEnd"/>
      <w:r w:rsidRPr="005F18EA">
        <w:rPr>
          <w:rFonts w:ascii="Courier New" w:hAnsi="Courier New" w:cs="Courier New"/>
          <w:sz w:val="16"/>
          <w:szCs w:val="16"/>
        </w:rPr>
        <w:t>)</w:t>
      </w:r>
      <w:r w:rsidR="00482B97" w:rsidRPr="005F18EA">
        <w:rPr>
          <w:rFonts w:ascii="Courier New" w:hAnsi="Courier New" w:cs="Courier New"/>
          <w:sz w:val="16"/>
          <w:szCs w:val="16"/>
        </w:rPr>
        <w:t>)</w:t>
      </w:r>
      <w:r w:rsidRPr="005F18EA">
        <w:rPr>
          <w:rFonts w:ascii="Courier New" w:hAnsi="Courier New" w:cs="Courier New"/>
          <w:sz w:val="16"/>
          <w:szCs w:val="16"/>
        </w:rPr>
        <w:t>),</w:t>
      </w:r>
    </w:p>
    <w:p w14:paraId="4C04D646" w14:textId="1E130CDD" w:rsidR="009950CD" w:rsidRPr="005F18EA" w:rsidRDefault="009950CD" w:rsidP="005F18EA">
      <w:pPr>
        <w:rPr>
          <w:rFonts w:ascii="Courier New" w:hAnsi="Courier New" w:cs="Courier New"/>
          <w:sz w:val="16"/>
          <w:szCs w:val="16"/>
        </w:rPr>
      </w:pPr>
      <w:r w:rsidRPr="005F18EA">
        <w:rPr>
          <w:rFonts w:ascii="Courier New" w:hAnsi="Courier New" w:cs="Courier New"/>
          <w:sz w:val="16"/>
          <w:szCs w:val="16"/>
        </w:rPr>
        <w:t xml:space="preserve">      </w:t>
      </w:r>
      <w:proofErr w:type="spellStart"/>
      <w:r w:rsidRPr="005F18EA">
        <w:rPr>
          <w:rFonts w:ascii="Courier New" w:hAnsi="Courier New" w:cs="Courier New"/>
          <w:sz w:val="16"/>
          <w:szCs w:val="16"/>
        </w:rPr>
        <w:t>Abstract_Knowledge_Expression</w:t>
      </w:r>
      <w:proofErr w:type="spellEnd"/>
      <w:r w:rsidRPr="005F18EA">
        <w:rPr>
          <w:rFonts w:ascii="Courier New" w:hAnsi="Courier New" w:cs="Courier New"/>
          <w:sz w:val="16"/>
          <w:szCs w:val="16"/>
        </w:rPr>
        <w:t>)</w:t>
      </w:r>
    </w:p>
    <w:p w14:paraId="3D6AE37D" w14:textId="22DB77F5" w:rsidR="009950CD" w:rsidRPr="005F18EA" w:rsidRDefault="009950CD" w:rsidP="009950CD">
      <w:pPr>
        <w:rPr>
          <w:rFonts w:ascii="Courier New" w:hAnsi="Courier New" w:cs="Courier New"/>
          <w:sz w:val="16"/>
          <w:szCs w:val="16"/>
        </w:rPr>
      </w:pPr>
    </w:p>
    <w:p w14:paraId="6C349A83" w14:textId="77777777" w:rsidR="00482B97" w:rsidRPr="005F18EA" w:rsidRDefault="009950CD" w:rsidP="009950CD">
      <w:pPr>
        <w:rPr>
          <w:rFonts w:ascii="Courier New" w:hAnsi="Courier New" w:cs="Courier New"/>
          <w:sz w:val="16"/>
          <w:szCs w:val="16"/>
        </w:rPr>
      </w:pPr>
      <w:proofErr w:type="spellStart"/>
      <w:r w:rsidRPr="005F18EA">
        <w:rPr>
          <w:rFonts w:ascii="Courier New" w:hAnsi="Courier New" w:cs="Courier New"/>
          <w:sz w:val="16"/>
          <w:szCs w:val="16"/>
        </w:rPr>
        <w:t>KnowledgeCarrier</w:t>
      </w:r>
      <w:proofErr w:type="spellEnd"/>
      <w:r w:rsidRPr="005F18EA">
        <w:rPr>
          <w:rFonts w:ascii="Courier New" w:hAnsi="Courier New" w:cs="Courier New"/>
          <w:sz w:val="16"/>
          <w:szCs w:val="16"/>
        </w:rPr>
        <w:t xml:space="preserve">&lt;String&gt; serialized = </w:t>
      </w:r>
    </w:p>
    <w:p w14:paraId="53A48F9C" w14:textId="77777777" w:rsidR="00482B97" w:rsidRPr="005F18EA" w:rsidRDefault="009950CD" w:rsidP="00482B97">
      <w:pPr>
        <w:ind w:firstLine="720"/>
        <w:rPr>
          <w:rFonts w:ascii="Courier New" w:hAnsi="Courier New" w:cs="Courier New"/>
          <w:sz w:val="16"/>
          <w:szCs w:val="16"/>
        </w:rPr>
      </w:pPr>
      <w:proofErr w:type="spellStart"/>
      <w:proofErr w:type="gramStart"/>
      <w:r w:rsidRPr="005F18EA">
        <w:rPr>
          <w:rFonts w:ascii="Courier New" w:hAnsi="Courier New" w:cs="Courier New"/>
          <w:sz w:val="16"/>
          <w:szCs w:val="16"/>
        </w:rPr>
        <w:t>ontology.flatMap</w:t>
      </w:r>
      <w:proofErr w:type="spellEnd"/>
      <w:proofErr w:type="gramEnd"/>
      <w:r w:rsidRPr="005F18EA">
        <w:rPr>
          <w:rFonts w:ascii="Courier New" w:hAnsi="Courier New" w:cs="Courier New"/>
          <w:sz w:val="16"/>
          <w:szCs w:val="16"/>
        </w:rPr>
        <w:t xml:space="preserve">(o -&gt; </w:t>
      </w:r>
    </w:p>
    <w:p w14:paraId="339E4166" w14:textId="77777777" w:rsidR="00482B97" w:rsidRPr="005F18EA" w:rsidRDefault="009950CD" w:rsidP="00482B97">
      <w:pPr>
        <w:ind w:left="720" w:firstLine="720"/>
        <w:rPr>
          <w:rFonts w:ascii="Courier New" w:hAnsi="Courier New" w:cs="Courier New"/>
          <w:sz w:val="16"/>
          <w:szCs w:val="16"/>
        </w:rPr>
      </w:pPr>
      <w:proofErr w:type="spellStart"/>
      <w:proofErr w:type="gramStart"/>
      <w:r w:rsidRPr="005F18EA">
        <w:rPr>
          <w:rFonts w:ascii="Courier New" w:hAnsi="Courier New" w:cs="Courier New"/>
          <w:sz w:val="16"/>
          <w:szCs w:val="16"/>
        </w:rPr>
        <w:t>parser.applyLower</w:t>
      </w:r>
      <w:proofErr w:type="spellEnd"/>
      <w:proofErr w:type="gramEnd"/>
      <w:r w:rsidRPr="005F18EA">
        <w:rPr>
          <w:rFonts w:ascii="Courier New" w:hAnsi="Courier New" w:cs="Courier New"/>
          <w:sz w:val="16"/>
          <w:szCs w:val="16"/>
        </w:rPr>
        <w:t xml:space="preserve">( </w:t>
      </w:r>
    </w:p>
    <w:p w14:paraId="3A02AA6D" w14:textId="77777777" w:rsidR="00482B97" w:rsidRPr="005F18EA" w:rsidRDefault="009950CD" w:rsidP="00482B97">
      <w:pPr>
        <w:ind w:left="1440" w:firstLine="720"/>
        <w:rPr>
          <w:rFonts w:ascii="Courier New" w:hAnsi="Courier New" w:cs="Courier New"/>
          <w:sz w:val="16"/>
          <w:szCs w:val="16"/>
        </w:rPr>
      </w:pPr>
      <w:r w:rsidRPr="005F18EA">
        <w:rPr>
          <w:rFonts w:ascii="Courier New" w:hAnsi="Courier New" w:cs="Courier New"/>
          <w:sz w:val="16"/>
          <w:szCs w:val="16"/>
        </w:rPr>
        <w:t xml:space="preserve">o, </w:t>
      </w:r>
      <w:proofErr w:type="spellStart"/>
      <w:r w:rsidR="00482B97" w:rsidRPr="005F18EA">
        <w:rPr>
          <w:rFonts w:ascii="Courier New" w:hAnsi="Courier New" w:cs="Courier New"/>
          <w:sz w:val="16"/>
          <w:szCs w:val="16"/>
        </w:rPr>
        <w:t>Serialized_Knowledge_Expression</w:t>
      </w:r>
      <w:proofErr w:type="spellEnd"/>
      <w:r w:rsidR="00482B97" w:rsidRPr="005F18EA">
        <w:rPr>
          <w:rFonts w:ascii="Courier New" w:hAnsi="Courier New" w:cs="Courier New"/>
          <w:sz w:val="16"/>
          <w:szCs w:val="16"/>
        </w:rPr>
        <w:t xml:space="preserve">, </w:t>
      </w:r>
    </w:p>
    <w:p w14:paraId="438B8FC2" w14:textId="7D8387EE" w:rsidR="009950CD" w:rsidRPr="005F18EA" w:rsidRDefault="009950CD" w:rsidP="005F18EA">
      <w:pPr>
        <w:ind w:left="2160" w:firstLine="720"/>
        <w:rPr>
          <w:rFonts w:ascii="Courier New" w:hAnsi="Courier New" w:cs="Courier New"/>
          <w:sz w:val="16"/>
          <w:szCs w:val="16"/>
        </w:rPr>
      </w:pPr>
      <w:proofErr w:type="gramStart"/>
      <w:r w:rsidRPr="005F18EA">
        <w:rPr>
          <w:rFonts w:ascii="Courier New" w:hAnsi="Courier New" w:cs="Courier New"/>
          <w:sz w:val="16"/>
          <w:szCs w:val="16"/>
        </w:rPr>
        <w:t>rep(</w:t>
      </w:r>
      <w:proofErr w:type="gramEnd"/>
      <w:r w:rsidRPr="005F18EA">
        <w:rPr>
          <w:rFonts w:ascii="Courier New" w:hAnsi="Courier New" w:cs="Courier New"/>
          <w:sz w:val="16"/>
          <w:szCs w:val="16"/>
        </w:rPr>
        <w:t xml:space="preserve">OWL_2, </w:t>
      </w:r>
      <w:proofErr w:type="spellStart"/>
      <w:r w:rsidRPr="005F18EA">
        <w:rPr>
          <w:rFonts w:ascii="Courier New" w:hAnsi="Courier New" w:cs="Courier New"/>
          <w:sz w:val="16"/>
          <w:szCs w:val="16"/>
        </w:rPr>
        <w:t>TTL_Syntax</w:t>
      </w:r>
      <w:proofErr w:type="spellEnd"/>
      <w:r w:rsidRPr="005F18EA">
        <w:rPr>
          <w:rFonts w:ascii="Courier New" w:hAnsi="Courier New" w:cs="Courier New"/>
          <w:sz w:val="16"/>
          <w:szCs w:val="16"/>
        </w:rPr>
        <w:t xml:space="preserve">, TXT, </w:t>
      </w:r>
      <w:proofErr w:type="spellStart"/>
      <w:r w:rsidRPr="005F18EA">
        <w:rPr>
          <w:rFonts w:ascii="Courier New" w:hAnsi="Courier New" w:cs="Courier New"/>
          <w:sz w:val="16"/>
          <w:szCs w:val="16"/>
        </w:rPr>
        <w:t>defaultCharset</w:t>
      </w:r>
      <w:proofErr w:type="spellEnd"/>
      <w:r w:rsidRPr="005F18EA">
        <w:rPr>
          <w:rFonts w:ascii="Courier New" w:hAnsi="Courier New" w:cs="Courier New"/>
          <w:sz w:val="16"/>
          <w:szCs w:val="16"/>
        </w:rPr>
        <w:t>()))</w:t>
      </w:r>
    </w:p>
    <w:p w14:paraId="5895B00B" w14:textId="1350DFE8" w:rsidR="009950CD" w:rsidRDefault="009950CD" w:rsidP="009950CD"/>
    <w:p w14:paraId="20AA85A0" w14:textId="6C62DA6F" w:rsidR="00482B97" w:rsidRDefault="00482B97" w:rsidP="009950CD">
      <w:r>
        <w:t>The manipulation of Knowledge Artifacts often involves the parsing and/or serialization of the Expressions. The ‘lift’ and ‘lower’ APIs are agnostic of the specific syntactic representation, which are provided as parameters.</w:t>
      </w:r>
      <w:r>
        <w:br/>
        <w:t xml:space="preserve">This approach not only provides a uniform </w:t>
      </w:r>
      <w:proofErr w:type="gramStart"/>
      <w:r>
        <w:t>interface, but</w:t>
      </w:r>
      <w:proofErr w:type="gramEnd"/>
      <w:r>
        <w:t xml:space="preserve"> allows for broker-oriented implementations where multiple components can be exposed through the same endpoint.</w:t>
      </w:r>
    </w:p>
    <w:p w14:paraId="7FA1FD90" w14:textId="131C4633" w:rsidR="00482B97" w:rsidRDefault="00482B97" w:rsidP="009950CD"/>
    <w:p w14:paraId="3EBDDD02" w14:textId="2ACCABDE" w:rsidR="00842368" w:rsidRDefault="00842368" w:rsidP="009950CD">
      <w:r>
        <w:t xml:space="preserve">This specific example delegates the parsing and serialization of the artifact, which is declared to be an OWL ontology, to the OWL APIs. Alternative implementations based on Semantic Web frameworks such as Jena are </w:t>
      </w:r>
      <w:proofErr w:type="gramStart"/>
      <w:r>
        <w:t>possible, and</w:t>
      </w:r>
      <w:proofErr w:type="gramEnd"/>
      <w:r>
        <w:t xml:space="preserve"> would not impact the client.</w:t>
      </w:r>
    </w:p>
    <w:p w14:paraId="48479A1B" w14:textId="77777777" w:rsidR="00842368" w:rsidRDefault="00842368" w:rsidP="009950CD"/>
    <w:p w14:paraId="23408C02" w14:textId="77777777" w:rsidR="00482B97" w:rsidRDefault="00482B97" w:rsidP="009950CD"/>
    <w:p w14:paraId="2AE2F438" w14:textId="5AB83F9C" w:rsidR="00482B97" w:rsidRDefault="00482B97" w:rsidP="00482B97">
      <w:pPr>
        <w:pStyle w:val="ListParagraph"/>
        <w:numPr>
          <w:ilvl w:val="0"/>
          <w:numId w:val="77"/>
        </w:numPr>
      </w:pPr>
      <w:r w:rsidRPr="005F18EA">
        <w:rPr>
          <w:b/>
          <w:bCs/>
        </w:rPr>
        <w:t>Introspection</w:t>
      </w:r>
    </w:p>
    <w:p w14:paraId="696D3629" w14:textId="7ACD5418" w:rsidR="00482B97" w:rsidRDefault="00482B97" w:rsidP="00482B97"/>
    <w:p w14:paraId="32201C19" w14:textId="40AB4D1E" w:rsidR="00482B97" w:rsidRPr="005F18EA" w:rsidRDefault="00482B97" w:rsidP="00482B97">
      <w:pPr>
        <w:rPr>
          <w:rFonts w:ascii="Courier New" w:hAnsi="Courier New" w:cs="Courier New"/>
          <w:sz w:val="16"/>
          <w:szCs w:val="16"/>
        </w:rPr>
      </w:pPr>
      <w:proofErr w:type="spellStart"/>
      <w:r w:rsidRPr="005F18EA">
        <w:rPr>
          <w:rFonts w:ascii="Courier New" w:hAnsi="Courier New" w:cs="Courier New"/>
          <w:sz w:val="16"/>
          <w:szCs w:val="16"/>
        </w:rPr>
        <w:t>KnowledgeCarrier</w:t>
      </w:r>
      <w:proofErr w:type="spellEnd"/>
      <w:r w:rsidRPr="005F18EA">
        <w:rPr>
          <w:rFonts w:ascii="Courier New" w:hAnsi="Courier New" w:cs="Courier New"/>
          <w:sz w:val="16"/>
          <w:szCs w:val="16"/>
        </w:rPr>
        <w:t xml:space="preserve"> artifact = /* read binary */ </w:t>
      </w:r>
    </w:p>
    <w:p w14:paraId="3BB2B6F0" w14:textId="4A3E9843" w:rsidR="00482B97" w:rsidRPr="005F18EA" w:rsidRDefault="00482B97" w:rsidP="00482B97">
      <w:pPr>
        <w:rPr>
          <w:rFonts w:ascii="Courier New" w:hAnsi="Courier New" w:cs="Courier New"/>
          <w:sz w:val="16"/>
          <w:szCs w:val="16"/>
        </w:rPr>
      </w:pPr>
      <w:proofErr w:type="spellStart"/>
      <w:r w:rsidRPr="005F18EA">
        <w:rPr>
          <w:rFonts w:ascii="Courier New" w:hAnsi="Courier New" w:cs="Courier New"/>
          <w:sz w:val="16"/>
          <w:szCs w:val="16"/>
        </w:rPr>
        <w:t>KnowledgeCarrier</w:t>
      </w:r>
      <w:proofErr w:type="spellEnd"/>
      <w:r w:rsidRPr="005F18EA">
        <w:rPr>
          <w:rFonts w:ascii="Courier New" w:hAnsi="Courier New" w:cs="Courier New"/>
          <w:sz w:val="16"/>
          <w:szCs w:val="16"/>
        </w:rPr>
        <w:t xml:space="preserve"> manifest = /* read … */</w:t>
      </w:r>
    </w:p>
    <w:p w14:paraId="00C783E4" w14:textId="77777777" w:rsidR="00482B97" w:rsidRDefault="00482B97" w:rsidP="00482B97"/>
    <w:p w14:paraId="3451B7AC" w14:textId="77777777" w:rsidR="00482B97" w:rsidRPr="005F18EA" w:rsidRDefault="00482B97" w:rsidP="00482B97">
      <w:pPr>
        <w:pStyle w:val="HTMLPreformatted"/>
        <w:shd w:val="clear" w:color="auto" w:fill="FFFFFF"/>
        <w:rPr>
          <w:color w:val="871094"/>
          <w:sz w:val="16"/>
          <w:szCs w:val="16"/>
        </w:rPr>
      </w:pPr>
      <w:proofErr w:type="spellStart"/>
      <w:r w:rsidRPr="005F18EA">
        <w:rPr>
          <w:color w:val="871094"/>
          <w:sz w:val="16"/>
          <w:szCs w:val="16"/>
        </w:rPr>
        <w:t>KnowledgeCarrier</w:t>
      </w:r>
      <w:proofErr w:type="spellEnd"/>
      <w:r w:rsidRPr="005F18EA">
        <w:rPr>
          <w:color w:val="871094"/>
          <w:sz w:val="16"/>
          <w:szCs w:val="16"/>
        </w:rPr>
        <w:t>&lt;</w:t>
      </w:r>
      <w:proofErr w:type="spellStart"/>
      <w:r w:rsidRPr="005F18EA">
        <w:rPr>
          <w:color w:val="871094"/>
          <w:sz w:val="16"/>
          <w:szCs w:val="16"/>
        </w:rPr>
        <w:t>KnowledgeAsset</w:t>
      </w:r>
      <w:proofErr w:type="spellEnd"/>
      <w:r w:rsidRPr="005F18EA">
        <w:rPr>
          <w:color w:val="871094"/>
          <w:sz w:val="16"/>
          <w:szCs w:val="16"/>
        </w:rPr>
        <w:t xml:space="preserve">&gt; = </w:t>
      </w:r>
    </w:p>
    <w:p w14:paraId="63C07983" w14:textId="77777777" w:rsidR="00482B97" w:rsidRPr="005F18EA" w:rsidRDefault="00482B97" w:rsidP="00482B97">
      <w:pPr>
        <w:pStyle w:val="HTMLPreformatted"/>
        <w:shd w:val="clear" w:color="auto" w:fill="FFFFFF"/>
        <w:rPr>
          <w:color w:val="080808"/>
          <w:sz w:val="16"/>
          <w:szCs w:val="16"/>
        </w:rPr>
      </w:pPr>
      <w:r w:rsidRPr="005F18EA">
        <w:rPr>
          <w:color w:val="871094"/>
          <w:sz w:val="16"/>
          <w:szCs w:val="16"/>
        </w:rPr>
        <w:tab/>
      </w:r>
      <w:proofErr w:type="spellStart"/>
      <w:proofErr w:type="gramStart"/>
      <w:r w:rsidRPr="005F18EA">
        <w:rPr>
          <w:color w:val="871094"/>
          <w:sz w:val="16"/>
          <w:szCs w:val="16"/>
        </w:rPr>
        <w:t>introspector</w:t>
      </w:r>
      <w:r w:rsidRPr="005F18EA">
        <w:rPr>
          <w:color w:val="080808"/>
          <w:sz w:val="16"/>
          <w:szCs w:val="16"/>
        </w:rPr>
        <w:t>.initKnowledgeBase</w:t>
      </w:r>
      <w:proofErr w:type="spellEnd"/>
      <w:proofErr w:type="gramEnd"/>
      <w:r w:rsidRPr="005F18EA">
        <w:rPr>
          <w:color w:val="080808"/>
          <w:sz w:val="16"/>
          <w:szCs w:val="16"/>
        </w:rPr>
        <w:t>(artifact)</w:t>
      </w:r>
    </w:p>
    <w:p w14:paraId="30362550" w14:textId="38F061C6" w:rsidR="00482B97" w:rsidRPr="005F18EA" w:rsidRDefault="00482B97" w:rsidP="00482B97">
      <w:pPr>
        <w:pStyle w:val="HTMLPreformatted"/>
        <w:shd w:val="clear" w:color="auto" w:fill="FFFFFF"/>
        <w:rPr>
          <w:color w:val="080808"/>
          <w:sz w:val="16"/>
          <w:szCs w:val="16"/>
        </w:rPr>
      </w:pPr>
      <w:r w:rsidRPr="005F18EA">
        <w:rPr>
          <w:color w:val="080808"/>
          <w:sz w:val="16"/>
          <w:szCs w:val="16"/>
        </w:rPr>
        <w:tab/>
      </w:r>
      <w:r>
        <w:rPr>
          <w:color w:val="080808"/>
          <w:sz w:val="16"/>
          <w:szCs w:val="16"/>
        </w:rPr>
        <w:tab/>
      </w:r>
      <w:proofErr w:type="gramStart"/>
      <w:r w:rsidRPr="005F18EA">
        <w:rPr>
          <w:color w:val="080808"/>
          <w:sz w:val="16"/>
          <w:szCs w:val="16"/>
        </w:rPr>
        <w:t>.</w:t>
      </w:r>
      <w:proofErr w:type="spellStart"/>
      <w:r w:rsidRPr="005F18EA">
        <w:rPr>
          <w:color w:val="080808"/>
          <w:sz w:val="16"/>
          <w:szCs w:val="16"/>
        </w:rPr>
        <w:t>flatMap</w:t>
      </w:r>
      <w:proofErr w:type="spellEnd"/>
      <w:proofErr w:type="gramEnd"/>
      <w:r w:rsidRPr="005F18EA">
        <w:rPr>
          <w:color w:val="080808"/>
          <w:sz w:val="16"/>
          <w:szCs w:val="16"/>
        </w:rPr>
        <w:t>(p -&gt;</w:t>
      </w:r>
      <w:r>
        <w:rPr>
          <w:color w:val="080808"/>
          <w:sz w:val="16"/>
          <w:szCs w:val="16"/>
        </w:rPr>
        <w:t xml:space="preserve"> </w:t>
      </w:r>
      <w:proofErr w:type="spellStart"/>
      <w:r>
        <w:rPr>
          <w:color w:val="871094"/>
          <w:sz w:val="16"/>
          <w:szCs w:val="16"/>
        </w:rPr>
        <w:t>x</w:t>
      </w:r>
      <w:r w:rsidRPr="005F18EA">
        <w:rPr>
          <w:color w:val="080808"/>
          <w:sz w:val="16"/>
          <w:szCs w:val="16"/>
        </w:rPr>
        <w:t>.populateKnowledgeBase</w:t>
      </w:r>
      <w:proofErr w:type="spellEnd"/>
      <w:r w:rsidRPr="005F18EA">
        <w:rPr>
          <w:color w:val="080808"/>
          <w:sz w:val="16"/>
          <w:szCs w:val="16"/>
        </w:rPr>
        <w:t>(</w:t>
      </w:r>
      <w:proofErr w:type="spellStart"/>
      <w:r w:rsidRPr="005F18EA">
        <w:rPr>
          <w:color w:val="080808"/>
          <w:sz w:val="16"/>
          <w:szCs w:val="16"/>
        </w:rPr>
        <w:t>p.getUuid</w:t>
      </w:r>
      <w:proofErr w:type="spellEnd"/>
      <w:r w:rsidRPr="005F18EA">
        <w:rPr>
          <w:color w:val="080808"/>
          <w:sz w:val="16"/>
          <w:szCs w:val="16"/>
        </w:rPr>
        <w:t>(),</w:t>
      </w:r>
      <w:proofErr w:type="spellStart"/>
      <w:r w:rsidRPr="005F18EA">
        <w:rPr>
          <w:color w:val="080808"/>
          <w:sz w:val="16"/>
          <w:szCs w:val="16"/>
        </w:rPr>
        <w:t>p.getVersionTag</w:t>
      </w:r>
      <w:proofErr w:type="spellEnd"/>
      <w:r w:rsidRPr="005F18EA">
        <w:rPr>
          <w:color w:val="080808"/>
          <w:sz w:val="16"/>
          <w:szCs w:val="16"/>
        </w:rPr>
        <w:t>(), manifest))</w:t>
      </w:r>
      <w:r w:rsidRPr="005F18EA">
        <w:rPr>
          <w:color w:val="080808"/>
          <w:sz w:val="16"/>
          <w:szCs w:val="16"/>
        </w:rPr>
        <w:br/>
        <w:t xml:space="preserve">    </w:t>
      </w:r>
      <w:r w:rsidRPr="005F18EA">
        <w:rPr>
          <w:color w:val="080808"/>
          <w:sz w:val="16"/>
          <w:szCs w:val="16"/>
        </w:rPr>
        <w:tab/>
      </w:r>
      <w:r w:rsidRPr="005F18EA">
        <w:rPr>
          <w:color w:val="080808"/>
          <w:sz w:val="16"/>
          <w:szCs w:val="16"/>
        </w:rPr>
        <w:tab/>
        <w:t>.</w:t>
      </w:r>
      <w:proofErr w:type="spellStart"/>
      <w:r w:rsidRPr="005F18EA">
        <w:rPr>
          <w:color w:val="080808"/>
          <w:sz w:val="16"/>
          <w:szCs w:val="16"/>
        </w:rPr>
        <w:t>flatMap</w:t>
      </w:r>
      <w:proofErr w:type="spellEnd"/>
      <w:r w:rsidRPr="005F18EA">
        <w:rPr>
          <w:color w:val="080808"/>
          <w:sz w:val="16"/>
          <w:szCs w:val="16"/>
        </w:rPr>
        <w:t xml:space="preserve">(kb -&gt; </w:t>
      </w:r>
      <w:proofErr w:type="spellStart"/>
      <w:r>
        <w:rPr>
          <w:color w:val="871094"/>
          <w:sz w:val="16"/>
          <w:szCs w:val="16"/>
        </w:rPr>
        <w:t>x</w:t>
      </w:r>
      <w:r w:rsidRPr="005F18EA">
        <w:rPr>
          <w:color w:val="080808"/>
          <w:sz w:val="16"/>
          <w:szCs w:val="16"/>
        </w:rPr>
        <w:t>.introspect</w:t>
      </w:r>
      <w:proofErr w:type="spellEnd"/>
      <w:r w:rsidRPr="005F18EA">
        <w:rPr>
          <w:color w:val="080808"/>
          <w:sz w:val="16"/>
          <w:szCs w:val="16"/>
        </w:rPr>
        <w:t>(</w:t>
      </w:r>
      <w:proofErr w:type="spellStart"/>
      <w:r w:rsidRPr="005F18EA">
        <w:rPr>
          <w:color w:val="080808"/>
          <w:sz w:val="16"/>
          <w:szCs w:val="16"/>
        </w:rPr>
        <w:t>kb.getUuid</w:t>
      </w:r>
      <w:proofErr w:type="spellEnd"/>
      <w:r w:rsidRPr="005F18EA">
        <w:rPr>
          <w:color w:val="080808"/>
          <w:sz w:val="16"/>
          <w:szCs w:val="16"/>
        </w:rPr>
        <w:t xml:space="preserve">(), </w:t>
      </w:r>
      <w:proofErr w:type="spellStart"/>
      <w:r w:rsidRPr="005F18EA">
        <w:rPr>
          <w:color w:val="080808"/>
          <w:sz w:val="16"/>
          <w:szCs w:val="16"/>
        </w:rPr>
        <w:t>kb.getVersionTag</w:t>
      </w:r>
      <w:proofErr w:type="spellEnd"/>
      <w:r w:rsidRPr="005F18EA">
        <w:rPr>
          <w:color w:val="080808"/>
          <w:sz w:val="16"/>
          <w:szCs w:val="16"/>
        </w:rPr>
        <w:t>(</w:t>
      </w:r>
      <w:r w:rsidR="001261C5">
        <w:rPr>
          <w:color w:val="080808"/>
          <w:sz w:val="16"/>
          <w:szCs w:val="16"/>
        </w:rPr>
        <w:t>)</w:t>
      </w:r>
      <w:r w:rsidRPr="005F18EA">
        <w:rPr>
          <w:color w:val="080808"/>
          <w:sz w:val="16"/>
          <w:szCs w:val="16"/>
        </w:rPr>
        <w:t>))</w:t>
      </w:r>
      <w:r>
        <w:rPr>
          <w:color w:val="080808"/>
          <w:sz w:val="16"/>
          <w:szCs w:val="16"/>
        </w:rPr>
        <w:t>;</w:t>
      </w:r>
    </w:p>
    <w:p w14:paraId="62F09221" w14:textId="77777777" w:rsidR="00482B97" w:rsidRDefault="00482B97" w:rsidP="00482B97"/>
    <w:p w14:paraId="5A614FC7" w14:textId="47FFD0A4" w:rsidR="00482B97" w:rsidRDefault="00482B97" w:rsidP="009950CD">
      <w:r>
        <w:t>Metadata</w:t>
      </w:r>
      <w:r w:rsidR="001261C5">
        <w:t xml:space="preserve"> Surrogates are used to provide more comprehensive information about Assets and Artifacts. Surrogates are used for publication in a Knowledge Asset </w:t>
      </w:r>
      <w:proofErr w:type="gramStart"/>
      <w:r w:rsidR="001261C5">
        <w:t>Repository, and</w:t>
      </w:r>
      <w:proofErr w:type="gramEnd"/>
      <w:r w:rsidR="001261C5">
        <w:t xml:space="preserve"> drive the composition of Assets. </w:t>
      </w:r>
      <w:r w:rsidR="001261C5">
        <w:br/>
        <w:t xml:space="preserve">Surrogates can be asserted, but can also be inferred, typically from the target Artifact itself and one </w:t>
      </w:r>
      <w:proofErr w:type="spellStart"/>
      <w:r w:rsidR="001261C5">
        <w:t>ore</w:t>
      </w:r>
      <w:proofErr w:type="spellEnd"/>
      <w:r w:rsidR="001261C5">
        <w:t xml:space="preserve"> more context objects, which are also considered Artifacts.</w:t>
      </w:r>
    </w:p>
    <w:p w14:paraId="04E07D4A" w14:textId="2DBD1838" w:rsidR="009950CD" w:rsidRDefault="009950CD" w:rsidP="009950CD"/>
    <w:p w14:paraId="4A56E852" w14:textId="39E33142" w:rsidR="001261C5" w:rsidRDefault="001261C5" w:rsidP="009950CD">
      <w:r>
        <w:t xml:space="preserve">Since more than one object is involved, it is necessary to leverage an incremental Knowledge Base. The KB is initialized with the root object, then additional components are added. Finally, an ‘introspection’ operator is involved: that operator is expected to be able to parse and interpret both Artifacts in the KB, and use the information to instantiate a canonical metadata Surrogate, which could be returned or further processed, e.g. to satisfy a client’s content negotiation preferences. </w:t>
      </w:r>
    </w:p>
    <w:p w14:paraId="5BE579A8" w14:textId="48808734" w:rsidR="00A216FA" w:rsidRDefault="00A216FA" w:rsidP="009950CD"/>
    <w:p w14:paraId="05CFBAAC" w14:textId="77777777" w:rsidR="00606CDD" w:rsidRDefault="00606CDD" w:rsidP="009950CD"/>
    <w:p w14:paraId="767D1F02" w14:textId="1FD22863" w:rsidR="00A216FA" w:rsidRPr="005F18EA" w:rsidRDefault="00A216FA" w:rsidP="00A216FA">
      <w:pPr>
        <w:pStyle w:val="ListParagraph"/>
        <w:numPr>
          <w:ilvl w:val="0"/>
          <w:numId w:val="77"/>
        </w:numPr>
        <w:rPr>
          <w:b/>
          <w:bCs/>
        </w:rPr>
      </w:pPr>
      <w:r w:rsidRPr="005F18EA">
        <w:rPr>
          <w:b/>
          <w:bCs/>
        </w:rPr>
        <w:t>Publication / Surrogate + Carrier</w:t>
      </w:r>
    </w:p>
    <w:p w14:paraId="5C642BBD" w14:textId="5CED027E" w:rsidR="00A216FA" w:rsidRDefault="00A216FA" w:rsidP="00A216FA"/>
    <w:p w14:paraId="1E592788" w14:textId="7B77BFDF" w:rsidR="00A216FA" w:rsidRPr="004B6D19" w:rsidRDefault="00A216FA" w:rsidP="00A216FA">
      <w:pPr>
        <w:rPr>
          <w:rFonts w:ascii="Courier New" w:hAnsi="Courier New" w:cs="Courier New"/>
          <w:sz w:val="16"/>
          <w:szCs w:val="16"/>
        </w:rPr>
      </w:pPr>
      <w:proofErr w:type="spellStart"/>
      <w:r w:rsidRPr="004B6D19">
        <w:rPr>
          <w:rFonts w:ascii="Courier New" w:hAnsi="Courier New" w:cs="Courier New"/>
          <w:sz w:val="16"/>
          <w:szCs w:val="16"/>
        </w:rPr>
        <w:t>KnowledgeCarrier</w:t>
      </w:r>
      <w:proofErr w:type="spellEnd"/>
      <w:r>
        <w:rPr>
          <w:rFonts w:ascii="Courier New" w:hAnsi="Courier New" w:cs="Courier New"/>
          <w:sz w:val="16"/>
          <w:szCs w:val="16"/>
        </w:rPr>
        <w:t>&lt;</w:t>
      </w:r>
      <w:proofErr w:type="spellStart"/>
      <w:r>
        <w:rPr>
          <w:rFonts w:ascii="Courier New" w:hAnsi="Courier New" w:cs="Courier New"/>
          <w:sz w:val="16"/>
          <w:szCs w:val="16"/>
        </w:rPr>
        <w:t>KnowledgeAsset</w:t>
      </w:r>
      <w:proofErr w:type="spellEnd"/>
      <w:r>
        <w:rPr>
          <w:rFonts w:ascii="Courier New" w:hAnsi="Courier New" w:cs="Courier New"/>
          <w:sz w:val="16"/>
          <w:szCs w:val="16"/>
        </w:rPr>
        <w:t>&gt;</w:t>
      </w:r>
      <w:r w:rsidRPr="004B6D19">
        <w:rPr>
          <w:rFonts w:ascii="Courier New" w:hAnsi="Courier New" w:cs="Courier New"/>
          <w:sz w:val="16"/>
          <w:szCs w:val="16"/>
        </w:rPr>
        <w:t xml:space="preserve"> </w:t>
      </w:r>
      <w:r>
        <w:rPr>
          <w:rFonts w:ascii="Courier New" w:hAnsi="Courier New" w:cs="Courier New"/>
          <w:sz w:val="16"/>
          <w:szCs w:val="16"/>
        </w:rPr>
        <w:t xml:space="preserve">surrogate </w:t>
      </w:r>
      <w:r w:rsidRPr="004B6D19">
        <w:rPr>
          <w:rFonts w:ascii="Courier New" w:hAnsi="Courier New" w:cs="Courier New"/>
          <w:sz w:val="16"/>
          <w:szCs w:val="16"/>
        </w:rPr>
        <w:t xml:space="preserve">= /* </w:t>
      </w:r>
      <w:r>
        <w:rPr>
          <w:rFonts w:ascii="Courier New" w:hAnsi="Courier New" w:cs="Courier New"/>
          <w:sz w:val="16"/>
          <w:szCs w:val="16"/>
        </w:rPr>
        <w:t>…</w:t>
      </w:r>
      <w:r w:rsidRPr="004B6D19">
        <w:rPr>
          <w:rFonts w:ascii="Courier New" w:hAnsi="Courier New" w:cs="Courier New"/>
          <w:sz w:val="16"/>
          <w:szCs w:val="16"/>
        </w:rPr>
        <w:t xml:space="preserve"> */ </w:t>
      </w:r>
    </w:p>
    <w:p w14:paraId="5D4E4BB8" w14:textId="519E3B5F" w:rsidR="00A216FA" w:rsidRDefault="00A216FA" w:rsidP="00A216FA">
      <w:pPr>
        <w:rPr>
          <w:rFonts w:ascii="Courier New" w:hAnsi="Courier New" w:cs="Courier New"/>
          <w:sz w:val="16"/>
          <w:szCs w:val="16"/>
        </w:rPr>
      </w:pPr>
      <w:proofErr w:type="spellStart"/>
      <w:r w:rsidRPr="004B6D19">
        <w:rPr>
          <w:rFonts w:ascii="Courier New" w:hAnsi="Courier New" w:cs="Courier New"/>
          <w:sz w:val="16"/>
          <w:szCs w:val="16"/>
        </w:rPr>
        <w:t>KnowledgeCarrier</w:t>
      </w:r>
      <w:proofErr w:type="spellEnd"/>
      <w:r>
        <w:rPr>
          <w:rFonts w:ascii="Courier New" w:hAnsi="Courier New" w:cs="Courier New"/>
          <w:sz w:val="16"/>
          <w:szCs w:val="16"/>
        </w:rPr>
        <w:t>&lt;</w:t>
      </w:r>
      <w:proofErr w:type="spellStart"/>
      <w:r w:rsidR="00606CDD">
        <w:rPr>
          <w:rFonts w:ascii="Courier New" w:hAnsi="Courier New" w:cs="Courier New"/>
          <w:sz w:val="16"/>
          <w:szCs w:val="16"/>
        </w:rPr>
        <w:t>OWLOntology</w:t>
      </w:r>
      <w:proofErr w:type="spellEnd"/>
      <w:r w:rsidR="00606CDD">
        <w:rPr>
          <w:rFonts w:ascii="Courier New" w:hAnsi="Courier New" w:cs="Courier New"/>
          <w:sz w:val="16"/>
          <w:szCs w:val="16"/>
        </w:rPr>
        <w:t>&gt;</w:t>
      </w:r>
      <w:r w:rsidRPr="004B6D19">
        <w:rPr>
          <w:rFonts w:ascii="Courier New" w:hAnsi="Courier New" w:cs="Courier New"/>
          <w:sz w:val="16"/>
          <w:szCs w:val="16"/>
        </w:rPr>
        <w:t xml:space="preserve"> </w:t>
      </w:r>
      <w:r w:rsidR="00606CDD">
        <w:rPr>
          <w:rFonts w:ascii="Courier New" w:hAnsi="Courier New" w:cs="Courier New"/>
          <w:sz w:val="16"/>
          <w:szCs w:val="16"/>
        </w:rPr>
        <w:t xml:space="preserve">artifact </w:t>
      </w:r>
      <w:r w:rsidRPr="004B6D19">
        <w:rPr>
          <w:rFonts w:ascii="Courier New" w:hAnsi="Courier New" w:cs="Courier New"/>
          <w:sz w:val="16"/>
          <w:szCs w:val="16"/>
        </w:rPr>
        <w:t>= /* … */</w:t>
      </w:r>
    </w:p>
    <w:p w14:paraId="3E58899F" w14:textId="65A477FE" w:rsidR="00606CDD" w:rsidRDefault="00606CDD" w:rsidP="00A216FA">
      <w:pPr>
        <w:rPr>
          <w:rFonts w:ascii="Courier New" w:hAnsi="Courier New" w:cs="Courier New"/>
          <w:sz w:val="16"/>
          <w:szCs w:val="16"/>
        </w:rPr>
      </w:pPr>
    </w:p>
    <w:p w14:paraId="719C464E" w14:textId="06B2B77E" w:rsidR="00606CDD" w:rsidRDefault="00606CDD" w:rsidP="00606CDD">
      <w:pPr>
        <w:rPr>
          <w:rFonts w:ascii="Courier New" w:hAnsi="Courier New" w:cs="Courier New"/>
          <w:sz w:val="16"/>
          <w:szCs w:val="16"/>
        </w:rPr>
      </w:pPr>
      <w:proofErr w:type="spellStart"/>
      <w:r>
        <w:rPr>
          <w:rFonts w:ascii="Courier New" w:hAnsi="Courier New" w:cs="Courier New"/>
          <w:sz w:val="16"/>
          <w:szCs w:val="16"/>
        </w:rPr>
        <w:t>KnowledgeCarrier</w:t>
      </w:r>
      <w:proofErr w:type="spellEnd"/>
      <w:r>
        <w:rPr>
          <w:rFonts w:ascii="Courier New" w:hAnsi="Courier New" w:cs="Courier New"/>
          <w:sz w:val="16"/>
          <w:szCs w:val="16"/>
        </w:rPr>
        <w:t>&lt;</w:t>
      </w:r>
      <w:proofErr w:type="gramStart"/>
      <w:r>
        <w:rPr>
          <w:rFonts w:ascii="Courier New" w:hAnsi="Courier New" w:cs="Courier New"/>
          <w:sz w:val="16"/>
          <w:szCs w:val="16"/>
        </w:rPr>
        <w:t>byte[</w:t>
      </w:r>
      <w:proofErr w:type="gramEnd"/>
      <w:r>
        <w:rPr>
          <w:rFonts w:ascii="Courier New" w:hAnsi="Courier New" w:cs="Courier New"/>
          <w:sz w:val="16"/>
          <w:szCs w:val="16"/>
        </w:rPr>
        <w:t xml:space="preserve">]&gt; binary = </w:t>
      </w:r>
      <w:proofErr w:type="spellStart"/>
      <w:r>
        <w:rPr>
          <w:rFonts w:ascii="Courier New" w:hAnsi="Courier New" w:cs="Courier New"/>
          <w:sz w:val="16"/>
          <w:szCs w:val="16"/>
        </w:rPr>
        <w:t>parser.applyLower</w:t>
      </w:r>
      <w:proofErr w:type="spellEnd"/>
      <w:r>
        <w:rPr>
          <w:rFonts w:ascii="Courier New" w:hAnsi="Courier New" w:cs="Courier New"/>
          <w:sz w:val="16"/>
          <w:szCs w:val="16"/>
        </w:rPr>
        <w:t xml:space="preserve">(artifact, … ); </w:t>
      </w:r>
    </w:p>
    <w:p w14:paraId="11360E87" w14:textId="61D81BE5" w:rsidR="00606CDD" w:rsidRDefault="00606CDD" w:rsidP="00606CDD">
      <w:pPr>
        <w:rPr>
          <w:rFonts w:ascii="Courier New" w:hAnsi="Courier New" w:cs="Courier New"/>
          <w:sz w:val="16"/>
          <w:szCs w:val="16"/>
        </w:rPr>
      </w:pPr>
    </w:p>
    <w:p w14:paraId="3AB30BA4" w14:textId="47028697" w:rsidR="00606CDD" w:rsidRDefault="00606CDD" w:rsidP="00606CDD">
      <w:pPr>
        <w:rPr>
          <w:rFonts w:ascii="Courier New" w:hAnsi="Courier New" w:cs="Courier New"/>
          <w:sz w:val="16"/>
          <w:szCs w:val="16"/>
        </w:rPr>
      </w:pPr>
      <w:proofErr w:type="spellStart"/>
      <w:proofErr w:type="gramStart"/>
      <w:r>
        <w:rPr>
          <w:rFonts w:ascii="Courier New" w:hAnsi="Courier New" w:cs="Courier New"/>
          <w:sz w:val="16"/>
          <w:szCs w:val="16"/>
        </w:rPr>
        <w:t>surrogate.flatmap</w:t>
      </w:r>
      <w:proofErr w:type="spellEnd"/>
      <w:proofErr w:type="gramEnd"/>
      <w:r>
        <w:rPr>
          <w:rFonts w:ascii="Courier New" w:hAnsi="Courier New" w:cs="Courier New"/>
          <w:sz w:val="16"/>
          <w:szCs w:val="16"/>
        </w:rPr>
        <w:t>( metadata -&gt;</w:t>
      </w:r>
    </w:p>
    <w:p w14:paraId="455CCA3D" w14:textId="77777777" w:rsidR="00606CDD" w:rsidRDefault="00606CDD" w:rsidP="00606CDD">
      <w:pPr>
        <w:ind w:firstLine="720"/>
        <w:rPr>
          <w:rFonts w:ascii="Courier New" w:hAnsi="Courier New" w:cs="Courier New"/>
          <w:sz w:val="16"/>
          <w:szCs w:val="16"/>
        </w:rPr>
      </w:pPr>
      <w:proofErr w:type="spellStart"/>
      <w:r w:rsidRPr="00606CDD">
        <w:rPr>
          <w:rFonts w:ascii="Courier New" w:hAnsi="Courier New" w:cs="Courier New"/>
          <w:sz w:val="16"/>
          <w:szCs w:val="16"/>
        </w:rPr>
        <w:t>assetRepo.setKnowledgeAssetVersion</w:t>
      </w:r>
      <w:proofErr w:type="spellEnd"/>
      <w:r w:rsidRPr="00606CDD">
        <w:rPr>
          <w:rFonts w:ascii="Courier New" w:hAnsi="Courier New" w:cs="Courier New"/>
          <w:sz w:val="16"/>
          <w:szCs w:val="16"/>
        </w:rPr>
        <w:t>(</w:t>
      </w:r>
    </w:p>
    <w:p w14:paraId="0D2A816C" w14:textId="4A3DF13F" w:rsidR="00606CDD" w:rsidRPr="004B6D19" w:rsidRDefault="00606CDD" w:rsidP="005F18EA">
      <w:pPr>
        <w:ind w:left="720" w:firstLine="720"/>
        <w:rPr>
          <w:rFonts w:ascii="Courier New" w:hAnsi="Courier New" w:cs="Courier New"/>
          <w:sz w:val="16"/>
          <w:szCs w:val="16"/>
        </w:rPr>
      </w:pPr>
      <w:proofErr w:type="spellStart"/>
      <w:proofErr w:type="gramStart"/>
      <w:r>
        <w:rPr>
          <w:rFonts w:ascii="Courier New" w:hAnsi="Courier New" w:cs="Courier New"/>
          <w:sz w:val="16"/>
          <w:szCs w:val="16"/>
        </w:rPr>
        <w:t>meta.assetId.uuid</w:t>
      </w:r>
      <w:proofErr w:type="spellEnd"/>
      <w:proofErr w:type="gramEnd"/>
      <w:r w:rsidRPr="00606CDD">
        <w:rPr>
          <w:rFonts w:ascii="Courier New" w:hAnsi="Courier New" w:cs="Courier New"/>
          <w:sz w:val="16"/>
          <w:szCs w:val="16"/>
        </w:rPr>
        <w:t>,</w:t>
      </w:r>
      <w:r>
        <w:rPr>
          <w:rFonts w:ascii="Courier New" w:hAnsi="Courier New" w:cs="Courier New"/>
          <w:sz w:val="16"/>
          <w:szCs w:val="16"/>
        </w:rPr>
        <w:t xml:space="preserve"> </w:t>
      </w:r>
      <w:proofErr w:type="spellStart"/>
      <w:r>
        <w:rPr>
          <w:rFonts w:ascii="Courier New" w:hAnsi="Courier New" w:cs="Courier New"/>
          <w:sz w:val="16"/>
          <w:szCs w:val="16"/>
        </w:rPr>
        <w:t>meta.assetId,v</w:t>
      </w:r>
      <w:r w:rsidRPr="00606CDD">
        <w:rPr>
          <w:rFonts w:ascii="Courier New" w:hAnsi="Courier New" w:cs="Courier New"/>
          <w:sz w:val="16"/>
          <w:szCs w:val="16"/>
        </w:rPr>
        <w:t>ersionTag</w:t>
      </w:r>
      <w:proofErr w:type="spellEnd"/>
      <w:r w:rsidRPr="00606CDD">
        <w:rPr>
          <w:rFonts w:ascii="Courier New" w:hAnsi="Courier New" w:cs="Courier New"/>
          <w:sz w:val="16"/>
          <w:szCs w:val="16"/>
        </w:rPr>
        <w:t>,</w:t>
      </w:r>
      <w:r>
        <w:rPr>
          <w:rFonts w:ascii="Courier New" w:hAnsi="Courier New" w:cs="Courier New"/>
          <w:sz w:val="16"/>
          <w:szCs w:val="16"/>
        </w:rPr>
        <w:t xml:space="preserve"> meta</w:t>
      </w:r>
      <w:r w:rsidRPr="00606CDD">
        <w:rPr>
          <w:rFonts w:ascii="Courier New" w:hAnsi="Courier New" w:cs="Courier New"/>
          <w:sz w:val="16"/>
          <w:szCs w:val="16"/>
        </w:rPr>
        <w:t>);</w:t>
      </w:r>
    </w:p>
    <w:p w14:paraId="515B2CDE" w14:textId="50AEA1C1" w:rsidR="00606CDD" w:rsidRDefault="00606CDD" w:rsidP="00606CDD">
      <w:pPr>
        <w:rPr>
          <w:rFonts w:ascii="Courier New" w:hAnsi="Courier New" w:cs="Courier New"/>
          <w:sz w:val="16"/>
          <w:szCs w:val="16"/>
        </w:rPr>
      </w:pPr>
      <w:proofErr w:type="spellStart"/>
      <w:proofErr w:type="gramStart"/>
      <w:r>
        <w:rPr>
          <w:rFonts w:ascii="Courier New" w:hAnsi="Courier New" w:cs="Courier New"/>
          <w:sz w:val="16"/>
          <w:szCs w:val="16"/>
        </w:rPr>
        <w:t>binary.flatmap</w:t>
      </w:r>
      <w:proofErr w:type="spellEnd"/>
      <w:proofErr w:type="gramEnd"/>
      <w:r>
        <w:rPr>
          <w:rFonts w:ascii="Courier New" w:hAnsi="Courier New" w:cs="Courier New"/>
          <w:sz w:val="16"/>
          <w:szCs w:val="16"/>
        </w:rPr>
        <w:t>( bytes -&gt;</w:t>
      </w:r>
    </w:p>
    <w:p w14:paraId="6B9045C2" w14:textId="46F218CF" w:rsidR="00606CDD" w:rsidRDefault="00606CDD" w:rsidP="00606CDD">
      <w:pPr>
        <w:rPr>
          <w:rFonts w:ascii="Courier New" w:hAnsi="Courier New" w:cs="Courier New"/>
          <w:sz w:val="16"/>
          <w:szCs w:val="16"/>
        </w:rPr>
      </w:pPr>
      <w:r>
        <w:rPr>
          <w:rFonts w:ascii="Courier New" w:hAnsi="Courier New" w:cs="Courier New"/>
          <w:sz w:val="16"/>
          <w:szCs w:val="16"/>
        </w:rPr>
        <w:tab/>
      </w:r>
      <w:proofErr w:type="spellStart"/>
      <w:proofErr w:type="gramStart"/>
      <w:r>
        <w:rPr>
          <w:rFonts w:ascii="Courier New" w:hAnsi="Courier New" w:cs="Courier New"/>
          <w:sz w:val="16"/>
          <w:szCs w:val="16"/>
        </w:rPr>
        <w:t>surrogate.flatMap</w:t>
      </w:r>
      <w:proofErr w:type="spellEnd"/>
      <w:proofErr w:type="gramEnd"/>
      <w:r>
        <w:rPr>
          <w:rFonts w:ascii="Courier New" w:hAnsi="Courier New" w:cs="Courier New"/>
          <w:sz w:val="16"/>
          <w:szCs w:val="16"/>
        </w:rPr>
        <w:t xml:space="preserve">( meta -&gt; </w:t>
      </w:r>
    </w:p>
    <w:p w14:paraId="77B0DF53" w14:textId="77777777" w:rsidR="00606CDD" w:rsidRDefault="00606CDD" w:rsidP="005F18EA">
      <w:pPr>
        <w:ind w:left="720" w:firstLine="720"/>
        <w:rPr>
          <w:rFonts w:ascii="Courier New" w:hAnsi="Courier New" w:cs="Courier New"/>
          <w:sz w:val="16"/>
          <w:szCs w:val="16"/>
        </w:rPr>
      </w:pPr>
      <w:proofErr w:type="spellStart"/>
      <w:r w:rsidRPr="00606CDD">
        <w:rPr>
          <w:rFonts w:ascii="Courier New" w:hAnsi="Courier New" w:cs="Courier New"/>
          <w:sz w:val="16"/>
          <w:szCs w:val="16"/>
        </w:rPr>
        <w:t>assetRepo</w:t>
      </w:r>
      <w:proofErr w:type="spellEnd"/>
      <w:r w:rsidRPr="00606CDD">
        <w:rPr>
          <w:rFonts w:ascii="Courier New" w:hAnsi="Courier New" w:cs="Courier New"/>
          <w:sz w:val="16"/>
          <w:szCs w:val="16"/>
        </w:rPr>
        <w:t>.</w:t>
      </w:r>
      <w:r w:rsidRPr="00606CDD">
        <w:t xml:space="preserve"> </w:t>
      </w:r>
      <w:proofErr w:type="spellStart"/>
      <w:proofErr w:type="gramStart"/>
      <w:r w:rsidRPr="00606CDD">
        <w:rPr>
          <w:rFonts w:ascii="Courier New" w:hAnsi="Courier New" w:cs="Courier New"/>
          <w:sz w:val="16"/>
          <w:szCs w:val="16"/>
        </w:rPr>
        <w:t>setKnowledgeAssetCarrierVersion</w:t>
      </w:r>
      <w:proofErr w:type="spellEnd"/>
      <w:r w:rsidRPr="00606CDD">
        <w:rPr>
          <w:rFonts w:ascii="Courier New" w:hAnsi="Courier New" w:cs="Courier New"/>
          <w:sz w:val="16"/>
          <w:szCs w:val="16"/>
        </w:rPr>
        <w:t>(</w:t>
      </w:r>
      <w:proofErr w:type="gramEnd"/>
    </w:p>
    <w:p w14:paraId="27C82F43" w14:textId="568039CF" w:rsidR="00606CDD" w:rsidRDefault="00606CDD" w:rsidP="00606CDD">
      <w:pPr>
        <w:ind w:left="1440" w:firstLine="720"/>
        <w:rPr>
          <w:rFonts w:ascii="Courier New" w:hAnsi="Courier New" w:cs="Courier New"/>
          <w:sz w:val="16"/>
          <w:szCs w:val="16"/>
        </w:rPr>
      </w:pPr>
      <w:proofErr w:type="spellStart"/>
      <w:proofErr w:type="gramStart"/>
      <w:r>
        <w:rPr>
          <w:rFonts w:ascii="Courier New" w:hAnsi="Courier New" w:cs="Courier New"/>
          <w:sz w:val="16"/>
          <w:szCs w:val="16"/>
        </w:rPr>
        <w:t>meta.assetId.uuid</w:t>
      </w:r>
      <w:proofErr w:type="spellEnd"/>
      <w:proofErr w:type="gramEnd"/>
      <w:r w:rsidRPr="00606CDD">
        <w:rPr>
          <w:rFonts w:ascii="Courier New" w:hAnsi="Courier New" w:cs="Courier New"/>
          <w:sz w:val="16"/>
          <w:szCs w:val="16"/>
        </w:rPr>
        <w:t>,</w:t>
      </w:r>
      <w:r>
        <w:rPr>
          <w:rFonts w:ascii="Courier New" w:hAnsi="Courier New" w:cs="Courier New"/>
          <w:sz w:val="16"/>
          <w:szCs w:val="16"/>
        </w:rPr>
        <w:t xml:space="preserve"> </w:t>
      </w:r>
      <w:proofErr w:type="spellStart"/>
      <w:r>
        <w:rPr>
          <w:rFonts w:ascii="Courier New" w:hAnsi="Courier New" w:cs="Courier New"/>
          <w:sz w:val="16"/>
          <w:szCs w:val="16"/>
        </w:rPr>
        <w:t>meta.assetId,v</w:t>
      </w:r>
      <w:r w:rsidRPr="00606CDD">
        <w:rPr>
          <w:rFonts w:ascii="Courier New" w:hAnsi="Courier New" w:cs="Courier New"/>
          <w:sz w:val="16"/>
          <w:szCs w:val="16"/>
        </w:rPr>
        <w:t>ersionTag</w:t>
      </w:r>
      <w:proofErr w:type="spellEnd"/>
      <w:r w:rsidRPr="00606CDD">
        <w:rPr>
          <w:rFonts w:ascii="Courier New" w:hAnsi="Courier New" w:cs="Courier New"/>
          <w:sz w:val="16"/>
          <w:szCs w:val="16"/>
        </w:rPr>
        <w:t>,</w:t>
      </w:r>
      <w:r>
        <w:rPr>
          <w:rFonts w:ascii="Courier New" w:hAnsi="Courier New" w:cs="Courier New"/>
          <w:sz w:val="16"/>
          <w:szCs w:val="16"/>
        </w:rPr>
        <w:t xml:space="preserve"> </w:t>
      </w:r>
    </w:p>
    <w:p w14:paraId="1036AC18" w14:textId="256FB8B5" w:rsidR="00606CDD" w:rsidRDefault="00606CDD" w:rsidP="005F18EA">
      <w:pPr>
        <w:ind w:left="1440" w:firstLine="720"/>
        <w:rPr>
          <w:rFonts w:ascii="Courier New" w:hAnsi="Courier New" w:cs="Courier New"/>
          <w:sz w:val="16"/>
          <w:szCs w:val="16"/>
        </w:rPr>
      </w:pPr>
      <w:proofErr w:type="spellStart"/>
      <w:proofErr w:type="gramStart"/>
      <w:r>
        <w:rPr>
          <w:rFonts w:ascii="Courier New" w:hAnsi="Courier New" w:cs="Courier New"/>
          <w:sz w:val="16"/>
          <w:szCs w:val="16"/>
        </w:rPr>
        <w:t>binary.assetId.uuid</w:t>
      </w:r>
      <w:proofErr w:type="spellEnd"/>
      <w:proofErr w:type="gramEnd"/>
      <w:r>
        <w:rPr>
          <w:rFonts w:ascii="Courier New" w:hAnsi="Courier New" w:cs="Courier New"/>
          <w:sz w:val="16"/>
          <w:szCs w:val="16"/>
        </w:rPr>
        <w:t xml:space="preserve">, </w:t>
      </w:r>
      <w:proofErr w:type="spellStart"/>
      <w:r>
        <w:rPr>
          <w:rFonts w:ascii="Courier New" w:hAnsi="Courier New" w:cs="Courier New"/>
          <w:sz w:val="16"/>
          <w:szCs w:val="16"/>
        </w:rPr>
        <w:t>binary.assetId.versionTag</w:t>
      </w:r>
      <w:proofErr w:type="spellEnd"/>
      <w:r>
        <w:rPr>
          <w:rFonts w:ascii="Courier New" w:hAnsi="Courier New" w:cs="Courier New"/>
          <w:sz w:val="16"/>
          <w:szCs w:val="16"/>
        </w:rPr>
        <w:t>,</w:t>
      </w:r>
    </w:p>
    <w:p w14:paraId="31D5243B" w14:textId="6EA13065" w:rsidR="00606CDD" w:rsidRPr="004B6D19" w:rsidRDefault="00606CDD" w:rsidP="005F18EA">
      <w:pPr>
        <w:ind w:left="1440" w:firstLine="720"/>
        <w:rPr>
          <w:rFonts w:ascii="Courier New" w:hAnsi="Courier New" w:cs="Courier New"/>
          <w:sz w:val="16"/>
          <w:szCs w:val="16"/>
        </w:rPr>
      </w:pPr>
      <w:r>
        <w:rPr>
          <w:rFonts w:ascii="Courier New" w:hAnsi="Courier New" w:cs="Courier New"/>
          <w:sz w:val="16"/>
          <w:szCs w:val="16"/>
        </w:rPr>
        <w:t>bytes</w:t>
      </w:r>
      <w:proofErr w:type="gramStart"/>
      <w:r w:rsidRPr="00606CDD">
        <w:rPr>
          <w:rFonts w:ascii="Courier New" w:hAnsi="Courier New" w:cs="Courier New"/>
          <w:sz w:val="16"/>
          <w:szCs w:val="16"/>
        </w:rPr>
        <w:t>);</w:t>
      </w:r>
      <w:proofErr w:type="gramEnd"/>
    </w:p>
    <w:p w14:paraId="0B8592B0" w14:textId="38CA736D" w:rsidR="00A216FA" w:rsidRDefault="00A216FA" w:rsidP="00A216FA"/>
    <w:p w14:paraId="6440C3E4" w14:textId="77777777" w:rsidR="00606CDD" w:rsidRDefault="00606CDD" w:rsidP="00A216FA">
      <w:r>
        <w:t>Once Artifacts and their metadata have been acquired, they can be published to an Asset Repository from where they can be discovered and retrieved by other clients. The Asset Repository API looks at artifacts from the Asset perspective, as Surrogates and Carriers.</w:t>
      </w:r>
    </w:p>
    <w:p w14:paraId="7BED6668" w14:textId="77777777" w:rsidR="00606CDD" w:rsidRDefault="00606CDD" w:rsidP="00A216FA"/>
    <w:p w14:paraId="14F65C41" w14:textId="2C443F4C" w:rsidR="00606CDD" w:rsidRDefault="00606CDD" w:rsidP="00A216FA">
      <w:r>
        <w:t xml:space="preserve">An Asset Repository implementation should consider the metadata stored therein as a Knowledge Graph, and could be implemented, for example, on a Triple Store or Graph database. The Asset Repository then embeds a Knowledge Artifact Repository client, and delegates to this component the persistence of the actual Artifacts. Implementations of a Knowledge Artifact Repository can be provided by most Database Management Systems, and/or Content Management Systems. </w:t>
      </w:r>
    </w:p>
    <w:p w14:paraId="513D23E5" w14:textId="3196E780" w:rsidR="00606CDD" w:rsidRDefault="00606CDD" w:rsidP="00A216FA"/>
    <w:p w14:paraId="053BF524" w14:textId="208D963D" w:rsidR="00606CDD" w:rsidRPr="005F18EA" w:rsidRDefault="00606CDD" w:rsidP="005F18EA">
      <w:pPr>
        <w:pStyle w:val="ListParagraph"/>
        <w:numPr>
          <w:ilvl w:val="0"/>
          <w:numId w:val="77"/>
        </w:numPr>
        <w:rPr>
          <w:b/>
          <w:bCs/>
        </w:rPr>
      </w:pPr>
      <w:r w:rsidRPr="005F18EA">
        <w:rPr>
          <w:b/>
          <w:bCs/>
        </w:rPr>
        <w:t>Inference</w:t>
      </w:r>
    </w:p>
    <w:p w14:paraId="224DB1A4" w14:textId="77777777" w:rsidR="00606CDD" w:rsidRDefault="00606CDD" w:rsidP="00A216FA"/>
    <w:p w14:paraId="2C0720B0" w14:textId="62410B4E" w:rsidR="00606CDD" w:rsidRDefault="00640BA1" w:rsidP="00606CDD">
      <w:pPr>
        <w:pStyle w:val="HTMLPreformatted"/>
        <w:shd w:val="clear" w:color="auto" w:fill="FFFFFF"/>
        <w:rPr>
          <w:color w:val="000000"/>
          <w:sz w:val="16"/>
          <w:szCs w:val="16"/>
        </w:rPr>
      </w:pPr>
      <w:r>
        <w:rPr>
          <w:color w:val="000000"/>
          <w:sz w:val="16"/>
          <w:szCs w:val="16"/>
        </w:rPr>
        <w:t>Answer&lt;</w:t>
      </w:r>
      <w:proofErr w:type="spellStart"/>
      <w:r w:rsidR="00606CDD">
        <w:rPr>
          <w:color w:val="000000"/>
          <w:sz w:val="16"/>
          <w:szCs w:val="16"/>
        </w:rPr>
        <w:t>KnowledgeAsset</w:t>
      </w:r>
      <w:proofErr w:type="spellEnd"/>
      <w:r>
        <w:rPr>
          <w:color w:val="000000"/>
          <w:sz w:val="16"/>
          <w:szCs w:val="16"/>
        </w:rPr>
        <w:t>&gt;</w:t>
      </w:r>
      <w:r w:rsidR="00606CDD">
        <w:rPr>
          <w:color w:val="000000"/>
          <w:sz w:val="16"/>
          <w:szCs w:val="16"/>
        </w:rPr>
        <w:t xml:space="preserve"> </w:t>
      </w:r>
      <w:r>
        <w:rPr>
          <w:color w:val="000000"/>
          <w:sz w:val="16"/>
          <w:szCs w:val="16"/>
        </w:rPr>
        <w:t>asset</w:t>
      </w:r>
      <w:r w:rsidR="00606CDD">
        <w:rPr>
          <w:color w:val="000000"/>
          <w:sz w:val="16"/>
          <w:szCs w:val="16"/>
        </w:rPr>
        <w:t xml:space="preserve"> = </w:t>
      </w:r>
      <w:proofErr w:type="spellStart"/>
      <w:r>
        <w:rPr>
          <w:color w:val="000000"/>
          <w:sz w:val="16"/>
          <w:szCs w:val="16"/>
        </w:rPr>
        <w:t>assetRepo.listKnowledgeAssets</w:t>
      </w:r>
      <w:proofErr w:type="spellEnd"/>
      <w:r>
        <w:rPr>
          <w:color w:val="000000"/>
          <w:sz w:val="16"/>
          <w:szCs w:val="16"/>
        </w:rPr>
        <w:t>(</w:t>
      </w:r>
      <w:proofErr w:type="spellStart"/>
      <w:r>
        <w:rPr>
          <w:color w:val="000000"/>
          <w:sz w:val="16"/>
          <w:szCs w:val="16"/>
        </w:rPr>
        <w:t>Decision_Model</w:t>
      </w:r>
      <w:proofErr w:type="spellEnd"/>
      <w:proofErr w:type="gramStart"/>
      <w:r>
        <w:rPr>
          <w:color w:val="000000"/>
          <w:sz w:val="16"/>
          <w:szCs w:val="16"/>
        </w:rPr>
        <w:t>).map</w:t>
      </w:r>
      <w:proofErr w:type="gramEnd"/>
      <w:r>
        <w:rPr>
          <w:color w:val="000000"/>
          <w:sz w:val="16"/>
          <w:szCs w:val="16"/>
        </w:rPr>
        <w:t>(l -&gt; l[0])</w:t>
      </w:r>
    </w:p>
    <w:p w14:paraId="43D23755" w14:textId="74486AFB" w:rsidR="00640BA1" w:rsidRDefault="00640BA1" w:rsidP="00606CDD">
      <w:pPr>
        <w:pStyle w:val="HTMLPreformatted"/>
        <w:shd w:val="clear" w:color="auto" w:fill="FFFFFF"/>
        <w:rPr>
          <w:color w:val="000000"/>
          <w:sz w:val="16"/>
          <w:szCs w:val="16"/>
        </w:rPr>
      </w:pPr>
      <w:r>
        <w:rPr>
          <w:color w:val="000000"/>
          <w:sz w:val="16"/>
          <w:szCs w:val="16"/>
        </w:rPr>
        <w:tab/>
      </w:r>
      <w:proofErr w:type="gramStart"/>
      <w:r>
        <w:rPr>
          <w:color w:val="000000"/>
          <w:sz w:val="16"/>
          <w:szCs w:val="16"/>
        </w:rPr>
        <w:t>.</w:t>
      </w:r>
      <w:proofErr w:type="spellStart"/>
      <w:r>
        <w:rPr>
          <w:color w:val="000000"/>
          <w:sz w:val="16"/>
          <w:szCs w:val="16"/>
        </w:rPr>
        <w:t>flatMap</w:t>
      </w:r>
      <w:proofErr w:type="spellEnd"/>
      <w:proofErr w:type="gramEnd"/>
      <w:r>
        <w:rPr>
          <w:color w:val="000000"/>
          <w:sz w:val="16"/>
          <w:szCs w:val="16"/>
        </w:rPr>
        <w:t>(</w:t>
      </w:r>
      <w:proofErr w:type="spellStart"/>
      <w:r>
        <w:rPr>
          <w:color w:val="000000"/>
          <w:sz w:val="16"/>
          <w:szCs w:val="16"/>
        </w:rPr>
        <w:t>ptr</w:t>
      </w:r>
      <w:proofErr w:type="spellEnd"/>
      <w:r>
        <w:rPr>
          <w:color w:val="000000"/>
          <w:sz w:val="16"/>
          <w:szCs w:val="16"/>
        </w:rPr>
        <w:t xml:space="preserve"> -&gt; </w:t>
      </w:r>
      <w:proofErr w:type="spellStart"/>
      <w:r>
        <w:rPr>
          <w:color w:val="000000"/>
          <w:sz w:val="16"/>
          <w:szCs w:val="16"/>
        </w:rPr>
        <w:t>assetRepo.getKnowledgeAsset</w:t>
      </w:r>
      <w:proofErr w:type="spellEnd"/>
      <w:r>
        <w:rPr>
          <w:color w:val="000000"/>
          <w:sz w:val="16"/>
          <w:szCs w:val="16"/>
        </w:rPr>
        <w:t>(</w:t>
      </w:r>
      <w:proofErr w:type="spellStart"/>
      <w:r>
        <w:rPr>
          <w:color w:val="000000"/>
          <w:sz w:val="16"/>
          <w:szCs w:val="16"/>
        </w:rPr>
        <w:t>ptr.uuid</w:t>
      </w:r>
      <w:proofErr w:type="spellEnd"/>
      <w:r>
        <w:rPr>
          <w:color w:val="000000"/>
          <w:sz w:val="16"/>
          <w:szCs w:val="16"/>
        </w:rPr>
        <w:t>);</w:t>
      </w:r>
    </w:p>
    <w:p w14:paraId="7CBCD41F" w14:textId="77777777" w:rsidR="00606CDD" w:rsidRDefault="00606CDD" w:rsidP="00606CDD">
      <w:pPr>
        <w:pStyle w:val="HTMLPreformatted"/>
        <w:shd w:val="clear" w:color="auto" w:fill="FFFFFF"/>
        <w:rPr>
          <w:color w:val="000000"/>
          <w:sz w:val="16"/>
          <w:szCs w:val="16"/>
        </w:rPr>
      </w:pPr>
    </w:p>
    <w:p w14:paraId="664B7904" w14:textId="6BB22375" w:rsidR="00606CDD" w:rsidRDefault="00606CDD" w:rsidP="00606CDD">
      <w:pPr>
        <w:pStyle w:val="HTMLPreformatted"/>
        <w:shd w:val="clear" w:color="auto" w:fill="FFFFFF"/>
        <w:rPr>
          <w:color w:val="000000"/>
          <w:sz w:val="16"/>
          <w:szCs w:val="16"/>
        </w:rPr>
      </w:pPr>
      <w:r w:rsidRPr="005F18EA">
        <w:rPr>
          <w:color w:val="000000"/>
          <w:sz w:val="16"/>
          <w:szCs w:val="16"/>
        </w:rPr>
        <w:t>Bindings</w:t>
      </w:r>
      <w:r>
        <w:rPr>
          <w:color w:val="080808"/>
          <w:sz w:val="16"/>
          <w:szCs w:val="16"/>
        </w:rPr>
        <w:t xml:space="preserve"> </w:t>
      </w:r>
      <w:r>
        <w:rPr>
          <w:color w:val="000000"/>
          <w:sz w:val="16"/>
          <w:szCs w:val="16"/>
        </w:rPr>
        <w:t>input</w:t>
      </w:r>
      <w:r w:rsidRPr="005F18EA">
        <w:rPr>
          <w:color w:val="000000"/>
          <w:sz w:val="16"/>
          <w:szCs w:val="16"/>
        </w:rPr>
        <w:t xml:space="preserve"> </w:t>
      </w:r>
      <w:r w:rsidRPr="005F18EA">
        <w:rPr>
          <w:color w:val="080808"/>
          <w:sz w:val="16"/>
          <w:szCs w:val="16"/>
        </w:rPr>
        <w:t xml:space="preserve">= </w:t>
      </w:r>
      <w:r w:rsidRPr="005F18EA">
        <w:rPr>
          <w:color w:val="0033B3"/>
          <w:sz w:val="16"/>
          <w:szCs w:val="16"/>
        </w:rPr>
        <w:t xml:space="preserve">new </w:t>
      </w:r>
      <w:r w:rsidRPr="005F18EA">
        <w:rPr>
          <w:color w:val="080808"/>
          <w:sz w:val="16"/>
          <w:szCs w:val="16"/>
        </w:rPr>
        <w:t>Bindings&lt;</w:t>
      </w:r>
      <w:proofErr w:type="gramStart"/>
      <w:r w:rsidRPr="005F18EA">
        <w:rPr>
          <w:color w:val="080808"/>
          <w:sz w:val="16"/>
          <w:szCs w:val="16"/>
        </w:rPr>
        <w:t>&gt;(</w:t>
      </w:r>
      <w:proofErr w:type="gramEnd"/>
      <w:r w:rsidRPr="005F18EA">
        <w:rPr>
          <w:color w:val="080808"/>
          <w:sz w:val="16"/>
          <w:szCs w:val="16"/>
        </w:rPr>
        <w:t>);</w:t>
      </w:r>
      <w:r w:rsidRPr="005F18EA">
        <w:rPr>
          <w:color w:val="080808"/>
          <w:sz w:val="16"/>
          <w:szCs w:val="16"/>
        </w:rPr>
        <w:br/>
      </w:r>
      <w:proofErr w:type="spellStart"/>
      <w:r w:rsidRPr="005F18EA">
        <w:rPr>
          <w:color w:val="000000"/>
          <w:sz w:val="16"/>
          <w:szCs w:val="16"/>
        </w:rPr>
        <w:t>map</w:t>
      </w:r>
      <w:r w:rsidRPr="005F18EA">
        <w:rPr>
          <w:color w:val="080808"/>
          <w:sz w:val="16"/>
          <w:szCs w:val="16"/>
        </w:rPr>
        <w:t>.put</w:t>
      </w:r>
      <w:proofErr w:type="spellEnd"/>
      <w:r w:rsidRPr="005F18EA">
        <w:rPr>
          <w:color w:val="080808"/>
          <w:sz w:val="16"/>
          <w:szCs w:val="16"/>
        </w:rPr>
        <w:t>(</w:t>
      </w:r>
      <w:r>
        <w:rPr>
          <w:color w:val="000000"/>
          <w:sz w:val="16"/>
          <w:szCs w:val="16"/>
        </w:rPr>
        <w:t>“x”</w:t>
      </w:r>
      <w:r w:rsidRPr="005F18EA">
        <w:rPr>
          <w:color w:val="080808"/>
          <w:sz w:val="16"/>
          <w:szCs w:val="16"/>
        </w:rPr>
        <w:t>,</w:t>
      </w:r>
      <w:r>
        <w:rPr>
          <w:color w:val="080808"/>
          <w:sz w:val="16"/>
          <w:szCs w:val="16"/>
        </w:rPr>
        <w:t xml:space="preserve"> true);</w:t>
      </w:r>
      <w:r w:rsidRPr="005F18EA">
        <w:rPr>
          <w:color w:val="080808"/>
          <w:sz w:val="16"/>
          <w:szCs w:val="16"/>
        </w:rPr>
        <w:br/>
      </w:r>
      <w:proofErr w:type="spellStart"/>
      <w:r w:rsidRPr="005F18EA">
        <w:rPr>
          <w:color w:val="000000"/>
          <w:sz w:val="16"/>
          <w:szCs w:val="16"/>
        </w:rPr>
        <w:t>map</w:t>
      </w:r>
      <w:r w:rsidRPr="005F18EA">
        <w:rPr>
          <w:color w:val="080808"/>
          <w:sz w:val="16"/>
          <w:szCs w:val="16"/>
        </w:rPr>
        <w:t>.put</w:t>
      </w:r>
      <w:proofErr w:type="spellEnd"/>
      <w:r w:rsidRPr="005F18EA">
        <w:rPr>
          <w:color w:val="080808"/>
          <w:sz w:val="16"/>
          <w:szCs w:val="16"/>
        </w:rPr>
        <w:t>(</w:t>
      </w:r>
      <w:r>
        <w:rPr>
          <w:color w:val="000000"/>
          <w:sz w:val="16"/>
          <w:szCs w:val="16"/>
        </w:rPr>
        <w:t>“y”, 42);</w:t>
      </w:r>
    </w:p>
    <w:p w14:paraId="35296C19" w14:textId="77777777" w:rsidR="00640BA1" w:rsidRDefault="00640BA1" w:rsidP="00606CDD">
      <w:pPr>
        <w:pStyle w:val="HTMLPreformatted"/>
        <w:shd w:val="clear" w:color="auto" w:fill="FFFFFF"/>
        <w:rPr>
          <w:color w:val="000000"/>
          <w:sz w:val="16"/>
          <w:szCs w:val="16"/>
        </w:rPr>
      </w:pPr>
      <w:r>
        <w:rPr>
          <w:color w:val="000000"/>
          <w:sz w:val="16"/>
          <w:szCs w:val="16"/>
        </w:rPr>
        <w:t>Answer&lt;</w:t>
      </w:r>
      <w:r w:rsidR="00606CDD">
        <w:rPr>
          <w:color w:val="000000"/>
          <w:sz w:val="16"/>
          <w:szCs w:val="16"/>
        </w:rPr>
        <w:t>Bindings</w:t>
      </w:r>
      <w:r>
        <w:rPr>
          <w:color w:val="000000"/>
          <w:sz w:val="16"/>
          <w:szCs w:val="16"/>
        </w:rPr>
        <w:t>&gt;</w:t>
      </w:r>
      <w:r w:rsidR="00606CDD">
        <w:rPr>
          <w:color w:val="000000"/>
          <w:sz w:val="16"/>
          <w:szCs w:val="16"/>
        </w:rPr>
        <w:t xml:space="preserve"> output = </w:t>
      </w:r>
      <w:proofErr w:type="spellStart"/>
      <w:proofErr w:type="gramStart"/>
      <w:r>
        <w:rPr>
          <w:color w:val="000000"/>
          <w:sz w:val="16"/>
          <w:szCs w:val="16"/>
        </w:rPr>
        <w:t>asset.flatMap</w:t>
      </w:r>
      <w:proofErr w:type="spellEnd"/>
      <w:proofErr w:type="gramEnd"/>
      <w:r>
        <w:rPr>
          <w:color w:val="000000"/>
          <w:sz w:val="16"/>
          <w:szCs w:val="16"/>
        </w:rPr>
        <w:t xml:space="preserve">( model -&gt; </w:t>
      </w:r>
    </w:p>
    <w:p w14:paraId="49BAE341" w14:textId="3161FAB5" w:rsidR="00606CDD" w:rsidRDefault="00640BA1" w:rsidP="005F18EA">
      <w:pPr>
        <w:pStyle w:val="HTMLPreformatted"/>
        <w:shd w:val="clear" w:color="auto" w:fill="FFFFFF"/>
      </w:pPr>
      <w:r>
        <w:rPr>
          <w:color w:val="000000"/>
          <w:sz w:val="16"/>
          <w:szCs w:val="16"/>
        </w:rPr>
        <w:tab/>
      </w:r>
      <w:proofErr w:type="spellStart"/>
      <w:proofErr w:type="gramStart"/>
      <w:r w:rsidR="00606CDD">
        <w:rPr>
          <w:color w:val="000000"/>
          <w:sz w:val="16"/>
          <w:szCs w:val="16"/>
        </w:rPr>
        <w:t>reasoner.evaluate</w:t>
      </w:r>
      <w:proofErr w:type="spellEnd"/>
      <w:proofErr w:type="gramEnd"/>
      <w:r w:rsidR="00606CDD">
        <w:rPr>
          <w:color w:val="000000"/>
          <w:sz w:val="16"/>
          <w:szCs w:val="16"/>
        </w:rPr>
        <w:t>(</w:t>
      </w:r>
      <w:r>
        <w:rPr>
          <w:color w:val="000000"/>
          <w:sz w:val="16"/>
          <w:szCs w:val="16"/>
        </w:rPr>
        <w:t xml:space="preserve"> </w:t>
      </w:r>
      <w:proofErr w:type="spellStart"/>
      <w:r w:rsidR="00606CDD">
        <w:rPr>
          <w:color w:val="000000"/>
          <w:sz w:val="16"/>
          <w:szCs w:val="16"/>
        </w:rPr>
        <w:t>model.uuid</w:t>
      </w:r>
      <w:proofErr w:type="spellEnd"/>
      <w:r w:rsidR="00606CDD">
        <w:rPr>
          <w:color w:val="000000"/>
          <w:sz w:val="16"/>
          <w:szCs w:val="16"/>
        </w:rPr>
        <w:t xml:space="preserve">, </w:t>
      </w:r>
      <w:proofErr w:type="spellStart"/>
      <w:r w:rsidR="00606CDD">
        <w:rPr>
          <w:color w:val="000000"/>
          <w:sz w:val="16"/>
          <w:szCs w:val="16"/>
        </w:rPr>
        <w:t>model.versionTag</w:t>
      </w:r>
      <w:proofErr w:type="spellEnd"/>
      <w:r w:rsidR="00606CDD">
        <w:rPr>
          <w:color w:val="000000"/>
          <w:sz w:val="16"/>
          <w:szCs w:val="16"/>
        </w:rPr>
        <w:t>, input</w:t>
      </w:r>
      <w:r>
        <w:rPr>
          <w:color w:val="000000"/>
          <w:sz w:val="16"/>
          <w:szCs w:val="16"/>
        </w:rPr>
        <w:t xml:space="preserve"> </w:t>
      </w:r>
      <w:r w:rsidR="00606CDD">
        <w:rPr>
          <w:color w:val="000000"/>
          <w:sz w:val="16"/>
          <w:szCs w:val="16"/>
        </w:rPr>
        <w:t>)</w:t>
      </w:r>
      <w:r>
        <w:rPr>
          <w:color w:val="000000"/>
          <w:sz w:val="16"/>
          <w:szCs w:val="16"/>
        </w:rPr>
        <w:t>)</w:t>
      </w:r>
      <w:r w:rsidR="00606CDD">
        <w:rPr>
          <w:color w:val="000000"/>
          <w:sz w:val="16"/>
          <w:szCs w:val="16"/>
        </w:rPr>
        <w:t>;</w:t>
      </w:r>
      <w:r w:rsidR="00606CDD">
        <w:t xml:space="preserve"> </w:t>
      </w:r>
    </w:p>
    <w:p w14:paraId="68E2310C" w14:textId="16DBC0BB" w:rsidR="00606CDD" w:rsidRDefault="00606CDD" w:rsidP="00A216FA"/>
    <w:p w14:paraId="077D8AA6" w14:textId="1D1535DF" w:rsidR="00640BA1" w:rsidRDefault="00640BA1" w:rsidP="00A216FA">
      <w:r>
        <w:t>The basic Inference operation requires the client to bind the input variables. The client submits the bindings to a specific Knowledge Base runtime, using the ID of the (root) Knowledge Asset that has been used to initialize the KB. In the example, the Asset is a Decision Model that – in a way that is irrelevant to the client – has been expressed in DMN and deployed in an open source, DMN compliant rule engine.</w:t>
      </w:r>
    </w:p>
    <w:p w14:paraId="51C0778A" w14:textId="5FB6C691" w:rsidR="00640BA1" w:rsidRDefault="00640BA1" w:rsidP="00A216FA"/>
    <w:p w14:paraId="01EC95ED" w14:textId="2E299760" w:rsidR="00640BA1" w:rsidRDefault="00640BA1" w:rsidP="00A216FA">
      <w:r>
        <w:t>The Server itself is implemented using API4KP. At some point before serving the client’s request, the server will also consult the Asset Repository to acquire metadata about the model, and/or the model itself. Unlike the client, the server may not have to discover the models, but rather have a known list, or simply react to the client’s request.</w:t>
      </w:r>
    </w:p>
    <w:p w14:paraId="17DDD8C9" w14:textId="6F98C6CB" w:rsidR="00606CDD" w:rsidRDefault="00606CDD" w:rsidP="00A216FA"/>
    <w:p w14:paraId="1C0E2B63" w14:textId="026ED447" w:rsidR="00640BA1" w:rsidRDefault="00640BA1" w:rsidP="00640BA1">
      <w:pPr>
        <w:pStyle w:val="HTMLPreformatted"/>
        <w:shd w:val="clear" w:color="auto" w:fill="FFFFFF"/>
        <w:rPr>
          <w:color w:val="000000"/>
          <w:sz w:val="16"/>
          <w:szCs w:val="16"/>
        </w:rPr>
      </w:pPr>
      <w:r>
        <w:rPr>
          <w:color w:val="000000"/>
          <w:sz w:val="16"/>
          <w:szCs w:val="16"/>
        </w:rPr>
        <w:t>Answer&lt;</w:t>
      </w:r>
      <w:proofErr w:type="spellStart"/>
      <w:r>
        <w:rPr>
          <w:color w:val="000000"/>
          <w:sz w:val="16"/>
          <w:szCs w:val="16"/>
        </w:rPr>
        <w:t>KnowledgeAsset</w:t>
      </w:r>
      <w:proofErr w:type="spellEnd"/>
      <w:r>
        <w:rPr>
          <w:color w:val="000000"/>
          <w:sz w:val="16"/>
          <w:szCs w:val="16"/>
        </w:rPr>
        <w:t xml:space="preserve">&gt; asset = </w:t>
      </w:r>
      <w:proofErr w:type="spellStart"/>
      <w:r>
        <w:rPr>
          <w:color w:val="000000"/>
          <w:sz w:val="16"/>
          <w:szCs w:val="16"/>
        </w:rPr>
        <w:t>assetRepo.getKnowledgeAsset</w:t>
      </w:r>
      <w:proofErr w:type="spellEnd"/>
      <w:r>
        <w:rPr>
          <w:color w:val="000000"/>
          <w:sz w:val="16"/>
          <w:szCs w:val="16"/>
        </w:rPr>
        <w:t>(</w:t>
      </w:r>
      <w:proofErr w:type="spellStart"/>
      <w:proofErr w:type="gramStart"/>
      <w:r>
        <w:rPr>
          <w:color w:val="000000"/>
          <w:sz w:val="16"/>
          <w:szCs w:val="16"/>
        </w:rPr>
        <w:t>model.uuid</w:t>
      </w:r>
      <w:proofErr w:type="spellEnd"/>
      <w:proofErr w:type="gramEnd"/>
      <w:r>
        <w:rPr>
          <w:color w:val="000000"/>
          <w:sz w:val="16"/>
          <w:szCs w:val="16"/>
        </w:rPr>
        <w:t xml:space="preserve">, </w:t>
      </w:r>
      <w:proofErr w:type="spellStart"/>
      <w:r>
        <w:rPr>
          <w:color w:val="000000"/>
          <w:sz w:val="16"/>
          <w:szCs w:val="16"/>
        </w:rPr>
        <w:t>model.versionTag</w:t>
      </w:r>
      <w:proofErr w:type="spellEnd"/>
      <w:r>
        <w:rPr>
          <w:color w:val="000000"/>
          <w:sz w:val="16"/>
          <w:szCs w:val="16"/>
        </w:rPr>
        <w:t>);</w:t>
      </w:r>
    </w:p>
    <w:p w14:paraId="44BF4AD4" w14:textId="3580598E" w:rsidR="00640BA1" w:rsidRDefault="00640BA1" w:rsidP="00640BA1">
      <w:pPr>
        <w:pStyle w:val="HTMLPreformatted"/>
        <w:shd w:val="clear" w:color="auto" w:fill="FFFFFF"/>
        <w:rPr>
          <w:color w:val="000000"/>
          <w:sz w:val="16"/>
          <w:szCs w:val="16"/>
        </w:rPr>
      </w:pPr>
      <w:r>
        <w:rPr>
          <w:color w:val="000000"/>
          <w:sz w:val="16"/>
          <w:szCs w:val="16"/>
        </w:rPr>
        <w:lastRenderedPageBreak/>
        <w:t>Answer&lt;</w:t>
      </w:r>
      <w:proofErr w:type="spellStart"/>
      <w:r>
        <w:rPr>
          <w:color w:val="000000"/>
          <w:sz w:val="16"/>
          <w:szCs w:val="16"/>
        </w:rPr>
        <w:t>KnowledgeCarrier</w:t>
      </w:r>
      <w:proofErr w:type="spellEnd"/>
      <w:r>
        <w:rPr>
          <w:color w:val="000000"/>
          <w:sz w:val="16"/>
          <w:szCs w:val="16"/>
        </w:rPr>
        <w:t>&lt;</w:t>
      </w:r>
      <w:proofErr w:type="spellStart"/>
      <w:r>
        <w:rPr>
          <w:color w:val="000000"/>
          <w:sz w:val="16"/>
          <w:szCs w:val="16"/>
        </w:rPr>
        <w:t>DMNDefinitions</w:t>
      </w:r>
      <w:proofErr w:type="spellEnd"/>
      <w:r>
        <w:rPr>
          <w:color w:val="000000"/>
          <w:sz w:val="16"/>
          <w:szCs w:val="16"/>
        </w:rPr>
        <w:t>&gt;&gt;</w:t>
      </w:r>
      <w:r w:rsidR="00170AE7">
        <w:rPr>
          <w:color w:val="000000"/>
          <w:sz w:val="16"/>
          <w:szCs w:val="16"/>
        </w:rPr>
        <w:t xml:space="preserve"> </w:t>
      </w:r>
      <w:proofErr w:type="spellStart"/>
      <w:r w:rsidR="00170AE7">
        <w:rPr>
          <w:color w:val="000000"/>
          <w:sz w:val="16"/>
          <w:szCs w:val="16"/>
        </w:rPr>
        <w:t>dmn</w:t>
      </w:r>
      <w:proofErr w:type="spellEnd"/>
      <w:r>
        <w:rPr>
          <w:color w:val="000000"/>
          <w:sz w:val="16"/>
          <w:szCs w:val="16"/>
        </w:rPr>
        <w:t xml:space="preserve"> = </w:t>
      </w:r>
    </w:p>
    <w:p w14:paraId="70D25F3D" w14:textId="041A3E31" w:rsidR="00640BA1" w:rsidRDefault="00640BA1" w:rsidP="00640BA1">
      <w:pPr>
        <w:pStyle w:val="HTMLPreformatted"/>
        <w:shd w:val="clear" w:color="auto" w:fill="FFFFFF"/>
        <w:rPr>
          <w:color w:val="000000"/>
          <w:sz w:val="16"/>
          <w:szCs w:val="16"/>
        </w:rPr>
      </w:pPr>
      <w:r>
        <w:rPr>
          <w:color w:val="000000"/>
          <w:sz w:val="16"/>
          <w:szCs w:val="16"/>
        </w:rPr>
        <w:tab/>
      </w:r>
      <w:proofErr w:type="spellStart"/>
      <w:r>
        <w:rPr>
          <w:color w:val="000000"/>
          <w:sz w:val="16"/>
          <w:szCs w:val="16"/>
        </w:rPr>
        <w:t>assetRepo.getKnowledgeAssetCarrier</w:t>
      </w:r>
      <w:proofErr w:type="spellEnd"/>
      <w:r>
        <w:rPr>
          <w:color w:val="000000"/>
          <w:sz w:val="16"/>
          <w:szCs w:val="16"/>
        </w:rPr>
        <w:t>(</w:t>
      </w:r>
      <w:proofErr w:type="spellStart"/>
      <w:proofErr w:type="gramStart"/>
      <w:r>
        <w:rPr>
          <w:color w:val="000000"/>
          <w:sz w:val="16"/>
          <w:szCs w:val="16"/>
        </w:rPr>
        <w:t>model.uuid</w:t>
      </w:r>
      <w:proofErr w:type="spellEnd"/>
      <w:proofErr w:type="gramEnd"/>
      <w:r>
        <w:rPr>
          <w:color w:val="000000"/>
          <w:sz w:val="16"/>
          <w:szCs w:val="16"/>
        </w:rPr>
        <w:t xml:space="preserve">, </w:t>
      </w:r>
      <w:proofErr w:type="spellStart"/>
      <w:r>
        <w:rPr>
          <w:color w:val="000000"/>
          <w:sz w:val="16"/>
          <w:szCs w:val="16"/>
        </w:rPr>
        <w:t>model.versionTag</w:t>
      </w:r>
      <w:proofErr w:type="spellEnd"/>
      <w:r>
        <w:rPr>
          <w:color w:val="000000"/>
          <w:sz w:val="16"/>
          <w:szCs w:val="16"/>
        </w:rPr>
        <w:t>)</w:t>
      </w:r>
    </w:p>
    <w:p w14:paraId="7DD089A1" w14:textId="68A84D83" w:rsidR="00640BA1" w:rsidRDefault="00640BA1" w:rsidP="00640BA1">
      <w:pPr>
        <w:pStyle w:val="HTMLPreformatted"/>
        <w:shd w:val="clear" w:color="auto" w:fill="FFFFFF"/>
        <w:rPr>
          <w:color w:val="000000"/>
          <w:sz w:val="16"/>
          <w:szCs w:val="16"/>
        </w:rPr>
      </w:pPr>
      <w:r>
        <w:rPr>
          <w:color w:val="000000"/>
          <w:sz w:val="16"/>
          <w:szCs w:val="16"/>
        </w:rPr>
        <w:tab/>
      </w:r>
      <w:r>
        <w:rPr>
          <w:color w:val="000000"/>
          <w:sz w:val="16"/>
          <w:szCs w:val="16"/>
        </w:rPr>
        <w:tab/>
      </w:r>
      <w:proofErr w:type="gramStart"/>
      <w:r>
        <w:rPr>
          <w:color w:val="000000"/>
          <w:sz w:val="16"/>
          <w:szCs w:val="16"/>
        </w:rPr>
        <w:t>.</w:t>
      </w:r>
      <w:proofErr w:type="spellStart"/>
      <w:r>
        <w:rPr>
          <w:color w:val="000000"/>
          <w:sz w:val="16"/>
          <w:szCs w:val="16"/>
        </w:rPr>
        <w:t>flatMap</w:t>
      </w:r>
      <w:proofErr w:type="spellEnd"/>
      <w:proofErr w:type="gramEnd"/>
      <w:r w:rsidR="00170AE7">
        <w:rPr>
          <w:color w:val="000000"/>
          <w:sz w:val="16"/>
          <w:szCs w:val="16"/>
        </w:rPr>
        <w:t xml:space="preserve">(binary -&gt; </w:t>
      </w:r>
      <w:proofErr w:type="spellStart"/>
      <w:r w:rsidR="00170AE7">
        <w:rPr>
          <w:color w:val="000000"/>
          <w:sz w:val="16"/>
          <w:szCs w:val="16"/>
        </w:rPr>
        <w:t>parser.applyLift</w:t>
      </w:r>
      <w:proofErr w:type="spellEnd"/>
      <w:r w:rsidR="00170AE7">
        <w:rPr>
          <w:color w:val="000000"/>
          <w:sz w:val="16"/>
          <w:szCs w:val="16"/>
        </w:rPr>
        <w:t>(binary, DMN))</w:t>
      </w:r>
    </w:p>
    <w:p w14:paraId="1BB27EC6" w14:textId="29B61FCA" w:rsidR="00170AE7" w:rsidRDefault="00170AE7" w:rsidP="00640BA1">
      <w:pPr>
        <w:pStyle w:val="HTMLPreformatted"/>
        <w:shd w:val="clear" w:color="auto" w:fill="FFFFFF"/>
        <w:rPr>
          <w:color w:val="000000"/>
          <w:sz w:val="16"/>
          <w:szCs w:val="16"/>
        </w:rPr>
      </w:pPr>
    </w:p>
    <w:p w14:paraId="42303B3A" w14:textId="3B7FC0C4" w:rsidR="00170AE7" w:rsidRDefault="00170AE7" w:rsidP="00640BA1">
      <w:pPr>
        <w:pStyle w:val="HTMLPreformatted"/>
        <w:shd w:val="clear" w:color="auto" w:fill="FFFFFF"/>
        <w:rPr>
          <w:color w:val="000000"/>
          <w:sz w:val="16"/>
          <w:szCs w:val="16"/>
        </w:rPr>
      </w:pPr>
      <w:r>
        <w:rPr>
          <w:color w:val="000000"/>
          <w:sz w:val="16"/>
          <w:szCs w:val="16"/>
        </w:rPr>
        <w:t xml:space="preserve">Function&lt;Bindings, Answer&lt;Bindings&gt;&gt; evaluate = input -&gt; </w:t>
      </w:r>
    </w:p>
    <w:p w14:paraId="4AEE4227" w14:textId="4F5D030A" w:rsidR="00170AE7" w:rsidRDefault="00170AE7" w:rsidP="00640BA1">
      <w:pPr>
        <w:pStyle w:val="HTMLPreformatted"/>
        <w:shd w:val="clear" w:color="auto" w:fill="FFFFFF"/>
        <w:rPr>
          <w:color w:val="000000"/>
          <w:sz w:val="16"/>
          <w:szCs w:val="16"/>
        </w:rPr>
      </w:pPr>
      <w:r>
        <w:rPr>
          <w:color w:val="000000"/>
          <w:sz w:val="16"/>
          <w:szCs w:val="16"/>
        </w:rPr>
        <w:tab/>
      </w:r>
      <w:proofErr w:type="spellStart"/>
      <w:r>
        <w:rPr>
          <w:color w:val="000000"/>
          <w:sz w:val="16"/>
          <w:szCs w:val="16"/>
        </w:rPr>
        <w:t>kbManager.initKnowledgeBase</w:t>
      </w:r>
      <w:proofErr w:type="spellEnd"/>
      <w:r>
        <w:rPr>
          <w:color w:val="000000"/>
          <w:sz w:val="16"/>
          <w:szCs w:val="16"/>
        </w:rPr>
        <w:t>(</w:t>
      </w:r>
      <w:proofErr w:type="spellStart"/>
      <w:r>
        <w:rPr>
          <w:color w:val="000000"/>
          <w:sz w:val="16"/>
          <w:szCs w:val="16"/>
        </w:rPr>
        <w:t>dmn</w:t>
      </w:r>
      <w:proofErr w:type="spellEnd"/>
      <w:r>
        <w:rPr>
          <w:color w:val="000000"/>
          <w:sz w:val="16"/>
          <w:szCs w:val="16"/>
        </w:rPr>
        <w:t>)</w:t>
      </w:r>
    </w:p>
    <w:p w14:paraId="6F14BFCA" w14:textId="18432D47" w:rsidR="00170AE7" w:rsidRDefault="00170AE7" w:rsidP="00640BA1">
      <w:pPr>
        <w:pStyle w:val="HTMLPreformatted"/>
        <w:shd w:val="clear" w:color="auto" w:fill="FFFFFF"/>
        <w:rPr>
          <w:color w:val="000000"/>
          <w:sz w:val="16"/>
          <w:szCs w:val="16"/>
        </w:rPr>
      </w:pPr>
      <w:r>
        <w:rPr>
          <w:color w:val="000000"/>
          <w:sz w:val="16"/>
          <w:szCs w:val="16"/>
        </w:rPr>
        <w:tab/>
      </w:r>
      <w:r>
        <w:rPr>
          <w:color w:val="000000"/>
          <w:sz w:val="16"/>
          <w:szCs w:val="16"/>
        </w:rPr>
        <w:tab/>
      </w:r>
      <w:proofErr w:type="gramStart"/>
      <w:r>
        <w:rPr>
          <w:color w:val="000000"/>
          <w:sz w:val="16"/>
          <w:szCs w:val="16"/>
        </w:rPr>
        <w:t>.</w:t>
      </w:r>
      <w:proofErr w:type="spellStart"/>
      <w:r>
        <w:rPr>
          <w:color w:val="000000"/>
          <w:sz w:val="16"/>
          <w:szCs w:val="16"/>
        </w:rPr>
        <w:t>flatMap</w:t>
      </w:r>
      <w:proofErr w:type="spellEnd"/>
      <w:proofErr w:type="gramEnd"/>
      <w:r>
        <w:rPr>
          <w:color w:val="000000"/>
          <w:sz w:val="16"/>
          <w:szCs w:val="16"/>
        </w:rPr>
        <w:t xml:space="preserve">(kb -&gt; </w:t>
      </w:r>
      <w:proofErr w:type="spellStart"/>
      <w:r>
        <w:rPr>
          <w:color w:val="000000"/>
          <w:sz w:val="16"/>
          <w:szCs w:val="16"/>
        </w:rPr>
        <w:t>DMNEngineFactory.newEngine</w:t>
      </w:r>
      <w:proofErr w:type="spellEnd"/>
      <w:r>
        <w:rPr>
          <w:color w:val="000000"/>
          <w:sz w:val="16"/>
          <w:szCs w:val="16"/>
        </w:rPr>
        <w:t>(</w:t>
      </w:r>
      <w:proofErr w:type="spellStart"/>
      <w:r>
        <w:rPr>
          <w:color w:val="000000"/>
          <w:sz w:val="16"/>
          <w:szCs w:val="16"/>
        </w:rPr>
        <w:t>kb.getManifestation</w:t>
      </w:r>
      <w:proofErr w:type="spellEnd"/>
      <w:r>
        <w:rPr>
          <w:color w:val="000000"/>
          <w:sz w:val="16"/>
          <w:szCs w:val="16"/>
        </w:rPr>
        <w:t>()))</w:t>
      </w:r>
    </w:p>
    <w:p w14:paraId="66EF7489" w14:textId="1D412032" w:rsidR="00170AE7" w:rsidRDefault="00170AE7" w:rsidP="00640BA1">
      <w:pPr>
        <w:pStyle w:val="HTMLPreformatted"/>
        <w:shd w:val="clear" w:color="auto" w:fill="FFFFFF"/>
        <w:rPr>
          <w:color w:val="000000"/>
          <w:sz w:val="16"/>
          <w:szCs w:val="16"/>
        </w:rPr>
      </w:pPr>
      <w:r>
        <w:rPr>
          <w:color w:val="000000"/>
          <w:sz w:val="16"/>
          <w:szCs w:val="16"/>
        </w:rPr>
        <w:tab/>
      </w:r>
      <w:r>
        <w:rPr>
          <w:color w:val="000000"/>
          <w:sz w:val="16"/>
          <w:szCs w:val="16"/>
        </w:rPr>
        <w:tab/>
      </w:r>
      <w:proofErr w:type="gramStart"/>
      <w:r>
        <w:rPr>
          <w:color w:val="000000"/>
          <w:sz w:val="16"/>
          <w:szCs w:val="16"/>
        </w:rPr>
        <w:t>.</w:t>
      </w:r>
      <w:proofErr w:type="spellStart"/>
      <w:r>
        <w:rPr>
          <w:color w:val="000000"/>
          <w:sz w:val="16"/>
          <w:szCs w:val="16"/>
        </w:rPr>
        <w:t>flatMap</w:t>
      </w:r>
      <w:proofErr w:type="spellEnd"/>
      <w:proofErr w:type="gramEnd"/>
      <w:r>
        <w:rPr>
          <w:color w:val="000000"/>
          <w:sz w:val="16"/>
          <w:szCs w:val="16"/>
        </w:rPr>
        <w:t xml:space="preserve">(engine -&gt; </w:t>
      </w:r>
      <w:proofErr w:type="spellStart"/>
      <w:r>
        <w:rPr>
          <w:color w:val="000000"/>
          <w:sz w:val="16"/>
          <w:szCs w:val="16"/>
        </w:rPr>
        <w:t>engine.nativeEval</w:t>
      </w:r>
      <w:proofErr w:type="spellEnd"/>
      <w:r>
        <w:rPr>
          <w:color w:val="000000"/>
          <w:sz w:val="16"/>
          <w:szCs w:val="16"/>
        </w:rPr>
        <w:t>(input))</w:t>
      </w:r>
    </w:p>
    <w:p w14:paraId="667CE9EA" w14:textId="025C0AE1" w:rsidR="00170AE7" w:rsidRDefault="00170AE7" w:rsidP="00640BA1">
      <w:pPr>
        <w:pStyle w:val="HTMLPreformatted"/>
        <w:shd w:val="clear" w:color="auto" w:fill="FFFFFF"/>
        <w:rPr>
          <w:color w:val="000000"/>
          <w:sz w:val="16"/>
          <w:szCs w:val="16"/>
        </w:rPr>
      </w:pPr>
      <w:r>
        <w:rPr>
          <w:color w:val="000000"/>
          <w:sz w:val="16"/>
          <w:szCs w:val="16"/>
        </w:rPr>
        <w:tab/>
      </w:r>
      <w:r>
        <w:rPr>
          <w:color w:val="000000"/>
          <w:sz w:val="16"/>
          <w:szCs w:val="16"/>
        </w:rPr>
        <w:tab/>
      </w:r>
      <w:proofErr w:type="gramStart"/>
      <w:r>
        <w:rPr>
          <w:color w:val="000000"/>
          <w:sz w:val="16"/>
          <w:szCs w:val="16"/>
        </w:rPr>
        <w:t>.map</w:t>
      </w:r>
      <w:proofErr w:type="gramEnd"/>
      <w:r>
        <w:rPr>
          <w:color w:val="000000"/>
          <w:sz w:val="16"/>
          <w:szCs w:val="16"/>
        </w:rPr>
        <w:t>(output -&gt; new Bindings(output));</w:t>
      </w:r>
    </w:p>
    <w:p w14:paraId="201A0E6A" w14:textId="22A7C696" w:rsidR="00170AE7" w:rsidRDefault="00170AE7" w:rsidP="00640BA1">
      <w:pPr>
        <w:pStyle w:val="HTMLPreformatted"/>
        <w:shd w:val="clear" w:color="auto" w:fill="FFFFFF"/>
        <w:rPr>
          <w:color w:val="000000"/>
          <w:sz w:val="16"/>
          <w:szCs w:val="16"/>
        </w:rPr>
      </w:pPr>
    </w:p>
    <w:p w14:paraId="197A3D50" w14:textId="04AF9AC5" w:rsidR="00170AE7" w:rsidRDefault="00170AE7" w:rsidP="00170AE7">
      <w:r w:rsidRPr="005F18EA">
        <w:t xml:space="preserve">The Server </w:t>
      </w:r>
      <w:r>
        <w:t xml:space="preserve">uses implementation-specific methods to instantiate the engine using the acquired </w:t>
      </w:r>
      <w:proofErr w:type="gramStart"/>
      <w:r>
        <w:t>model, and</w:t>
      </w:r>
      <w:proofErr w:type="gramEnd"/>
      <w:r>
        <w:t xml:space="preserve"> adapts back the results into an API4KP wrapped Bindings object, to be returned to the client.</w:t>
      </w:r>
    </w:p>
    <w:p w14:paraId="5FD11F6D" w14:textId="371DAE58" w:rsidR="00170AE7" w:rsidRDefault="00170AE7" w:rsidP="00170AE7"/>
    <w:p w14:paraId="08B627AF" w14:textId="77777777" w:rsidR="00170AE7" w:rsidRDefault="00170AE7" w:rsidP="00170AE7"/>
    <w:p w14:paraId="0D695A76" w14:textId="12CA80AC" w:rsidR="00170AE7" w:rsidRDefault="00170AE7" w:rsidP="00170AE7">
      <w:r>
        <w:t xml:space="preserve">An operation </w:t>
      </w:r>
      <w:proofErr w:type="gramStart"/>
      <w:r>
        <w:t>similar to</w:t>
      </w:r>
      <w:proofErr w:type="gramEnd"/>
      <w:r>
        <w:t xml:space="preserve"> </w:t>
      </w:r>
      <w:r w:rsidRPr="005F18EA">
        <w:rPr>
          <w:i/>
          <w:iCs/>
        </w:rPr>
        <w:t>evaluate</w:t>
      </w:r>
      <w:r>
        <w:t xml:space="preserve"> is </w:t>
      </w:r>
      <w:r w:rsidRPr="005F18EA">
        <w:rPr>
          <w:i/>
          <w:iCs/>
        </w:rPr>
        <w:t>infer</w:t>
      </w:r>
      <w:r>
        <w:t>. Instead of exchanging bindings of input / output variables, infer returns the entire inferred Knowledge Base obtained from the client provided asserted Knowledge Base.</w:t>
      </w:r>
      <w:r w:rsidR="001E26C4">
        <w:t xml:space="preserve"> Like in the previous example, the API bridges the standard interfaces with the native implementation of the reasoner – an integration that is further mediated by the OWL-API. </w:t>
      </w:r>
    </w:p>
    <w:p w14:paraId="4C89E7C9" w14:textId="77777777" w:rsidR="00170AE7" w:rsidRPr="005F18EA" w:rsidRDefault="00170AE7" w:rsidP="005F18EA"/>
    <w:p w14:paraId="506B39DB" w14:textId="77777777" w:rsidR="00170AE7" w:rsidRDefault="00170AE7" w:rsidP="00170AE7">
      <w:pPr>
        <w:pStyle w:val="HTMLPreformatted"/>
        <w:shd w:val="clear" w:color="auto" w:fill="FFFFFF"/>
        <w:rPr>
          <w:color w:val="000000"/>
          <w:sz w:val="16"/>
          <w:szCs w:val="16"/>
        </w:rPr>
      </w:pPr>
    </w:p>
    <w:p w14:paraId="3C975BFA" w14:textId="4A3710EA" w:rsidR="00170AE7" w:rsidRDefault="00170AE7" w:rsidP="00170AE7">
      <w:pPr>
        <w:pStyle w:val="HTMLPreformatted"/>
        <w:shd w:val="clear" w:color="auto" w:fill="FFFFFF"/>
        <w:rPr>
          <w:color w:val="000000"/>
          <w:sz w:val="16"/>
          <w:szCs w:val="16"/>
        </w:rPr>
      </w:pPr>
      <w:r>
        <w:rPr>
          <w:color w:val="000000"/>
          <w:sz w:val="16"/>
          <w:szCs w:val="16"/>
        </w:rPr>
        <w:t>Function&lt;</w:t>
      </w:r>
      <w:proofErr w:type="spellStart"/>
      <w:r>
        <w:rPr>
          <w:color w:val="000000"/>
          <w:sz w:val="16"/>
          <w:szCs w:val="16"/>
        </w:rPr>
        <w:t>KnowledgeCarrier</w:t>
      </w:r>
      <w:proofErr w:type="spellEnd"/>
      <w:r>
        <w:rPr>
          <w:color w:val="000000"/>
          <w:sz w:val="16"/>
          <w:szCs w:val="16"/>
        </w:rPr>
        <w:t>, Answer&lt;</w:t>
      </w:r>
      <w:proofErr w:type="spellStart"/>
      <w:r>
        <w:rPr>
          <w:color w:val="000000"/>
          <w:sz w:val="16"/>
          <w:szCs w:val="16"/>
        </w:rPr>
        <w:t>KnowledgeCarrier</w:t>
      </w:r>
      <w:proofErr w:type="spellEnd"/>
      <w:r>
        <w:rPr>
          <w:color w:val="000000"/>
          <w:sz w:val="16"/>
          <w:szCs w:val="16"/>
        </w:rPr>
        <w:t xml:space="preserve">&gt;&gt; infer = asserted -&gt; </w:t>
      </w:r>
    </w:p>
    <w:p w14:paraId="15B0625C" w14:textId="258CBA09" w:rsidR="00170AE7" w:rsidRDefault="00170AE7" w:rsidP="00170AE7">
      <w:pPr>
        <w:pStyle w:val="HTMLPreformatted"/>
        <w:shd w:val="clear" w:color="auto" w:fill="FFFFFF"/>
        <w:rPr>
          <w:color w:val="000000"/>
          <w:sz w:val="16"/>
          <w:szCs w:val="16"/>
        </w:rPr>
      </w:pPr>
      <w:r>
        <w:rPr>
          <w:color w:val="000000"/>
          <w:sz w:val="16"/>
          <w:szCs w:val="16"/>
        </w:rPr>
        <w:tab/>
      </w:r>
      <w:proofErr w:type="spellStart"/>
      <w:r>
        <w:rPr>
          <w:color w:val="000000"/>
          <w:sz w:val="16"/>
          <w:szCs w:val="16"/>
        </w:rPr>
        <w:t>kbManager.initKnowledgeBase</w:t>
      </w:r>
      <w:proofErr w:type="spellEnd"/>
      <w:r>
        <w:rPr>
          <w:color w:val="000000"/>
          <w:sz w:val="16"/>
          <w:szCs w:val="16"/>
        </w:rPr>
        <w:t>(asserted)</w:t>
      </w:r>
    </w:p>
    <w:p w14:paraId="2ABA236A" w14:textId="37071FEB" w:rsidR="00170AE7" w:rsidRDefault="00170AE7" w:rsidP="00170AE7">
      <w:pPr>
        <w:pStyle w:val="HTMLPreformatted"/>
        <w:shd w:val="clear" w:color="auto" w:fill="FFFFFF"/>
        <w:rPr>
          <w:color w:val="000000"/>
          <w:sz w:val="16"/>
          <w:szCs w:val="16"/>
        </w:rPr>
      </w:pPr>
      <w:r>
        <w:rPr>
          <w:color w:val="000000"/>
          <w:sz w:val="16"/>
          <w:szCs w:val="16"/>
        </w:rPr>
        <w:tab/>
      </w:r>
      <w:r>
        <w:rPr>
          <w:color w:val="000000"/>
          <w:sz w:val="16"/>
          <w:szCs w:val="16"/>
        </w:rPr>
        <w:tab/>
      </w:r>
      <w:proofErr w:type="gramStart"/>
      <w:r>
        <w:rPr>
          <w:color w:val="000000"/>
          <w:sz w:val="16"/>
          <w:szCs w:val="16"/>
        </w:rPr>
        <w:t>.</w:t>
      </w:r>
      <w:proofErr w:type="spellStart"/>
      <w:r>
        <w:rPr>
          <w:color w:val="000000"/>
          <w:sz w:val="16"/>
          <w:szCs w:val="16"/>
        </w:rPr>
        <w:t>flatMap</w:t>
      </w:r>
      <w:proofErr w:type="spellEnd"/>
      <w:proofErr w:type="gramEnd"/>
      <w:r>
        <w:rPr>
          <w:color w:val="000000"/>
          <w:sz w:val="16"/>
          <w:szCs w:val="16"/>
        </w:rPr>
        <w:t xml:space="preserve">(kb -&gt; </w:t>
      </w:r>
      <w:proofErr w:type="spellStart"/>
      <w:r>
        <w:rPr>
          <w:color w:val="000000"/>
          <w:sz w:val="16"/>
          <w:szCs w:val="16"/>
        </w:rPr>
        <w:t>OWLReasoner.newEngine</w:t>
      </w:r>
      <w:proofErr w:type="spellEnd"/>
      <w:r>
        <w:rPr>
          <w:color w:val="000000"/>
          <w:sz w:val="16"/>
          <w:szCs w:val="16"/>
        </w:rPr>
        <w:t>(</w:t>
      </w:r>
      <w:proofErr w:type="spellStart"/>
      <w:r>
        <w:rPr>
          <w:color w:val="000000"/>
          <w:sz w:val="16"/>
          <w:szCs w:val="16"/>
        </w:rPr>
        <w:t>kb.getManifestation</w:t>
      </w:r>
      <w:proofErr w:type="spellEnd"/>
      <w:r>
        <w:rPr>
          <w:color w:val="000000"/>
          <w:sz w:val="16"/>
          <w:szCs w:val="16"/>
        </w:rPr>
        <w:t>()))</w:t>
      </w:r>
    </w:p>
    <w:p w14:paraId="41ED51A1" w14:textId="5015ED06" w:rsidR="00170AE7" w:rsidRDefault="00170AE7" w:rsidP="00170AE7">
      <w:pPr>
        <w:pStyle w:val="HTMLPreformatted"/>
        <w:shd w:val="clear" w:color="auto" w:fill="FFFFFF"/>
        <w:rPr>
          <w:color w:val="000000"/>
          <w:sz w:val="16"/>
          <w:szCs w:val="16"/>
        </w:rPr>
      </w:pPr>
      <w:r>
        <w:rPr>
          <w:color w:val="000000"/>
          <w:sz w:val="16"/>
          <w:szCs w:val="16"/>
        </w:rPr>
        <w:tab/>
      </w:r>
      <w:r>
        <w:rPr>
          <w:color w:val="000000"/>
          <w:sz w:val="16"/>
          <w:szCs w:val="16"/>
        </w:rPr>
        <w:tab/>
      </w:r>
      <w:proofErr w:type="gramStart"/>
      <w:r>
        <w:rPr>
          <w:color w:val="000000"/>
          <w:sz w:val="16"/>
          <w:szCs w:val="16"/>
        </w:rPr>
        <w:t>.</w:t>
      </w:r>
      <w:proofErr w:type="spellStart"/>
      <w:r>
        <w:rPr>
          <w:color w:val="000000"/>
          <w:sz w:val="16"/>
          <w:szCs w:val="16"/>
        </w:rPr>
        <w:t>flatMap</w:t>
      </w:r>
      <w:proofErr w:type="spellEnd"/>
      <w:proofErr w:type="gramEnd"/>
      <w:r>
        <w:rPr>
          <w:color w:val="000000"/>
          <w:sz w:val="16"/>
          <w:szCs w:val="16"/>
        </w:rPr>
        <w:t xml:space="preserve">(engine -&gt; </w:t>
      </w:r>
      <w:proofErr w:type="spellStart"/>
      <w:r>
        <w:rPr>
          <w:color w:val="000000"/>
          <w:sz w:val="16"/>
          <w:szCs w:val="16"/>
        </w:rPr>
        <w:t>engine.</w:t>
      </w:r>
      <w:r w:rsidR="001E26C4">
        <w:rPr>
          <w:color w:val="000000"/>
          <w:sz w:val="16"/>
          <w:szCs w:val="16"/>
        </w:rPr>
        <w:t>nativeInfer</w:t>
      </w:r>
      <w:proofErr w:type="spellEnd"/>
      <w:r>
        <w:rPr>
          <w:color w:val="000000"/>
          <w:sz w:val="16"/>
          <w:szCs w:val="16"/>
        </w:rPr>
        <w:t>(input))</w:t>
      </w:r>
    </w:p>
    <w:p w14:paraId="48616933" w14:textId="3FCA4A6C" w:rsidR="00170AE7" w:rsidRDefault="00170AE7" w:rsidP="00170AE7">
      <w:pPr>
        <w:pStyle w:val="HTMLPreformatted"/>
        <w:shd w:val="clear" w:color="auto" w:fill="FFFFFF"/>
        <w:rPr>
          <w:color w:val="000000"/>
          <w:sz w:val="16"/>
          <w:szCs w:val="16"/>
        </w:rPr>
      </w:pPr>
      <w:r>
        <w:rPr>
          <w:color w:val="000000"/>
          <w:sz w:val="16"/>
          <w:szCs w:val="16"/>
        </w:rPr>
        <w:tab/>
      </w:r>
      <w:r>
        <w:rPr>
          <w:color w:val="000000"/>
          <w:sz w:val="16"/>
          <w:szCs w:val="16"/>
        </w:rPr>
        <w:tab/>
      </w:r>
      <w:proofErr w:type="gramStart"/>
      <w:r>
        <w:rPr>
          <w:color w:val="000000"/>
          <w:sz w:val="16"/>
          <w:szCs w:val="16"/>
        </w:rPr>
        <w:t>.map</w:t>
      </w:r>
      <w:proofErr w:type="gramEnd"/>
      <w:r>
        <w:rPr>
          <w:color w:val="000000"/>
          <w:sz w:val="16"/>
          <w:szCs w:val="16"/>
        </w:rPr>
        <w:t xml:space="preserve">(output -&gt; </w:t>
      </w:r>
      <w:proofErr w:type="spellStart"/>
      <w:r w:rsidR="001E26C4">
        <w:rPr>
          <w:color w:val="000000"/>
          <w:sz w:val="16"/>
          <w:szCs w:val="16"/>
        </w:rPr>
        <w:t>parser.applyLower</w:t>
      </w:r>
      <w:proofErr w:type="spellEnd"/>
      <w:r w:rsidR="001E26C4">
        <w:rPr>
          <w:color w:val="000000"/>
          <w:sz w:val="16"/>
          <w:szCs w:val="16"/>
        </w:rPr>
        <w:t>(inferred, …</w:t>
      </w:r>
      <w:r>
        <w:rPr>
          <w:color w:val="000000"/>
          <w:sz w:val="16"/>
          <w:szCs w:val="16"/>
        </w:rPr>
        <w:t>);</w:t>
      </w:r>
    </w:p>
    <w:p w14:paraId="33AD9D45" w14:textId="4E95D8A4" w:rsidR="00170AE7" w:rsidRDefault="00170AE7" w:rsidP="00A216FA"/>
    <w:p w14:paraId="65A4E963" w14:textId="217CA17D" w:rsidR="001E26C4" w:rsidRDefault="001E26C4" w:rsidP="00A216FA"/>
    <w:p w14:paraId="454C055D" w14:textId="2E577BBE" w:rsidR="001E26C4" w:rsidRPr="005F18EA" w:rsidRDefault="001E26C4" w:rsidP="005F18EA">
      <w:pPr>
        <w:pStyle w:val="ListParagraph"/>
        <w:numPr>
          <w:ilvl w:val="0"/>
          <w:numId w:val="77"/>
        </w:numPr>
        <w:rPr>
          <w:b/>
          <w:bCs/>
        </w:rPr>
      </w:pPr>
      <w:r w:rsidRPr="005F18EA">
        <w:rPr>
          <w:b/>
          <w:bCs/>
        </w:rPr>
        <w:t>Composite Transformation Pipeline</w:t>
      </w:r>
    </w:p>
    <w:p w14:paraId="78159916" w14:textId="6D32EE27" w:rsidR="001E26C4" w:rsidRDefault="001E26C4" w:rsidP="00A216FA"/>
    <w:p w14:paraId="55E74EF8" w14:textId="2529C5E5" w:rsidR="001E26C4" w:rsidRDefault="001E26C4" w:rsidP="00A216FA">
      <w:r>
        <w:t xml:space="preserve">Despite the conceptual complexity, Use Case C7 can be abstracted and simplified significantly using properly implemented operators. As a precondition, all the necessary BPM+ models have been published in the same Asset Repository using the APIs as shown in Example 4. </w:t>
      </w:r>
    </w:p>
    <w:p w14:paraId="4E99ABFF" w14:textId="610CE022" w:rsidR="001E26C4" w:rsidRDefault="001E26C4" w:rsidP="00A216FA"/>
    <w:p w14:paraId="03ABF1D4" w14:textId="77777777" w:rsidR="001E26C4" w:rsidRPr="005F18EA" w:rsidRDefault="001E26C4" w:rsidP="001E26C4">
      <w:pPr>
        <w:rPr>
          <w:rFonts w:ascii="Courier New" w:hAnsi="Courier New" w:cs="Courier New"/>
          <w:sz w:val="18"/>
          <w:szCs w:val="18"/>
        </w:rPr>
      </w:pPr>
      <w:proofErr w:type="spellStart"/>
      <w:r w:rsidRPr="005F18EA">
        <w:rPr>
          <w:rFonts w:ascii="Courier New" w:hAnsi="Courier New" w:cs="Courier New"/>
          <w:sz w:val="18"/>
          <w:szCs w:val="18"/>
        </w:rPr>
        <w:t>KnowledgeCarrier</w:t>
      </w:r>
      <w:proofErr w:type="spellEnd"/>
      <w:r w:rsidRPr="005F18EA">
        <w:rPr>
          <w:rFonts w:ascii="Courier New" w:hAnsi="Courier New" w:cs="Courier New"/>
          <w:sz w:val="18"/>
          <w:szCs w:val="18"/>
        </w:rPr>
        <w:t xml:space="preserve"> </w:t>
      </w:r>
      <w:proofErr w:type="spellStart"/>
      <w:r w:rsidRPr="005F18EA">
        <w:rPr>
          <w:rFonts w:ascii="Courier New" w:hAnsi="Courier New" w:cs="Courier New"/>
          <w:sz w:val="18"/>
          <w:szCs w:val="18"/>
        </w:rPr>
        <w:t>planDefinitionComposite</w:t>
      </w:r>
      <w:proofErr w:type="spellEnd"/>
      <w:r w:rsidRPr="005F18EA">
        <w:rPr>
          <w:rFonts w:ascii="Courier New" w:hAnsi="Courier New" w:cs="Courier New"/>
          <w:sz w:val="18"/>
          <w:szCs w:val="18"/>
        </w:rPr>
        <w:t xml:space="preserve"> =</w:t>
      </w:r>
    </w:p>
    <w:p w14:paraId="76690198" w14:textId="77777777" w:rsidR="001E26C4" w:rsidRPr="005F18EA"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spellStart"/>
      <w:proofErr w:type="gramStart"/>
      <w:r w:rsidRPr="005F18EA">
        <w:rPr>
          <w:rFonts w:ascii="Courier New" w:hAnsi="Courier New" w:cs="Courier New"/>
          <w:sz w:val="18"/>
          <w:szCs w:val="18"/>
        </w:rPr>
        <w:t>constructor.getKnowledgeBaseStructure</w:t>
      </w:r>
      <w:proofErr w:type="spellEnd"/>
      <w:proofErr w:type="gramEnd"/>
      <w:r w:rsidRPr="005F18EA">
        <w:rPr>
          <w:rFonts w:ascii="Courier New" w:hAnsi="Courier New" w:cs="Courier New"/>
          <w:sz w:val="18"/>
          <w:szCs w:val="18"/>
        </w:rPr>
        <w:t>(</w:t>
      </w:r>
      <w:proofErr w:type="spellStart"/>
      <w:r w:rsidRPr="005F18EA">
        <w:rPr>
          <w:rFonts w:ascii="Courier New" w:hAnsi="Courier New" w:cs="Courier New"/>
          <w:sz w:val="18"/>
          <w:szCs w:val="18"/>
        </w:rPr>
        <w:t>getRootAssetID</w:t>
      </w:r>
      <w:proofErr w:type="spellEnd"/>
      <w:r w:rsidRPr="005F18EA">
        <w:rPr>
          <w:rFonts w:ascii="Courier New" w:hAnsi="Courier New" w:cs="Courier New"/>
          <w:sz w:val="18"/>
          <w:szCs w:val="18"/>
        </w:rPr>
        <w:t xml:space="preserve">(), </w:t>
      </w:r>
      <w:proofErr w:type="spellStart"/>
      <w:r w:rsidRPr="005F18EA">
        <w:rPr>
          <w:rFonts w:ascii="Courier New" w:hAnsi="Courier New" w:cs="Courier New"/>
          <w:sz w:val="18"/>
          <w:szCs w:val="18"/>
        </w:rPr>
        <w:t>getRootAssetVersion</w:t>
      </w:r>
      <w:proofErr w:type="spellEnd"/>
      <w:r w:rsidRPr="005F18EA">
        <w:rPr>
          <w:rFonts w:ascii="Courier New" w:hAnsi="Courier New" w:cs="Courier New"/>
          <w:sz w:val="18"/>
          <w:szCs w:val="18"/>
        </w:rPr>
        <w:t>())</w:t>
      </w:r>
    </w:p>
    <w:p w14:paraId="356F0B2C" w14:textId="77777777" w:rsidR="001E26C4" w:rsidRPr="005F18EA"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gramStart"/>
      <w:r w:rsidRPr="005F18EA">
        <w:rPr>
          <w:rFonts w:ascii="Courier New" w:hAnsi="Courier New" w:cs="Courier New"/>
          <w:sz w:val="18"/>
          <w:szCs w:val="18"/>
        </w:rPr>
        <w:t>.</w:t>
      </w:r>
      <w:proofErr w:type="spellStart"/>
      <w:r w:rsidRPr="005F18EA">
        <w:rPr>
          <w:rFonts w:ascii="Courier New" w:hAnsi="Courier New" w:cs="Courier New"/>
          <w:sz w:val="18"/>
          <w:szCs w:val="18"/>
        </w:rPr>
        <w:t>flatMap</w:t>
      </w:r>
      <w:proofErr w:type="spellEnd"/>
      <w:proofErr w:type="gramEnd"/>
      <w:r w:rsidRPr="005F18EA">
        <w:rPr>
          <w:rFonts w:ascii="Courier New" w:hAnsi="Courier New" w:cs="Courier New"/>
          <w:sz w:val="18"/>
          <w:szCs w:val="18"/>
        </w:rPr>
        <w:t xml:space="preserve">(kc -&gt; </w:t>
      </w:r>
      <w:proofErr w:type="spellStart"/>
      <w:r w:rsidRPr="005F18EA">
        <w:rPr>
          <w:rFonts w:ascii="Courier New" w:hAnsi="Courier New" w:cs="Courier New"/>
          <w:sz w:val="18"/>
          <w:szCs w:val="18"/>
        </w:rPr>
        <w:t>assembler.assembleCompositeArtifact</w:t>
      </w:r>
      <w:proofErr w:type="spellEnd"/>
      <w:r w:rsidRPr="005F18EA">
        <w:rPr>
          <w:rFonts w:ascii="Courier New" w:hAnsi="Courier New" w:cs="Courier New"/>
          <w:sz w:val="18"/>
          <w:szCs w:val="18"/>
        </w:rPr>
        <w:t>(kc))</w:t>
      </w:r>
    </w:p>
    <w:p w14:paraId="000C60A5" w14:textId="77777777" w:rsidR="001E26C4" w:rsidRPr="005F18EA"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gramStart"/>
      <w:r w:rsidRPr="005F18EA">
        <w:rPr>
          <w:rFonts w:ascii="Courier New" w:hAnsi="Courier New" w:cs="Courier New"/>
          <w:sz w:val="18"/>
          <w:szCs w:val="18"/>
        </w:rPr>
        <w:t>.</w:t>
      </w:r>
      <w:proofErr w:type="spellStart"/>
      <w:r w:rsidRPr="005F18EA">
        <w:rPr>
          <w:rFonts w:ascii="Courier New" w:hAnsi="Courier New" w:cs="Courier New"/>
          <w:sz w:val="18"/>
          <w:szCs w:val="18"/>
        </w:rPr>
        <w:t>flatMap</w:t>
      </w:r>
      <w:proofErr w:type="spellEnd"/>
      <w:proofErr w:type="gramEnd"/>
      <w:r w:rsidRPr="005F18EA">
        <w:rPr>
          <w:rFonts w:ascii="Courier New" w:hAnsi="Courier New" w:cs="Courier New"/>
          <w:sz w:val="18"/>
          <w:szCs w:val="18"/>
        </w:rPr>
        <w:t xml:space="preserve">(kc -&gt; </w:t>
      </w:r>
      <w:proofErr w:type="spellStart"/>
      <w:r w:rsidRPr="005F18EA">
        <w:rPr>
          <w:rFonts w:ascii="Courier New" w:hAnsi="Courier New" w:cs="Courier New"/>
          <w:sz w:val="18"/>
          <w:szCs w:val="18"/>
        </w:rPr>
        <w:t>parser.applyLift</w:t>
      </w:r>
      <w:proofErr w:type="spellEnd"/>
      <w:r w:rsidRPr="005F18EA">
        <w:rPr>
          <w:rFonts w:ascii="Courier New" w:hAnsi="Courier New" w:cs="Courier New"/>
          <w:sz w:val="18"/>
          <w:szCs w:val="18"/>
        </w:rPr>
        <w:t xml:space="preserve">(kc, </w:t>
      </w:r>
      <w:proofErr w:type="spellStart"/>
      <w:r w:rsidRPr="005F18EA">
        <w:rPr>
          <w:rFonts w:ascii="Courier New" w:hAnsi="Courier New" w:cs="Courier New"/>
          <w:sz w:val="18"/>
          <w:szCs w:val="18"/>
        </w:rPr>
        <w:t>Abstract_Knowledge_Expression</w:t>
      </w:r>
      <w:proofErr w:type="spellEnd"/>
      <w:r w:rsidRPr="005F18EA">
        <w:rPr>
          <w:rFonts w:ascii="Courier New" w:hAnsi="Courier New" w:cs="Courier New"/>
          <w:sz w:val="18"/>
          <w:szCs w:val="18"/>
        </w:rPr>
        <w:t>))</w:t>
      </w:r>
    </w:p>
    <w:p w14:paraId="75E43C41" w14:textId="77777777" w:rsidR="001E26C4" w:rsidRPr="005F18EA"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gramStart"/>
      <w:r w:rsidRPr="005F18EA">
        <w:rPr>
          <w:rFonts w:ascii="Courier New" w:hAnsi="Courier New" w:cs="Courier New"/>
          <w:sz w:val="18"/>
          <w:szCs w:val="18"/>
        </w:rPr>
        <w:t>.</w:t>
      </w:r>
      <w:proofErr w:type="spellStart"/>
      <w:r w:rsidRPr="005F18EA">
        <w:rPr>
          <w:rFonts w:ascii="Courier New" w:hAnsi="Courier New" w:cs="Courier New"/>
          <w:sz w:val="18"/>
          <w:szCs w:val="18"/>
        </w:rPr>
        <w:t>flatMap</w:t>
      </w:r>
      <w:proofErr w:type="spellEnd"/>
      <w:proofErr w:type="gramEnd"/>
      <w:r w:rsidRPr="005F18EA">
        <w:rPr>
          <w:rFonts w:ascii="Courier New" w:hAnsi="Courier New" w:cs="Courier New"/>
          <w:sz w:val="18"/>
          <w:szCs w:val="18"/>
        </w:rPr>
        <w:t>(</w:t>
      </w:r>
      <w:proofErr w:type="spellStart"/>
      <w:r w:rsidRPr="005F18EA">
        <w:rPr>
          <w:rFonts w:ascii="Courier New" w:hAnsi="Courier New" w:cs="Courier New"/>
          <w:sz w:val="18"/>
          <w:szCs w:val="18"/>
        </w:rPr>
        <w:t>ckc</w:t>
      </w:r>
      <w:proofErr w:type="spellEnd"/>
      <w:r w:rsidRPr="005F18EA">
        <w:rPr>
          <w:rFonts w:ascii="Courier New" w:hAnsi="Courier New" w:cs="Courier New"/>
          <w:sz w:val="18"/>
          <w:szCs w:val="18"/>
        </w:rPr>
        <w:t xml:space="preserve"> -&gt;</w:t>
      </w:r>
    </w:p>
    <w:p w14:paraId="4FE89129" w14:textId="77777777" w:rsidR="001E26C4" w:rsidRPr="005F18EA"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spellStart"/>
      <w:proofErr w:type="gramStart"/>
      <w:r w:rsidRPr="005F18EA">
        <w:rPr>
          <w:rFonts w:ascii="Courier New" w:hAnsi="Courier New" w:cs="Courier New"/>
          <w:sz w:val="18"/>
          <w:szCs w:val="18"/>
        </w:rPr>
        <w:t>translator.applyTransrepresent</w:t>
      </w:r>
      <w:proofErr w:type="spellEnd"/>
      <w:proofErr w:type="gramEnd"/>
      <w:r w:rsidRPr="005F18EA">
        <w:rPr>
          <w:rFonts w:ascii="Courier New" w:hAnsi="Courier New" w:cs="Courier New"/>
          <w:sz w:val="18"/>
          <w:szCs w:val="18"/>
        </w:rPr>
        <w:t>(</w:t>
      </w:r>
    </w:p>
    <w:p w14:paraId="2815A9A3" w14:textId="77777777" w:rsidR="001E26C4" w:rsidRPr="005F18EA"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spellStart"/>
      <w:r w:rsidRPr="005F18EA">
        <w:rPr>
          <w:rFonts w:ascii="Courier New" w:hAnsi="Courier New" w:cs="Courier New"/>
          <w:sz w:val="18"/>
          <w:szCs w:val="18"/>
        </w:rPr>
        <w:t>ckc</w:t>
      </w:r>
      <w:proofErr w:type="spellEnd"/>
      <w:r w:rsidRPr="005F18EA">
        <w:rPr>
          <w:rFonts w:ascii="Courier New" w:hAnsi="Courier New" w:cs="Courier New"/>
          <w:sz w:val="18"/>
          <w:szCs w:val="18"/>
        </w:rPr>
        <w:t>,</w:t>
      </w:r>
    </w:p>
    <w:p w14:paraId="0C329A8C" w14:textId="216F490B" w:rsidR="001E26C4" w:rsidRPr="005F18EA" w:rsidRDefault="001E26C4" w:rsidP="005500FA">
      <w:pPr>
        <w:rPr>
          <w:rFonts w:ascii="Courier New" w:hAnsi="Courier New" w:cs="Courier New"/>
          <w:sz w:val="18"/>
          <w:szCs w:val="18"/>
        </w:rPr>
      </w:pPr>
      <w:r w:rsidRPr="005F18EA">
        <w:rPr>
          <w:rFonts w:ascii="Courier New" w:hAnsi="Courier New" w:cs="Courier New"/>
          <w:sz w:val="18"/>
          <w:szCs w:val="18"/>
        </w:rPr>
        <w:t xml:space="preserve">                    </w:t>
      </w:r>
      <w:proofErr w:type="gramStart"/>
      <w:r w:rsidRPr="005F18EA">
        <w:rPr>
          <w:rFonts w:ascii="Courier New" w:hAnsi="Courier New" w:cs="Courier New"/>
          <w:sz w:val="18"/>
          <w:szCs w:val="18"/>
        </w:rPr>
        <w:t>rep(</w:t>
      </w:r>
      <w:proofErr w:type="gramEnd"/>
      <w:r w:rsidRPr="005F18EA">
        <w:rPr>
          <w:rFonts w:ascii="Courier New" w:hAnsi="Courier New" w:cs="Courier New"/>
          <w:sz w:val="18"/>
          <w:szCs w:val="18"/>
        </w:rPr>
        <w:t>FHIR_STU3, SNOMED_CT, PCV</w:t>
      </w:r>
      <w:r w:rsidR="005500FA">
        <w:rPr>
          <w:rFonts w:ascii="Courier New" w:hAnsi="Courier New" w:cs="Courier New"/>
          <w:sz w:val="18"/>
          <w:szCs w:val="18"/>
        </w:rPr>
        <w:t>)</w:t>
      </w:r>
      <w:r w:rsidRPr="005F18EA">
        <w:rPr>
          <w:rFonts w:ascii="Courier New" w:hAnsi="Courier New" w:cs="Courier New"/>
          <w:sz w:val="18"/>
          <w:szCs w:val="18"/>
        </w:rPr>
        <w:t>))</w:t>
      </w:r>
    </w:p>
    <w:p w14:paraId="0C5FB099" w14:textId="77777777" w:rsidR="001E26C4" w:rsidRPr="005F18EA"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gramStart"/>
      <w:r w:rsidRPr="005F18EA">
        <w:rPr>
          <w:rFonts w:ascii="Courier New" w:hAnsi="Courier New" w:cs="Courier New"/>
          <w:sz w:val="18"/>
          <w:szCs w:val="18"/>
        </w:rPr>
        <w:t>.</w:t>
      </w:r>
      <w:proofErr w:type="spellStart"/>
      <w:r w:rsidRPr="005F18EA">
        <w:rPr>
          <w:rFonts w:ascii="Courier New" w:hAnsi="Courier New" w:cs="Courier New"/>
          <w:sz w:val="18"/>
          <w:szCs w:val="18"/>
        </w:rPr>
        <w:t>orElseGet</w:t>
      </w:r>
      <w:proofErr w:type="spellEnd"/>
      <w:proofErr w:type="gramEnd"/>
      <w:r w:rsidRPr="005F18EA">
        <w:rPr>
          <w:rFonts w:ascii="Courier New" w:hAnsi="Courier New" w:cs="Courier New"/>
          <w:sz w:val="18"/>
          <w:szCs w:val="18"/>
        </w:rPr>
        <w:t>(Assertions::fail);</w:t>
      </w:r>
    </w:p>
    <w:p w14:paraId="4E0698DA" w14:textId="77777777" w:rsidR="001E26C4" w:rsidRPr="005F18EA" w:rsidRDefault="001E26C4" w:rsidP="001E26C4">
      <w:pPr>
        <w:rPr>
          <w:rFonts w:ascii="Courier New" w:hAnsi="Courier New" w:cs="Courier New"/>
          <w:sz w:val="18"/>
          <w:szCs w:val="18"/>
        </w:rPr>
      </w:pPr>
    </w:p>
    <w:p w14:paraId="6E22B0AB" w14:textId="77777777" w:rsidR="001E26C4" w:rsidRPr="005F18EA"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spellStart"/>
      <w:r w:rsidRPr="005F18EA">
        <w:rPr>
          <w:rFonts w:ascii="Courier New" w:hAnsi="Courier New" w:cs="Courier New"/>
          <w:sz w:val="18"/>
          <w:szCs w:val="18"/>
        </w:rPr>
        <w:t>KnowledgeCarrier</w:t>
      </w:r>
      <w:proofErr w:type="spellEnd"/>
      <w:r w:rsidRPr="005F18EA">
        <w:rPr>
          <w:rFonts w:ascii="Courier New" w:hAnsi="Courier New" w:cs="Courier New"/>
          <w:sz w:val="18"/>
          <w:szCs w:val="18"/>
        </w:rPr>
        <w:t xml:space="preserve"> </w:t>
      </w:r>
      <w:proofErr w:type="spellStart"/>
      <w:r w:rsidRPr="005F18EA">
        <w:rPr>
          <w:rFonts w:ascii="Courier New" w:hAnsi="Courier New" w:cs="Courier New"/>
          <w:sz w:val="18"/>
          <w:szCs w:val="18"/>
        </w:rPr>
        <w:t>flatPlanDef</w:t>
      </w:r>
      <w:proofErr w:type="spellEnd"/>
      <w:r w:rsidRPr="005F18EA">
        <w:rPr>
          <w:rFonts w:ascii="Courier New" w:hAnsi="Courier New" w:cs="Courier New"/>
          <w:sz w:val="18"/>
          <w:szCs w:val="18"/>
        </w:rPr>
        <w:t xml:space="preserve"> = flattener</w:t>
      </w:r>
    </w:p>
    <w:p w14:paraId="43E08948" w14:textId="77777777" w:rsidR="001E26C4" w:rsidRPr="005F18EA"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gramStart"/>
      <w:r w:rsidRPr="005F18EA">
        <w:rPr>
          <w:rFonts w:ascii="Courier New" w:hAnsi="Courier New" w:cs="Courier New"/>
          <w:sz w:val="18"/>
          <w:szCs w:val="18"/>
        </w:rPr>
        <w:t>.</w:t>
      </w:r>
      <w:proofErr w:type="spellStart"/>
      <w:r w:rsidRPr="005F18EA">
        <w:rPr>
          <w:rFonts w:ascii="Courier New" w:hAnsi="Courier New" w:cs="Courier New"/>
          <w:sz w:val="18"/>
          <w:szCs w:val="18"/>
        </w:rPr>
        <w:t>flattenArtifact</w:t>
      </w:r>
      <w:proofErr w:type="spellEnd"/>
      <w:proofErr w:type="gramEnd"/>
      <w:r w:rsidRPr="005F18EA">
        <w:rPr>
          <w:rFonts w:ascii="Courier New" w:hAnsi="Courier New" w:cs="Courier New"/>
          <w:sz w:val="18"/>
          <w:szCs w:val="18"/>
        </w:rPr>
        <w:t>(</w:t>
      </w:r>
      <w:proofErr w:type="spellStart"/>
      <w:r w:rsidRPr="005F18EA">
        <w:rPr>
          <w:rFonts w:ascii="Courier New" w:hAnsi="Courier New" w:cs="Courier New"/>
          <w:sz w:val="18"/>
          <w:szCs w:val="18"/>
        </w:rPr>
        <w:t>planDefinitionComposite</w:t>
      </w:r>
      <w:proofErr w:type="spellEnd"/>
      <w:r w:rsidRPr="005F18EA">
        <w:rPr>
          <w:rFonts w:ascii="Courier New" w:hAnsi="Courier New" w:cs="Courier New"/>
          <w:sz w:val="18"/>
          <w:szCs w:val="18"/>
        </w:rPr>
        <w:t xml:space="preserve">, </w:t>
      </w:r>
      <w:proofErr w:type="spellStart"/>
      <w:r w:rsidRPr="005F18EA">
        <w:rPr>
          <w:rFonts w:ascii="Courier New" w:hAnsi="Courier New" w:cs="Courier New"/>
          <w:sz w:val="18"/>
          <w:szCs w:val="18"/>
        </w:rPr>
        <w:t>getRootAssetID</w:t>
      </w:r>
      <w:proofErr w:type="spellEnd"/>
      <w:r w:rsidRPr="005F18EA">
        <w:rPr>
          <w:rFonts w:ascii="Courier New" w:hAnsi="Courier New" w:cs="Courier New"/>
          <w:sz w:val="18"/>
          <w:szCs w:val="18"/>
        </w:rPr>
        <w:t>())</w:t>
      </w:r>
    </w:p>
    <w:p w14:paraId="45FF6453" w14:textId="6DC6B807" w:rsidR="001E26C4" w:rsidRDefault="001E26C4" w:rsidP="001E26C4">
      <w:pPr>
        <w:rPr>
          <w:rFonts w:ascii="Courier New" w:hAnsi="Courier New" w:cs="Courier New"/>
          <w:sz w:val="18"/>
          <w:szCs w:val="18"/>
        </w:rPr>
      </w:pPr>
      <w:r w:rsidRPr="005F18EA">
        <w:rPr>
          <w:rFonts w:ascii="Courier New" w:hAnsi="Courier New" w:cs="Courier New"/>
          <w:sz w:val="18"/>
          <w:szCs w:val="18"/>
        </w:rPr>
        <w:t xml:space="preserve">        </w:t>
      </w:r>
      <w:proofErr w:type="gramStart"/>
      <w:r w:rsidRPr="005F18EA">
        <w:rPr>
          <w:rFonts w:ascii="Courier New" w:hAnsi="Courier New" w:cs="Courier New"/>
          <w:sz w:val="18"/>
          <w:szCs w:val="18"/>
        </w:rPr>
        <w:t>.</w:t>
      </w:r>
      <w:proofErr w:type="spellStart"/>
      <w:r w:rsidRPr="005F18EA">
        <w:rPr>
          <w:rFonts w:ascii="Courier New" w:hAnsi="Courier New" w:cs="Courier New"/>
          <w:sz w:val="18"/>
          <w:szCs w:val="18"/>
        </w:rPr>
        <w:t>orElseGet</w:t>
      </w:r>
      <w:proofErr w:type="spellEnd"/>
      <w:proofErr w:type="gramEnd"/>
      <w:r w:rsidRPr="005F18EA">
        <w:rPr>
          <w:rFonts w:ascii="Courier New" w:hAnsi="Courier New" w:cs="Courier New"/>
          <w:sz w:val="18"/>
          <w:szCs w:val="18"/>
        </w:rPr>
        <w:t>(Assertions::fail);</w:t>
      </w:r>
    </w:p>
    <w:p w14:paraId="7B8EC772" w14:textId="2C03603F" w:rsidR="001E26C4" w:rsidRDefault="001E26C4" w:rsidP="001E26C4">
      <w:pPr>
        <w:rPr>
          <w:rFonts w:ascii="Courier New" w:hAnsi="Courier New" w:cs="Courier New"/>
          <w:sz w:val="18"/>
          <w:szCs w:val="18"/>
        </w:rPr>
      </w:pPr>
    </w:p>
    <w:p w14:paraId="18901D9E" w14:textId="7B5558DB" w:rsidR="001E26C4" w:rsidRDefault="001E26C4" w:rsidP="001E26C4">
      <w:r w:rsidRPr="005F18EA">
        <w:t xml:space="preserve">First, </w:t>
      </w:r>
      <w:r>
        <w:t xml:space="preserve">a Constructor implementation connects to the Asset Repository, and leverages the client’s provided asset Id and the Asset-to-Asset ‘Import’ relationships to query the Asset Repository’s Knowledge Graph and generate the Structure of the composite Care Process Model. This structure is provided to an Assembler, which is responsible for retrieving the Artifacts – the various CMMN, BPMN and DMN models – and </w:t>
      </w:r>
      <w:r w:rsidR="007E0C6B">
        <w:t xml:space="preserve">combining them into a single </w:t>
      </w:r>
      <w:proofErr w:type="spellStart"/>
      <w:r w:rsidR="007E0C6B">
        <w:t>CompositeKnowledgeCarrier</w:t>
      </w:r>
      <w:proofErr w:type="spellEnd"/>
      <w:r w:rsidR="007E0C6B">
        <w:t>.</w:t>
      </w:r>
    </w:p>
    <w:p w14:paraId="143ED587" w14:textId="4551F793" w:rsidR="007E0C6B" w:rsidRDefault="007E0C6B" w:rsidP="001E26C4">
      <w:r>
        <w:t xml:space="preserve">The Artifacts are lifted to the object level, and passed to a trans-representation operator which, for each BPM+ model, generated a corresponding, derivative, FHIR </w:t>
      </w:r>
      <w:proofErr w:type="spellStart"/>
      <w:r>
        <w:t>PlanDefinition</w:t>
      </w:r>
      <w:proofErr w:type="spellEnd"/>
      <w:r>
        <w:t xml:space="preserve">. The FHIR resources are reduced back to a single </w:t>
      </w:r>
      <w:proofErr w:type="spellStart"/>
      <w:r>
        <w:t>CompositeKnowledgeCarrier</w:t>
      </w:r>
      <w:proofErr w:type="spellEnd"/>
      <w:r>
        <w:t xml:space="preserve">. Finally, a Flattener is responsible for taking the homogeneous </w:t>
      </w:r>
      <w:proofErr w:type="spellStart"/>
      <w:r>
        <w:t>CompositeKnowledgeCarrier</w:t>
      </w:r>
      <w:proofErr w:type="spellEnd"/>
      <w:r>
        <w:t xml:space="preserve">, extracting the </w:t>
      </w:r>
      <w:proofErr w:type="spellStart"/>
      <w:r>
        <w:t>PlanDefinition</w:t>
      </w:r>
      <w:proofErr w:type="spellEnd"/>
      <w:r>
        <w:t xml:space="preserve"> resources, and generating a single </w:t>
      </w:r>
      <w:proofErr w:type="spellStart"/>
      <w:r>
        <w:t>PlanDefinition</w:t>
      </w:r>
      <w:proofErr w:type="spellEnd"/>
      <w:r>
        <w:t>.</w:t>
      </w:r>
    </w:p>
    <w:p w14:paraId="74938E4D" w14:textId="569754AF" w:rsidR="005500FA" w:rsidRDefault="005500FA" w:rsidP="001E26C4"/>
    <w:p w14:paraId="06989146" w14:textId="7AA1ADFE" w:rsidR="005500FA" w:rsidRDefault="005500FA" w:rsidP="005500FA">
      <w:pPr>
        <w:pStyle w:val="ListParagraph"/>
        <w:numPr>
          <w:ilvl w:val="0"/>
          <w:numId w:val="77"/>
        </w:numPr>
      </w:pPr>
      <w:r>
        <w:t>Terminology API</w:t>
      </w:r>
    </w:p>
    <w:p w14:paraId="279CE056" w14:textId="7FB8390B" w:rsidR="005500FA" w:rsidRDefault="005500FA" w:rsidP="005500FA"/>
    <w:p w14:paraId="70DD4FB0" w14:textId="77777777" w:rsidR="005500FA" w:rsidRDefault="005500FA" w:rsidP="005500FA">
      <w:r>
        <w:t xml:space="preserve">Terminology servers allow, among others, to resolve concept identifiers to descriptions of the identified concepts. It is common for the identifier to be a URI, and the description to be an RDF graph that is the result of a SPARQL query. </w:t>
      </w:r>
      <w:r>
        <w:br/>
      </w:r>
      <w:r>
        <w:lastRenderedPageBreak/>
        <w:t xml:space="preserve">Along the same lines, a terminology server could allow a client to resolve the identifier of a </w:t>
      </w:r>
      <w:proofErr w:type="gramStart"/>
      <w:r>
        <w:t>vocabulary, and</w:t>
      </w:r>
      <w:proofErr w:type="gramEnd"/>
      <w:r>
        <w:t xml:space="preserve"> return all the (descriptions of the concepts evoked by the) terms contained in the vocabulary itself.</w:t>
      </w:r>
    </w:p>
    <w:p w14:paraId="5971549A" w14:textId="1FA57603" w:rsidR="005500FA" w:rsidRDefault="005500FA" w:rsidP="005500FA">
      <w:r>
        <w:t xml:space="preserve">API4KP could be used to implement the operations of a classic terminology server using an architecture that involves a SPARQL engine, a SPARQL endpoint backed by a triple store, and a </w:t>
      </w:r>
      <w:r w:rsidR="00111F1C">
        <w:t>(SKOS) Graph/Ontology.</w:t>
      </w:r>
    </w:p>
    <w:p w14:paraId="7DC49B0C" w14:textId="544639AF" w:rsidR="005500FA" w:rsidRDefault="005500FA" w:rsidP="005500FA"/>
    <w:p w14:paraId="251FCC03" w14:textId="743278E3" w:rsidR="00111F1C" w:rsidRPr="005F18EA" w:rsidRDefault="00111F1C" w:rsidP="005F18EA">
      <w:pPr>
        <w:pStyle w:val="HTMLPreformatted"/>
        <w:shd w:val="clear" w:color="auto" w:fill="FFFFFF"/>
        <w:rPr>
          <w:color w:val="080808"/>
          <w:sz w:val="16"/>
          <w:szCs w:val="16"/>
        </w:rPr>
      </w:pPr>
      <w:proofErr w:type="spellStart"/>
      <w:proofErr w:type="gramStart"/>
      <w:r w:rsidRPr="005F18EA">
        <w:rPr>
          <w:color w:val="00627A"/>
          <w:sz w:val="16"/>
          <w:szCs w:val="16"/>
        </w:rPr>
        <w:t>listTermsForVocabulary</w:t>
      </w:r>
      <w:proofErr w:type="spellEnd"/>
      <w:r w:rsidRPr="005F18EA">
        <w:rPr>
          <w:color w:val="080808"/>
          <w:sz w:val="16"/>
          <w:szCs w:val="16"/>
        </w:rPr>
        <w:t>(</w:t>
      </w:r>
      <w:proofErr w:type="spellStart"/>
      <w:proofErr w:type="gramEnd"/>
      <w:r w:rsidRPr="005F18EA">
        <w:rPr>
          <w:color w:val="000000"/>
          <w:sz w:val="16"/>
          <w:szCs w:val="16"/>
        </w:rPr>
        <w:t>KnowledgeAsset</w:t>
      </w:r>
      <w:proofErr w:type="spellEnd"/>
      <w:r w:rsidRPr="005F18EA">
        <w:rPr>
          <w:color w:val="000000"/>
          <w:sz w:val="16"/>
          <w:szCs w:val="16"/>
        </w:rPr>
        <w:t xml:space="preserve"> </w:t>
      </w:r>
      <w:proofErr w:type="spellStart"/>
      <w:r w:rsidRPr="005F18EA">
        <w:rPr>
          <w:color w:val="080808"/>
          <w:sz w:val="16"/>
          <w:szCs w:val="16"/>
        </w:rPr>
        <w:t>vocabularySurrogate</w:t>
      </w:r>
      <w:proofErr w:type="spellEnd"/>
      <w:r w:rsidRPr="005F18EA">
        <w:rPr>
          <w:color w:val="080808"/>
          <w:sz w:val="16"/>
          <w:szCs w:val="16"/>
        </w:rPr>
        <w:t xml:space="preserve">, </w:t>
      </w:r>
      <w:r w:rsidRPr="005F18EA">
        <w:rPr>
          <w:color w:val="000000"/>
          <w:sz w:val="16"/>
          <w:szCs w:val="16"/>
        </w:rPr>
        <w:t xml:space="preserve">String </w:t>
      </w:r>
      <w:proofErr w:type="spellStart"/>
      <w:r w:rsidRPr="005F18EA">
        <w:rPr>
          <w:color w:val="080808"/>
          <w:sz w:val="16"/>
          <w:szCs w:val="16"/>
        </w:rPr>
        <w:t>labelFilter</w:t>
      </w:r>
      <w:proofErr w:type="spellEnd"/>
      <w:r w:rsidRPr="005F18EA">
        <w:rPr>
          <w:color w:val="080808"/>
          <w:sz w:val="16"/>
          <w:szCs w:val="16"/>
        </w:rPr>
        <w:t>)</w:t>
      </w:r>
      <w:r>
        <w:rPr>
          <w:color w:val="080808"/>
          <w:sz w:val="16"/>
          <w:szCs w:val="16"/>
        </w:rPr>
        <w:t xml:space="preserve"> {</w:t>
      </w:r>
    </w:p>
    <w:p w14:paraId="54220D5E" w14:textId="36EA521D" w:rsidR="005500FA" w:rsidRPr="005F18EA" w:rsidRDefault="005500FA" w:rsidP="005F18EA">
      <w:pPr>
        <w:ind w:firstLine="720"/>
        <w:rPr>
          <w:rFonts w:ascii="Courier New" w:hAnsi="Courier New" w:cs="Courier New"/>
          <w:sz w:val="16"/>
          <w:szCs w:val="16"/>
        </w:rPr>
      </w:pPr>
      <w:r w:rsidRPr="005F18EA">
        <w:rPr>
          <w:rFonts w:ascii="Courier New" w:hAnsi="Courier New" w:cs="Courier New"/>
          <w:sz w:val="16"/>
          <w:szCs w:val="16"/>
        </w:rPr>
        <w:t xml:space="preserve">return </w:t>
      </w:r>
      <w:proofErr w:type="spellStart"/>
      <w:r w:rsidRPr="005F18EA">
        <w:rPr>
          <w:rFonts w:ascii="Courier New" w:hAnsi="Courier New" w:cs="Courier New"/>
          <w:sz w:val="16"/>
          <w:szCs w:val="16"/>
        </w:rPr>
        <w:t>termsKBManager.initKnowledgeBase</w:t>
      </w:r>
      <w:proofErr w:type="spellEnd"/>
      <w:r w:rsidRPr="005F18EA">
        <w:rPr>
          <w:rFonts w:ascii="Courier New" w:hAnsi="Courier New" w:cs="Courier New"/>
          <w:sz w:val="16"/>
          <w:szCs w:val="16"/>
        </w:rPr>
        <w:t>(</w:t>
      </w:r>
      <w:r w:rsidR="00111F1C">
        <w:rPr>
          <w:rFonts w:ascii="Courier New" w:hAnsi="Courier New" w:cs="Courier New"/>
          <w:sz w:val="16"/>
          <w:szCs w:val="16"/>
        </w:rPr>
        <w:t>wrap</w:t>
      </w:r>
      <w:r w:rsidRPr="005F18EA">
        <w:rPr>
          <w:rFonts w:ascii="Courier New" w:hAnsi="Courier New" w:cs="Courier New"/>
          <w:sz w:val="16"/>
          <w:szCs w:val="16"/>
        </w:rPr>
        <w:t>(</w:t>
      </w:r>
      <w:proofErr w:type="spellStart"/>
      <w:r w:rsidRPr="005F18EA">
        <w:rPr>
          <w:rFonts w:ascii="Courier New" w:hAnsi="Courier New" w:cs="Courier New"/>
          <w:sz w:val="16"/>
          <w:szCs w:val="16"/>
        </w:rPr>
        <w:t>vocabulary</w:t>
      </w:r>
      <w:r w:rsidR="00111F1C">
        <w:rPr>
          <w:rFonts w:ascii="Courier New" w:hAnsi="Courier New" w:cs="Courier New"/>
          <w:sz w:val="16"/>
          <w:szCs w:val="16"/>
        </w:rPr>
        <w:t>Surrogate</w:t>
      </w:r>
      <w:proofErr w:type="spellEnd"/>
      <w:r w:rsidRPr="005F18EA">
        <w:rPr>
          <w:rFonts w:ascii="Courier New" w:hAnsi="Courier New" w:cs="Courier New"/>
          <w:sz w:val="16"/>
          <w:szCs w:val="16"/>
        </w:rPr>
        <w:t>))</w:t>
      </w:r>
    </w:p>
    <w:p w14:paraId="3967C22A" w14:textId="4F5481D8" w:rsidR="005500FA" w:rsidRPr="005F18EA" w:rsidRDefault="005500FA" w:rsidP="005500FA">
      <w:pPr>
        <w:rPr>
          <w:rFonts w:ascii="Courier New" w:hAnsi="Courier New" w:cs="Courier New"/>
          <w:sz w:val="16"/>
          <w:szCs w:val="16"/>
        </w:rPr>
      </w:pPr>
      <w:r w:rsidRPr="005F18EA">
        <w:rPr>
          <w:rFonts w:ascii="Courier New" w:hAnsi="Courier New" w:cs="Courier New"/>
          <w:sz w:val="16"/>
          <w:szCs w:val="16"/>
        </w:rPr>
        <w:t xml:space="preserve">        </w:t>
      </w:r>
      <w:r w:rsidR="00111F1C">
        <w:rPr>
          <w:rFonts w:ascii="Courier New" w:hAnsi="Courier New" w:cs="Courier New"/>
          <w:sz w:val="16"/>
          <w:szCs w:val="16"/>
        </w:rPr>
        <w:tab/>
      </w:r>
      <w:proofErr w:type="gramStart"/>
      <w:r w:rsidRPr="005F18EA">
        <w:rPr>
          <w:rFonts w:ascii="Courier New" w:hAnsi="Courier New" w:cs="Courier New"/>
          <w:sz w:val="16"/>
          <w:szCs w:val="16"/>
        </w:rPr>
        <w:t>.</w:t>
      </w:r>
      <w:proofErr w:type="spellStart"/>
      <w:r w:rsidRPr="005F18EA">
        <w:rPr>
          <w:rFonts w:ascii="Courier New" w:hAnsi="Courier New" w:cs="Courier New"/>
          <w:sz w:val="16"/>
          <w:szCs w:val="16"/>
        </w:rPr>
        <w:t>flatMap</w:t>
      </w:r>
      <w:proofErr w:type="spellEnd"/>
      <w:proofErr w:type="gramEnd"/>
      <w:r w:rsidRPr="005F18EA">
        <w:rPr>
          <w:rFonts w:ascii="Courier New" w:hAnsi="Courier New" w:cs="Courier New"/>
          <w:sz w:val="16"/>
          <w:szCs w:val="16"/>
        </w:rPr>
        <w:t>(</w:t>
      </w:r>
      <w:proofErr w:type="spellStart"/>
      <w:r w:rsidRPr="005F18EA">
        <w:rPr>
          <w:rFonts w:ascii="Courier New" w:hAnsi="Courier New" w:cs="Courier New"/>
          <w:sz w:val="16"/>
          <w:szCs w:val="16"/>
        </w:rPr>
        <w:t>kBaseId</w:t>
      </w:r>
      <w:proofErr w:type="spellEnd"/>
      <w:r w:rsidRPr="005F18EA">
        <w:rPr>
          <w:rFonts w:ascii="Courier New" w:hAnsi="Courier New" w:cs="Courier New"/>
          <w:sz w:val="16"/>
          <w:szCs w:val="16"/>
        </w:rPr>
        <w:t xml:space="preserve"> -&gt;</w:t>
      </w:r>
    </w:p>
    <w:p w14:paraId="5C909821" w14:textId="0579F761" w:rsidR="005500FA" w:rsidRPr="005F18EA" w:rsidRDefault="005500FA" w:rsidP="005500FA">
      <w:pPr>
        <w:rPr>
          <w:rFonts w:ascii="Courier New" w:hAnsi="Courier New" w:cs="Courier New"/>
          <w:sz w:val="16"/>
          <w:szCs w:val="16"/>
        </w:rPr>
      </w:pPr>
      <w:r w:rsidRPr="005F18EA">
        <w:rPr>
          <w:rFonts w:ascii="Courier New" w:hAnsi="Courier New" w:cs="Courier New"/>
          <w:sz w:val="16"/>
          <w:szCs w:val="16"/>
        </w:rPr>
        <w:t xml:space="preserve">            </w:t>
      </w:r>
      <w:r w:rsidR="00111F1C">
        <w:rPr>
          <w:rFonts w:ascii="Courier New" w:hAnsi="Courier New" w:cs="Courier New"/>
          <w:sz w:val="16"/>
          <w:szCs w:val="16"/>
        </w:rPr>
        <w:tab/>
      </w:r>
      <w:r w:rsidR="00111F1C">
        <w:rPr>
          <w:rFonts w:ascii="Courier New" w:hAnsi="Courier New" w:cs="Courier New"/>
          <w:sz w:val="16"/>
          <w:szCs w:val="16"/>
        </w:rPr>
        <w:tab/>
      </w:r>
      <w:proofErr w:type="spellStart"/>
      <w:proofErr w:type="gramStart"/>
      <w:r w:rsidRPr="005F18EA">
        <w:rPr>
          <w:rFonts w:ascii="Courier New" w:hAnsi="Courier New" w:cs="Courier New"/>
          <w:sz w:val="16"/>
          <w:szCs w:val="16"/>
        </w:rPr>
        <w:t>getQuery</w:t>
      </w:r>
      <w:proofErr w:type="spellEnd"/>
      <w:r w:rsidRPr="005F18EA">
        <w:rPr>
          <w:rFonts w:ascii="Courier New" w:hAnsi="Courier New" w:cs="Courier New"/>
          <w:sz w:val="16"/>
          <w:szCs w:val="16"/>
        </w:rPr>
        <w:t>(</w:t>
      </w:r>
      <w:proofErr w:type="spellStart"/>
      <w:proofErr w:type="gramEnd"/>
      <w:r w:rsidRPr="005F18EA">
        <w:rPr>
          <w:rFonts w:ascii="Courier New" w:hAnsi="Courier New" w:cs="Courier New"/>
          <w:sz w:val="16"/>
          <w:szCs w:val="16"/>
        </w:rPr>
        <w:t>vocabulary</w:t>
      </w:r>
      <w:r w:rsidR="00111F1C">
        <w:rPr>
          <w:rFonts w:ascii="Courier New" w:hAnsi="Courier New" w:cs="Courier New"/>
          <w:sz w:val="16"/>
          <w:szCs w:val="16"/>
        </w:rPr>
        <w:t>Surrogate</w:t>
      </w:r>
      <w:proofErr w:type="spellEnd"/>
      <w:r w:rsidRPr="005F18EA">
        <w:rPr>
          <w:rFonts w:ascii="Courier New" w:hAnsi="Courier New" w:cs="Courier New"/>
          <w:sz w:val="16"/>
          <w:szCs w:val="16"/>
        </w:rPr>
        <w:t xml:space="preserve">, </w:t>
      </w:r>
      <w:proofErr w:type="spellStart"/>
      <w:r w:rsidRPr="005F18EA">
        <w:rPr>
          <w:rFonts w:ascii="Courier New" w:hAnsi="Courier New" w:cs="Courier New"/>
          <w:sz w:val="16"/>
          <w:szCs w:val="16"/>
        </w:rPr>
        <w:t>labelFilter</w:t>
      </w:r>
      <w:proofErr w:type="spellEnd"/>
      <w:r w:rsidRPr="005F18EA">
        <w:rPr>
          <w:rFonts w:ascii="Courier New" w:hAnsi="Courier New" w:cs="Courier New"/>
          <w:sz w:val="16"/>
          <w:szCs w:val="16"/>
        </w:rPr>
        <w:t>)</w:t>
      </w:r>
    </w:p>
    <w:p w14:paraId="4975BA2A" w14:textId="591545D1" w:rsidR="005500FA" w:rsidRDefault="005500FA" w:rsidP="005500FA">
      <w:pPr>
        <w:rPr>
          <w:rFonts w:ascii="Courier New" w:hAnsi="Courier New" w:cs="Courier New"/>
          <w:sz w:val="16"/>
          <w:szCs w:val="16"/>
        </w:rPr>
      </w:pPr>
      <w:r w:rsidRPr="005F18EA">
        <w:rPr>
          <w:rFonts w:ascii="Courier New" w:hAnsi="Courier New" w:cs="Courier New"/>
          <w:sz w:val="16"/>
          <w:szCs w:val="16"/>
        </w:rPr>
        <w:t xml:space="preserve">                </w:t>
      </w:r>
      <w:r w:rsidR="00111F1C">
        <w:rPr>
          <w:rFonts w:ascii="Courier New" w:hAnsi="Courier New" w:cs="Courier New"/>
          <w:sz w:val="16"/>
          <w:szCs w:val="16"/>
        </w:rPr>
        <w:tab/>
      </w:r>
      <w:r w:rsidR="00111F1C">
        <w:rPr>
          <w:rFonts w:ascii="Courier New" w:hAnsi="Courier New" w:cs="Courier New"/>
          <w:sz w:val="16"/>
          <w:szCs w:val="16"/>
        </w:rPr>
        <w:tab/>
      </w:r>
      <w:proofErr w:type="gramStart"/>
      <w:r w:rsidRPr="005F18EA">
        <w:rPr>
          <w:rFonts w:ascii="Courier New" w:hAnsi="Courier New" w:cs="Courier New"/>
          <w:sz w:val="16"/>
          <w:szCs w:val="16"/>
        </w:rPr>
        <w:t>.</w:t>
      </w:r>
      <w:proofErr w:type="spellStart"/>
      <w:r w:rsidRPr="005F18EA">
        <w:rPr>
          <w:rFonts w:ascii="Courier New" w:hAnsi="Courier New" w:cs="Courier New"/>
          <w:sz w:val="16"/>
          <w:szCs w:val="16"/>
        </w:rPr>
        <w:t>flatMap</w:t>
      </w:r>
      <w:proofErr w:type="spellEnd"/>
      <w:proofErr w:type="gramEnd"/>
      <w:r w:rsidRPr="005F18EA">
        <w:rPr>
          <w:rFonts w:ascii="Courier New" w:hAnsi="Courier New" w:cs="Courier New"/>
          <w:sz w:val="16"/>
          <w:szCs w:val="16"/>
        </w:rPr>
        <w:t>(</w:t>
      </w:r>
      <w:proofErr w:type="spellStart"/>
      <w:r w:rsidRPr="005F18EA">
        <w:rPr>
          <w:rFonts w:ascii="Courier New" w:hAnsi="Courier New" w:cs="Courier New"/>
          <w:sz w:val="16"/>
          <w:szCs w:val="16"/>
        </w:rPr>
        <w:t>boundQuery</w:t>
      </w:r>
      <w:proofErr w:type="spellEnd"/>
      <w:r w:rsidRPr="005F18EA">
        <w:rPr>
          <w:rFonts w:ascii="Courier New" w:hAnsi="Courier New" w:cs="Courier New"/>
          <w:sz w:val="16"/>
          <w:szCs w:val="16"/>
        </w:rPr>
        <w:t xml:space="preserve"> -&gt; </w:t>
      </w:r>
      <w:proofErr w:type="spellStart"/>
      <w:r w:rsidR="00111F1C">
        <w:rPr>
          <w:rFonts w:ascii="Courier New" w:hAnsi="Courier New" w:cs="Courier New"/>
          <w:sz w:val="16"/>
          <w:szCs w:val="16"/>
        </w:rPr>
        <w:t>askQuery</w:t>
      </w:r>
      <w:proofErr w:type="spellEnd"/>
      <w:r w:rsidRPr="005F18EA">
        <w:rPr>
          <w:rFonts w:ascii="Courier New" w:hAnsi="Courier New" w:cs="Courier New"/>
          <w:sz w:val="16"/>
          <w:szCs w:val="16"/>
        </w:rPr>
        <w:t>(</w:t>
      </w:r>
      <w:proofErr w:type="spellStart"/>
      <w:r w:rsidRPr="005F18EA">
        <w:rPr>
          <w:rFonts w:ascii="Courier New" w:hAnsi="Courier New" w:cs="Courier New"/>
          <w:sz w:val="16"/>
          <w:szCs w:val="16"/>
        </w:rPr>
        <w:t>kBaseId</w:t>
      </w:r>
      <w:proofErr w:type="spellEnd"/>
      <w:r w:rsidRPr="005F18EA">
        <w:rPr>
          <w:rFonts w:ascii="Courier New" w:hAnsi="Courier New" w:cs="Courier New"/>
          <w:sz w:val="16"/>
          <w:szCs w:val="16"/>
        </w:rPr>
        <w:t xml:space="preserve">, </w:t>
      </w:r>
      <w:proofErr w:type="spellStart"/>
      <w:r w:rsidRPr="005F18EA">
        <w:rPr>
          <w:rFonts w:ascii="Courier New" w:hAnsi="Courier New" w:cs="Courier New"/>
          <w:sz w:val="16"/>
          <w:szCs w:val="16"/>
        </w:rPr>
        <w:t>boundQuery</w:t>
      </w:r>
      <w:proofErr w:type="spellEnd"/>
      <w:r w:rsidRPr="005F18EA">
        <w:rPr>
          <w:rFonts w:ascii="Courier New" w:hAnsi="Courier New" w:cs="Courier New"/>
          <w:sz w:val="16"/>
          <w:szCs w:val="16"/>
        </w:rPr>
        <w:t>)));</w:t>
      </w:r>
    </w:p>
    <w:p w14:paraId="7C9F904B" w14:textId="20244F33" w:rsidR="00111F1C" w:rsidRDefault="00111F1C" w:rsidP="005500FA">
      <w:pPr>
        <w:rPr>
          <w:rFonts w:ascii="Courier New" w:hAnsi="Courier New" w:cs="Courier New"/>
          <w:sz w:val="16"/>
          <w:szCs w:val="16"/>
        </w:rPr>
      </w:pPr>
      <w:r>
        <w:rPr>
          <w:rFonts w:ascii="Courier New" w:hAnsi="Courier New" w:cs="Courier New"/>
          <w:sz w:val="16"/>
          <w:szCs w:val="16"/>
        </w:rPr>
        <w:t>}</w:t>
      </w:r>
    </w:p>
    <w:p w14:paraId="2BFF1D10" w14:textId="5F0A312F" w:rsidR="00111F1C" w:rsidRDefault="00111F1C" w:rsidP="005500FA">
      <w:pPr>
        <w:rPr>
          <w:rFonts w:ascii="Courier New" w:hAnsi="Courier New" w:cs="Courier New"/>
          <w:sz w:val="16"/>
          <w:szCs w:val="16"/>
        </w:rPr>
      </w:pPr>
    </w:p>
    <w:p w14:paraId="250DB12A" w14:textId="194C06AF" w:rsidR="00111F1C" w:rsidRDefault="00111F1C" w:rsidP="005500FA">
      <w:r>
        <w:t xml:space="preserve">In response to a client’s request involving the asset ID of a vocabulary, the server will use a Knowledge Asset Repository to fetch the Vocabulary’s </w:t>
      </w:r>
      <w:proofErr w:type="gramStart"/>
      <w:r>
        <w:t>Surrogate, and</w:t>
      </w:r>
      <w:proofErr w:type="gramEnd"/>
      <w:r>
        <w:t xml:space="preserve"> use it to initialize a </w:t>
      </w:r>
      <w:proofErr w:type="spellStart"/>
      <w:r>
        <w:t>KnowledgeBase</w:t>
      </w:r>
      <w:proofErr w:type="spellEnd"/>
      <w:r>
        <w:t>. In particular, the Surrogate’s KnowledgeArtifact component contains the URL where the Vocabulary is accessible via a SPARQL endpoint.</w:t>
      </w:r>
    </w:p>
    <w:p w14:paraId="14A923AB" w14:textId="1EFDA22C" w:rsidR="00111F1C" w:rsidRDefault="00111F1C" w:rsidP="005500FA">
      <w:r>
        <w:t>The server will then use that information, along other context metadata, to (</w:t>
      </w:r>
      <w:proofErr w:type="spellStart"/>
      <w:r>
        <w:t>i</w:t>
      </w:r>
      <w:proofErr w:type="spellEnd"/>
      <w:r>
        <w:t>) discover, (ii) get, (iii) lift, (iv) bind a SPARQL query that realizes the client’s request, and finally submits the query to the SPARQL endpoint.</w:t>
      </w:r>
    </w:p>
    <w:p w14:paraId="5FF947B2" w14:textId="59494E0A" w:rsidR="00111F1C" w:rsidRDefault="00111F1C" w:rsidP="005500FA">
      <w:r>
        <w:t xml:space="preserve">More specifically, the server invokes an internal component that implements the API4KP </w:t>
      </w:r>
      <w:proofErr w:type="spellStart"/>
      <w:r>
        <w:rPr>
          <w:i/>
          <w:iCs/>
        </w:rPr>
        <w:t>askQuery</w:t>
      </w:r>
      <w:proofErr w:type="spellEnd"/>
      <w:r>
        <w:t xml:space="preserve"> operation, which in turn is implemented as a proxy for the remote SPARQL endpoint.</w:t>
      </w:r>
    </w:p>
    <w:p w14:paraId="6C43BB9C" w14:textId="7D8131AD" w:rsidR="00111F1C" w:rsidRDefault="00111F1C" w:rsidP="005500FA"/>
    <w:p w14:paraId="605BAA2A" w14:textId="1E8584A6" w:rsidR="00111F1C" w:rsidRDefault="00111F1C" w:rsidP="005500FA">
      <w:r>
        <w:t xml:space="preserve">The remote SPARQL server may or may not be API4KP compliant itself: </w:t>
      </w:r>
      <w:proofErr w:type="gramStart"/>
      <w:r>
        <w:t>the</w:t>
      </w:r>
      <w:proofErr w:type="gramEnd"/>
      <w:r>
        <w:t xml:space="preserve"> Knowledge Graph could have been acquired as a Knowledge Artifact, and wrapped in a </w:t>
      </w:r>
      <w:proofErr w:type="spellStart"/>
      <w:r>
        <w:t>KnowledgeBase</w:t>
      </w:r>
      <w:proofErr w:type="spellEnd"/>
      <w:r>
        <w:t xml:space="preserve">. </w:t>
      </w:r>
      <w:r w:rsidR="00AA25FF">
        <w:t xml:space="preserve">Likewise, instead of exposing a native SPARQL endpoint, the server could have exposed the API4KP </w:t>
      </w:r>
      <w:proofErr w:type="spellStart"/>
      <w:r w:rsidR="00AA25FF">
        <w:rPr>
          <w:i/>
          <w:iCs/>
        </w:rPr>
        <w:t>askQuery</w:t>
      </w:r>
      <w:proofErr w:type="spellEnd"/>
      <w:r w:rsidR="00AA25FF">
        <w:t xml:space="preserve"> operation </w:t>
      </w:r>
      <w:proofErr w:type="gramStart"/>
      <w:r w:rsidR="00AA25FF">
        <w:t>itself, and</w:t>
      </w:r>
      <w:proofErr w:type="gramEnd"/>
      <w:r w:rsidR="00AA25FF">
        <w:t xml:space="preserve"> mapped that internally to a SPARQL engine.</w:t>
      </w:r>
    </w:p>
    <w:p w14:paraId="033EA1EF" w14:textId="14D70832" w:rsidR="00AA25FF" w:rsidRDefault="00AA25FF" w:rsidP="005500FA"/>
    <w:p w14:paraId="18622CC0" w14:textId="2942DCD1" w:rsidR="00AA25FF" w:rsidRPr="005F18EA" w:rsidRDefault="00AA25FF" w:rsidP="005F18EA">
      <w:pPr>
        <w:pStyle w:val="ListParagraph"/>
        <w:numPr>
          <w:ilvl w:val="0"/>
          <w:numId w:val="77"/>
        </w:numPr>
        <w:rPr>
          <w:b/>
          <w:bCs/>
        </w:rPr>
      </w:pPr>
      <w:proofErr w:type="spellStart"/>
      <w:r w:rsidRPr="005F18EA">
        <w:rPr>
          <w:b/>
          <w:bCs/>
        </w:rPr>
        <w:t>GraphQL</w:t>
      </w:r>
      <w:proofErr w:type="spellEnd"/>
      <w:r w:rsidRPr="005F18EA">
        <w:rPr>
          <w:b/>
          <w:bCs/>
        </w:rPr>
        <w:t xml:space="preserve"> (with SPARQL)</w:t>
      </w:r>
    </w:p>
    <w:p w14:paraId="73FF6E99" w14:textId="138BAED5" w:rsidR="00AA25FF" w:rsidRDefault="00AA25FF" w:rsidP="00AA25FF">
      <w:pPr>
        <w:pStyle w:val="ListParagraph"/>
      </w:pPr>
    </w:p>
    <w:p w14:paraId="458B68E3" w14:textId="77777777" w:rsidR="00AA25FF" w:rsidRDefault="00AA25FF" w:rsidP="00AA25FF">
      <w:r>
        <w:t xml:space="preserve">From an API4KP perspective, </w:t>
      </w:r>
      <w:proofErr w:type="spellStart"/>
      <w:r>
        <w:t>GraphQL</w:t>
      </w:r>
      <w:proofErr w:type="spellEnd"/>
      <w:r>
        <w:t xml:space="preserve"> architectures consist in the combination of a Schema Language, a Query Language, a functional Query engine and a generic API.</w:t>
      </w:r>
    </w:p>
    <w:p w14:paraId="5792C579" w14:textId="5956B78F" w:rsidR="00AA25FF" w:rsidRDefault="00AA25FF" w:rsidP="00AA25FF">
      <w:r>
        <w:t xml:space="preserve">As such, </w:t>
      </w:r>
      <w:proofErr w:type="spellStart"/>
      <w:r>
        <w:t>GraphQL</w:t>
      </w:r>
      <w:proofErr w:type="spellEnd"/>
      <w:r>
        <w:t xml:space="preserve"> endpoints can be integrated using the </w:t>
      </w:r>
      <w:proofErr w:type="spellStart"/>
      <w:r>
        <w:rPr>
          <w:i/>
          <w:iCs/>
        </w:rPr>
        <w:t>askQuery</w:t>
      </w:r>
      <w:proofErr w:type="spellEnd"/>
      <w:r>
        <w:t xml:space="preserve"> operation, submitting queries in the </w:t>
      </w:r>
      <w:proofErr w:type="spellStart"/>
      <w:r>
        <w:t>GraphQL</w:t>
      </w:r>
      <w:proofErr w:type="spellEnd"/>
      <w:r>
        <w:t xml:space="preserve"> query language, not unlike demonstrated with SPARQL in example 7.</w:t>
      </w:r>
    </w:p>
    <w:p w14:paraId="2BCBACB3" w14:textId="77777777" w:rsidR="00AA25FF" w:rsidRDefault="00AA25FF" w:rsidP="00AA25FF"/>
    <w:p w14:paraId="6EF5053D" w14:textId="77777777" w:rsidR="00AA25FF" w:rsidRPr="005F18EA" w:rsidRDefault="00AA25FF" w:rsidP="00AA25FF">
      <w:pPr>
        <w:rPr>
          <w:rFonts w:ascii="Courier New" w:hAnsi="Courier New" w:cs="Courier New"/>
          <w:sz w:val="16"/>
          <w:szCs w:val="16"/>
        </w:rPr>
      </w:pPr>
      <w:r w:rsidRPr="005F18EA">
        <w:rPr>
          <w:rFonts w:ascii="Courier New" w:hAnsi="Courier New" w:cs="Courier New"/>
          <w:sz w:val="16"/>
          <w:szCs w:val="16"/>
        </w:rPr>
        <w:t>Answer&lt;</w:t>
      </w:r>
      <w:proofErr w:type="spellStart"/>
      <w:r w:rsidRPr="005F18EA">
        <w:rPr>
          <w:rFonts w:ascii="Courier New" w:hAnsi="Courier New" w:cs="Courier New"/>
          <w:sz w:val="16"/>
          <w:szCs w:val="16"/>
        </w:rPr>
        <w:t>KnowledgeCarrier</w:t>
      </w:r>
      <w:proofErr w:type="spellEnd"/>
      <w:r w:rsidRPr="005F18EA">
        <w:rPr>
          <w:rFonts w:ascii="Courier New" w:hAnsi="Courier New" w:cs="Courier New"/>
          <w:sz w:val="16"/>
          <w:szCs w:val="16"/>
        </w:rPr>
        <w:t xml:space="preserve">&gt; </w:t>
      </w:r>
      <w:proofErr w:type="spellStart"/>
      <w:r w:rsidRPr="005F18EA">
        <w:rPr>
          <w:rFonts w:ascii="Courier New" w:hAnsi="Courier New" w:cs="Courier New"/>
          <w:sz w:val="16"/>
          <w:szCs w:val="16"/>
        </w:rPr>
        <w:t>gqlQuery</w:t>
      </w:r>
      <w:proofErr w:type="spellEnd"/>
      <w:r w:rsidRPr="005F18EA">
        <w:rPr>
          <w:rFonts w:ascii="Courier New" w:hAnsi="Courier New" w:cs="Courier New"/>
          <w:sz w:val="16"/>
          <w:szCs w:val="16"/>
        </w:rPr>
        <w:t xml:space="preserve"> = </w:t>
      </w:r>
      <w:proofErr w:type="spellStart"/>
      <w:r w:rsidRPr="005F18EA">
        <w:rPr>
          <w:rFonts w:ascii="Courier New" w:hAnsi="Courier New" w:cs="Courier New"/>
          <w:sz w:val="16"/>
          <w:szCs w:val="16"/>
        </w:rPr>
        <w:t>Answer.of</w:t>
      </w:r>
      <w:proofErr w:type="spellEnd"/>
      <w:r w:rsidRPr="005F18EA">
        <w:rPr>
          <w:rFonts w:ascii="Courier New" w:hAnsi="Courier New" w:cs="Courier New"/>
          <w:sz w:val="16"/>
          <w:szCs w:val="16"/>
        </w:rPr>
        <w:t>(GQL_QUERY)</w:t>
      </w:r>
    </w:p>
    <w:p w14:paraId="48D6E088" w14:textId="03DCD1AA" w:rsidR="00AA25FF" w:rsidRPr="005F18EA" w:rsidRDefault="00AA25FF" w:rsidP="00AA25FF">
      <w:pPr>
        <w:rPr>
          <w:rFonts w:ascii="Courier New" w:hAnsi="Courier New" w:cs="Courier New"/>
          <w:sz w:val="16"/>
          <w:szCs w:val="16"/>
        </w:rPr>
      </w:pPr>
      <w:r w:rsidRPr="005F18EA">
        <w:rPr>
          <w:rFonts w:ascii="Courier New" w:hAnsi="Courier New" w:cs="Courier New"/>
          <w:sz w:val="16"/>
          <w:szCs w:val="16"/>
        </w:rPr>
        <w:t xml:space="preserve">        </w:t>
      </w:r>
      <w:proofErr w:type="gramStart"/>
      <w:r w:rsidRPr="005F18EA">
        <w:rPr>
          <w:rFonts w:ascii="Courier New" w:hAnsi="Courier New" w:cs="Courier New"/>
          <w:sz w:val="16"/>
          <w:szCs w:val="16"/>
        </w:rPr>
        <w:t>.map</w:t>
      </w:r>
      <w:proofErr w:type="gramEnd"/>
      <w:r w:rsidRPr="005F18EA">
        <w:rPr>
          <w:rFonts w:ascii="Courier New" w:hAnsi="Courier New" w:cs="Courier New"/>
          <w:sz w:val="16"/>
          <w:szCs w:val="16"/>
        </w:rPr>
        <w:t>(s -&gt; of(s).</w:t>
      </w:r>
      <w:proofErr w:type="spellStart"/>
      <w:r w:rsidRPr="005F18EA">
        <w:rPr>
          <w:rFonts w:ascii="Courier New" w:hAnsi="Courier New" w:cs="Courier New"/>
          <w:sz w:val="16"/>
          <w:szCs w:val="16"/>
        </w:rPr>
        <w:t>withRepresentation</w:t>
      </w:r>
      <w:proofErr w:type="spellEnd"/>
      <w:r w:rsidRPr="005F18EA">
        <w:rPr>
          <w:rFonts w:ascii="Courier New" w:hAnsi="Courier New" w:cs="Courier New"/>
          <w:sz w:val="16"/>
          <w:szCs w:val="16"/>
        </w:rPr>
        <w:t>(rep(</w:t>
      </w:r>
      <w:proofErr w:type="spellStart"/>
      <w:r w:rsidRPr="005F18EA">
        <w:rPr>
          <w:rFonts w:ascii="Courier New" w:hAnsi="Courier New" w:cs="Courier New"/>
          <w:sz w:val="16"/>
          <w:szCs w:val="16"/>
        </w:rPr>
        <w:t>GraphQL_Queries</w:t>
      </w:r>
      <w:proofErr w:type="spellEnd"/>
      <w:r w:rsidRPr="005F18EA">
        <w:rPr>
          <w:rFonts w:ascii="Courier New" w:hAnsi="Courier New" w:cs="Courier New"/>
          <w:sz w:val="16"/>
          <w:szCs w:val="16"/>
        </w:rPr>
        <w:t xml:space="preserve">, TXT, </w:t>
      </w:r>
      <w:proofErr w:type="spellStart"/>
      <w:r w:rsidRPr="005F18EA">
        <w:rPr>
          <w:rFonts w:ascii="Courier New" w:hAnsi="Courier New" w:cs="Courier New"/>
          <w:sz w:val="16"/>
          <w:szCs w:val="16"/>
        </w:rPr>
        <w:t>defaultCharset</w:t>
      </w:r>
      <w:proofErr w:type="spellEnd"/>
      <w:r w:rsidRPr="005F18EA">
        <w:rPr>
          <w:rFonts w:ascii="Courier New" w:hAnsi="Courier New" w:cs="Courier New"/>
          <w:sz w:val="16"/>
          <w:szCs w:val="16"/>
        </w:rPr>
        <w:t>())));</w:t>
      </w:r>
    </w:p>
    <w:p w14:paraId="7670A67B" w14:textId="77777777" w:rsidR="00AA25FF" w:rsidRPr="005F18EA" w:rsidRDefault="00AA25FF" w:rsidP="00AA25FF">
      <w:pPr>
        <w:rPr>
          <w:rFonts w:ascii="Courier New" w:hAnsi="Courier New" w:cs="Courier New"/>
          <w:sz w:val="16"/>
          <w:szCs w:val="16"/>
        </w:rPr>
      </w:pPr>
    </w:p>
    <w:p w14:paraId="774D7A3E" w14:textId="49641FB4" w:rsidR="00AA25FF" w:rsidRPr="005F18EA" w:rsidRDefault="00AA25FF" w:rsidP="00AA25FF">
      <w:pPr>
        <w:rPr>
          <w:rFonts w:ascii="Courier New" w:hAnsi="Courier New" w:cs="Courier New"/>
          <w:sz w:val="16"/>
          <w:szCs w:val="16"/>
        </w:rPr>
      </w:pPr>
      <w:r w:rsidRPr="005F18EA">
        <w:rPr>
          <w:rFonts w:ascii="Courier New" w:hAnsi="Courier New" w:cs="Courier New"/>
          <w:sz w:val="16"/>
          <w:szCs w:val="16"/>
        </w:rPr>
        <w:t>List&lt;Bindings&gt; response =</w:t>
      </w:r>
    </w:p>
    <w:p w14:paraId="7257977A" w14:textId="083D62BA" w:rsidR="00AA25FF" w:rsidRPr="005F18EA" w:rsidRDefault="00AA25FF" w:rsidP="005F18EA">
      <w:pPr>
        <w:ind w:firstLine="720"/>
        <w:rPr>
          <w:rFonts w:ascii="Courier New" w:hAnsi="Courier New" w:cs="Courier New"/>
          <w:sz w:val="16"/>
          <w:szCs w:val="16"/>
        </w:rPr>
      </w:pPr>
      <w:proofErr w:type="spellStart"/>
      <w:r w:rsidRPr="005F18EA">
        <w:rPr>
          <w:rFonts w:ascii="Courier New" w:hAnsi="Courier New" w:cs="Courier New"/>
          <w:sz w:val="16"/>
          <w:szCs w:val="16"/>
        </w:rPr>
        <w:t>gqlQuery.flatMap</w:t>
      </w:r>
      <w:proofErr w:type="spellEnd"/>
      <w:proofErr w:type="gramStart"/>
      <w:r w:rsidRPr="005F18EA">
        <w:rPr>
          <w:rFonts w:ascii="Courier New" w:hAnsi="Courier New" w:cs="Courier New"/>
          <w:sz w:val="16"/>
          <w:szCs w:val="16"/>
        </w:rPr>
        <w:t>(</w:t>
      </w:r>
      <w:r>
        <w:rPr>
          <w:rFonts w:ascii="Courier New" w:hAnsi="Courier New" w:cs="Courier New"/>
          <w:sz w:val="16"/>
          <w:szCs w:val="16"/>
        </w:rPr>
        <w:t xml:space="preserve"> </w:t>
      </w:r>
      <w:r w:rsidRPr="005F18EA">
        <w:rPr>
          <w:rFonts w:ascii="Courier New" w:hAnsi="Courier New" w:cs="Courier New"/>
          <w:sz w:val="16"/>
          <w:szCs w:val="16"/>
        </w:rPr>
        <w:t>query</w:t>
      </w:r>
      <w:proofErr w:type="gramEnd"/>
      <w:r w:rsidRPr="005F18EA">
        <w:rPr>
          <w:rFonts w:ascii="Courier New" w:hAnsi="Courier New" w:cs="Courier New"/>
          <w:sz w:val="16"/>
          <w:szCs w:val="16"/>
        </w:rPr>
        <w:t xml:space="preserve"> -&gt;</w:t>
      </w:r>
    </w:p>
    <w:p w14:paraId="255B265F" w14:textId="36012362" w:rsidR="00AA25FF" w:rsidRPr="005F18EA" w:rsidRDefault="00AA25FF" w:rsidP="00AA25FF">
      <w:pPr>
        <w:rPr>
          <w:rFonts w:ascii="Courier New" w:hAnsi="Courier New" w:cs="Courier New"/>
          <w:sz w:val="16"/>
          <w:szCs w:val="16"/>
        </w:rPr>
      </w:pPr>
      <w:r w:rsidRPr="005F18EA">
        <w:rPr>
          <w:rFonts w:ascii="Courier New" w:hAnsi="Courier New" w:cs="Courier New"/>
          <w:sz w:val="16"/>
          <w:szCs w:val="16"/>
        </w:rPr>
        <w:t xml:space="preserve">        </w:t>
      </w:r>
      <w:r>
        <w:rPr>
          <w:rFonts w:ascii="Courier New" w:hAnsi="Courier New" w:cs="Courier New"/>
          <w:sz w:val="16"/>
          <w:szCs w:val="16"/>
        </w:rPr>
        <w:tab/>
      </w:r>
      <w:proofErr w:type="spellStart"/>
      <w:r w:rsidRPr="005F18EA">
        <w:rPr>
          <w:rFonts w:ascii="Courier New" w:hAnsi="Courier New" w:cs="Courier New"/>
          <w:sz w:val="16"/>
          <w:szCs w:val="16"/>
        </w:rPr>
        <w:t>gqlKBPointer.flatMap</w:t>
      </w:r>
      <w:proofErr w:type="spellEnd"/>
      <w:proofErr w:type="gramStart"/>
      <w:r w:rsidRPr="005F18EA">
        <w:rPr>
          <w:rFonts w:ascii="Courier New" w:hAnsi="Courier New" w:cs="Courier New"/>
          <w:sz w:val="16"/>
          <w:szCs w:val="16"/>
        </w:rPr>
        <w:t>(</w:t>
      </w:r>
      <w:r>
        <w:rPr>
          <w:rFonts w:ascii="Courier New" w:hAnsi="Courier New" w:cs="Courier New"/>
          <w:sz w:val="16"/>
          <w:szCs w:val="16"/>
        </w:rPr>
        <w:t xml:space="preserve"> </w:t>
      </w:r>
      <w:proofErr w:type="spellStart"/>
      <w:r w:rsidRPr="005F18EA">
        <w:rPr>
          <w:rFonts w:ascii="Courier New" w:hAnsi="Courier New" w:cs="Courier New"/>
          <w:sz w:val="16"/>
          <w:szCs w:val="16"/>
        </w:rPr>
        <w:t>ptr</w:t>
      </w:r>
      <w:proofErr w:type="spellEnd"/>
      <w:proofErr w:type="gramEnd"/>
      <w:r w:rsidRPr="005F18EA">
        <w:rPr>
          <w:rFonts w:ascii="Courier New" w:hAnsi="Courier New" w:cs="Courier New"/>
          <w:sz w:val="16"/>
          <w:szCs w:val="16"/>
        </w:rPr>
        <w:t xml:space="preserve"> -&gt;</w:t>
      </w:r>
    </w:p>
    <w:p w14:paraId="70BEEFFA" w14:textId="56D412AD" w:rsidR="00AA25FF" w:rsidRDefault="00AA25FF" w:rsidP="00AA25FF">
      <w:pPr>
        <w:ind w:left="1440" w:firstLine="720"/>
        <w:rPr>
          <w:rFonts w:ascii="Courier New" w:hAnsi="Courier New" w:cs="Courier New"/>
          <w:sz w:val="16"/>
          <w:szCs w:val="16"/>
        </w:rPr>
      </w:pPr>
      <w:proofErr w:type="spellStart"/>
      <w:r w:rsidRPr="005F18EA">
        <w:rPr>
          <w:rFonts w:ascii="Courier New" w:hAnsi="Courier New" w:cs="Courier New"/>
          <w:sz w:val="16"/>
          <w:szCs w:val="16"/>
        </w:rPr>
        <w:t>gqlQueryEngine.askQuery</w:t>
      </w:r>
      <w:proofErr w:type="spellEnd"/>
      <w:proofErr w:type="gramStart"/>
      <w:r w:rsidRPr="005F18EA">
        <w:rPr>
          <w:rFonts w:ascii="Courier New" w:hAnsi="Courier New" w:cs="Courier New"/>
          <w:sz w:val="16"/>
          <w:szCs w:val="16"/>
        </w:rPr>
        <w:t>(</w:t>
      </w:r>
      <w:r>
        <w:rPr>
          <w:rFonts w:ascii="Courier New" w:hAnsi="Courier New" w:cs="Courier New"/>
          <w:sz w:val="16"/>
          <w:szCs w:val="16"/>
        </w:rPr>
        <w:t xml:space="preserve"> </w:t>
      </w:r>
      <w:proofErr w:type="spellStart"/>
      <w:r w:rsidRPr="005F18EA">
        <w:rPr>
          <w:rFonts w:ascii="Courier New" w:hAnsi="Courier New" w:cs="Courier New"/>
          <w:sz w:val="16"/>
          <w:szCs w:val="16"/>
        </w:rPr>
        <w:t>ptr</w:t>
      </w:r>
      <w:proofErr w:type="gramEnd"/>
      <w:r w:rsidRPr="005F18EA">
        <w:rPr>
          <w:rFonts w:ascii="Courier New" w:hAnsi="Courier New" w:cs="Courier New"/>
          <w:sz w:val="16"/>
          <w:szCs w:val="16"/>
        </w:rPr>
        <w:t>.getUuid</w:t>
      </w:r>
      <w:proofErr w:type="spellEnd"/>
      <w:r w:rsidRPr="005F18EA">
        <w:rPr>
          <w:rFonts w:ascii="Courier New" w:hAnsi="Courier New" w:cs="Courier New"/>
          <w:sz w:val="16"/>
          <w:szCs w:val="16"/>
        </w:rPr>
        <w:t xml:space="preserve">(), </w:t>
      </w:r>
      <w:proofErr w:type="spellStart"/>
      <w:r w:rsidRPr="005F18EA">
        <w:rPr>
          <w:rFonts w:ascii="Courier New" w:hAnsi="Courier New" w:cs="Courier New"/>
          <w:sz w:val="16"/>
          <w:szCs w:val="16"/>
        </w:rPr>
        <w:t>ptr.getVersionTag</w:t>
      </w:r>
      <w:proofErr w:type="spellEnd"/>
      <w:r w:rsidRPr="005F18EA">
        <w:rPr>
          <w:rFonts w:ascii="Courier New" w:hAnsi="Courier New" w:cs="Courier New"/>
          <w:sz w:val="16"/>
          <w:szCs w:val="16"/>
        </w:rPr>
        <w:t>(), query</w:t>
      </w:r>
      <w:r>
        <w:rPr>
          <w:rFonts w:ascii="Courier New" w:hAnsi="Courier New" w:cs="Courier New"/>
          <w:sz w:val="16"/>
          <w:szCs w:val="16"/>
        </w:rPr>
        <w:t xml:space="preserve"> </w:t>
      </w:r>
      <w:r w:rsidRPr="005F18EA">
        <w:rPr>
          <w:rFonts w:ascii="Courier New" w:hAnsi="Courier New" w:cs="Courier New"/>
          <w:sz w:val="16"/>
          <w:szCs w:val="16"/>
        </w:rPr>
        <w:t>)))</w:t>
      </w:r>
    </w:p>
    <w:p w14:paraId="20DD62E5" w14:textId="6827C22E" w:rsidR="00AA25FF" w:rsidRDefault="00AA25FF" w:rsidP="00AA25FF">
      <w:pPr>
        <w:ind w:left="1440" w:firstLine="720"/>
        <w:rPr>
          <w:rFonts w:ascii="Courier New" w:hAnsi="Courier New" w:cs="Courier New"/>
          <w:sz w:val="16"/>
          <w:szCs w:val="16"/>
        </w:rPr>
      </w:pPr>
    </w:p>
    <w:p w14:paraId="58515A7E" w14:textId="71394FCB" w:rsidR="00AA25FF" w:rsidRDefault="00AA25FF" w:rsidP="00AA25FF">
      <w:r>
        <w:t xml:space="preserve">Some </w:t>
      </w:r>
      <w:proofErr w:type="spellStart"/>
      <w:r w:rsidRPr="005F18EA">
        <w:t>GraphQL</w:t>
      </w:r>
      <w:proofErr w:type="spellEnd"/>
      <w:r>
        <w:t xml:space="preserve"> engine implementations leverage the notion of ‘resolver function’ to associate back-end queries to the fields in the </w:t>
      </w:r>
      <w:proofErr w:type="spellStart"/>
      <w:r>
        <w:t>GraphQL</w:t>
      </w:r>
      <w:proofErr w:type="spellEnd"/>
      <w:r>
        <w:t xml:space="preserve"> schema that are subject to a Query.</w:t>
      </w:r>
    </w:p>
    <w:p w14:paraId="3EB70985" w14:textId="0363EE6D" w:rsidR="00AA25FF" w:rsidRDefault="00AA25FF" w:rsidP="00AA25FF">
      <w:r>
        <w:t>API4KP could enable an architecture where the Resolvers are (</w:t>
      </w:r>
      <w:proofErr w:type="spellStart"/>
      <w:r>
        <w:t>i</w:t>
      </w:r>
      <w:proofErr w:type="spellEnd"/>
      <w:r>
        <w:t>) knowledge-based and (ii) bound dynamically to the engine.</w:t>
      </w:r>
    </w:p>
    <w:p w14:paraId="2BBE77CF" w14:textId="4506FA1E" w:rsidR="00AA25FF" w:rsidRDefault="00AA25FF" w:rsidP="00AA25FF"/>
    <w:p w14:paraId="37B63A66" w14:textId="5CAF278A" w:rsidR="00AA25FF" w:rsidRDefault="00AA25FF" w:rsidP="00AA25FF">
      <w:r>
        <w:t>To this end, one could:</w:t>
      </w:r>
    </w:p>
    <w:p w14:paraId="468CC302" w14:textId="1CC9BE11" w:rsidR="00AA25FF" w:rsidRDefault="00AA25FF" w:rsidP="00AA25FF">
      <w:pPr>
        <w:pStyle w:val="ListParagraph"/>
        <w:numPr>
          <w:ilvl w:val="0"/>
          <w:numId w:val="78"/>
        </w:numPr>
      </w:pPr>
      <w:r>
        <w:t>Model each resolver as a formal query in a query language, e.g. SPARQL</w:t>
      </w:r>
    </w:p>
    <w:p w14:paraId="028D4CD9" w14:textId="5DEDED1D" w:rsidR="00AA25FF" w:rsidRDefault="00AA25FF" w:rsidP="00AA25FF">
      <w:pPr>
        <w:pStyle w:val="ListParagraph"/>
        <w:numPr>
          <w:ilvl w:val="0"/>
          <w:numId w:val="78"/>
        </w:numPr>
      </w:pPr>
      <w:r>
        <w:t xml:space="preserve">Assert a Dependency relationship between the query and the </w:t>
      </w:r>
      <w:proofErr w:type="spellStart"/>
      <w:r>
        <w:t>GraphQL</w:t>
      </w:r>
      <w:proofErr w:type="spellEnd"/>
      <w:r>
        <w:t xml:space="preserve"> schema</w:t>
      </w:r>
    </w:p>
    <w:p w14:paraId="0BAE6048" w14:textId="0E4AADD4" w:rsidR="00AA25FF" w:rsidRDefault="00AA25FF" w:rsidP="00AA25FF">
      <w:pPr>
        <w:pStyle w:val="ListParagraph"/>
        <w:numPr>
          <w:ilvl w:val="0"/>
          <w:numId w:val="78"/>
        </w:numPr>
      </w:pPr>
      <w:r>
        <w:t xml:space="preserve">As the </w:t>
      </w:r>
      <w:proofErr w:type="spellStart"/>
      <w:r>
        <w:t>GraphQL</w:t>
      </w:r>
      <w:proofErr w:type="spellEnd"/>
      <w:r>
        <w:t xml:space="preserve"> engine is instantiated, resolve the </w:t>
      </w:r>
      <w:proofErr w:type="gramStart"/>
      <w:r>
        <w:t>Dependency</w:t>
      </w:r>
      <w:proofErr w:type="gramEnd"/>
      <w:r>
        <w:t xml:space="preserve"> and </w:t>
      </w:r>
      <w:r w:rsidR="0095336F">
        <w:t xml:space="preserve">get the Query, lift it and inspect it to </w:t>
      </w:r>
      <w:r w:rsidR="0095336F">
        <w:br/>
        <w:t>obtain the name of the query’s output variable</w:t>
      </w:r>
    </w:p>
    <w:p w14:paraId="61FB6532" w14:textId="3C56E3A1" w:rsidR="0095336F" w:rsidRDefault="0095336F" w:rsidP="00AA25FF">
      <w:pPr>
        <w:pStyle w:val="ListParagraph"/>
        <w:numPr>
          <w:ilvl w:val="0"/>
          <w:numId w:val="78"/>
        </w:numPr>
      </w:pPr>
      <w:r>
        <w:t xml:space="preserve">Lift and inspect the </w:t>
      </w:r>
      <w:proofErr w:type="spellStart"/>
      <w:r>
        <w:t>GraphQL</w:t>
      </w:r>
      <w:proofErr w:type="spellEnd"/>
      <w:r>
        <w:t xml:space="preserve"> schema to validate that the variable name maps to an actual field in the schema</w:t>
      </w:r>
    </w:p>
    <w:p w14:paraId="6C6773B9" w14:textId="4085BE91" w:rsidR="0095336F" w:rsidRDefault="0095336F" w:rsidP="00AA25FF">
      <w:pPr>
        <w:pStyle w:val="ListParagraph"/>
        <w:numPr>
          <w:ilvl w:val="0"/>
          <w:numId w:val="78"/>
        </w:numPr>
      </w:pPr>
      <w:r>
        <w:t xml:space="preserve">Bind the query to the field’s resolver function. In particular, the function will bind the query, and use it in combination with the </w:t>
      </w:r>
      <w:proofErr w:type="spellStart"/>
      <w:r w:rsidRPr="005F18EA">
        <w:rPr>
          <w:i/>
          <w:iCs/>
        </w:rPr>
        <w:t>askQuery</w:t>
      </w:r>
      <w:proofErr w:type="spellEnd"/>
      <w:r>
        <w:t xml:space="preserve"> operation. Notice that, while invoked and directed at different contexts, the main </w:t>
      </w:r>
      <w:proofErr w:type="spellStart"/>
      <w:r>
        <w:t>GraphQL</w:t>
      </w:r>
      <w:proofErr w:type="spellEnd"/>
      <w:r>
        <w:t xml:space="preserve"> and the secondary SPARQL query are invoked in the exact same way.</w:t>
      </w:r>
    </w:p>
    <w:p w14:paraId="65ECA6A7" w14:textId="1D5B0D83" w:rsidR="0095336F" w:rsidRDefault="0095336F" w:rsidP="00AA25FF">
      <w:pPr>
        <w:pStyle w:val="ListParagraph"/>
        <w:numPr>
          <w:ilvl w:val="0"/>
          <w:numId w:val="78"/>
        </w:numPr>
      </w:pPr>
      <w:r>
        <w:t xml:space="preserve">The SPARQL query’s result bindings are bound back into the </w:t>
      </w:r>
      <w:proofErr w:type="spellStart"/>
      <w:r>
        <w:t>GraphQL</w:t>
      </w:r>
      <w:proofErr w:type="spellEnd"/>
      <w:r>
        <w:t xml:space="preserve"> schema </w:t>
      </w:r>
      <w:proofErr w:type="gramStart"/>
      <w:r>
        <w:t>instance, and</w:t>
      </w:r>
      <w:proofErr w:type="gramEnd"/>
      <w:r>
        <w:t xml:space="preserve"> returned to the initial client.</w:t>
      </w:r>
    </w:p>
    <w:p w14:paraId="492229A4" w14:textId="3DED2C1F" w:rsidR="0095336F" w:rsidRPr="005F18EA" w:rsidRDefault="0095336F" w:rsidP="005F18EA">
      <w:pPr>
        <w:pStyle w:val="ListParagraph"/>
        <w:numPr>
          <w:ilvl w:val="0"/>
          <w:numId w:val="78"/>
        </w:numPr>
      </w:pPr>
      <w:r>
        <w:t>Any/all these interactions could be mediated by a Knowledge Asset Repository.</w:t>
      </w:r>
    </w:p>
    <w:p w14:paraId="430F4B0C" w14:textId="77777777" w:rsidR="00111F1C" w:rsidRPr="005F18EA" w:rsidRDefault="00111F1C" w:rsidP="005500FA">
      <w:pPr>
        <w:rPr>
          <w:rFonts w:ascii="Courier New" w:hAnsi="Courier New" w:cs="Courier New"/>
          <w:sz w:val="16"/>
          <w:szCs w:val="16"/>
        </w:rPr>
      </w:pPr>
    </w:p>
    <w:p w14:paraId="71638B12" w14:textId="51143E7F" w:rsidR="0095336F" w:rsidRPr="004B6D19" w:rsidRDefault="0095336F" w:rsidP="0095336F">
      <w:pPr>
        <w:rPr>
          <w:rFonts w:ascii="Courier New" w:hAnsi="Courier New" w:cs="Courier New"/>
          <w:sz w:val="16"/>
          <w:szCs w:val="16"/>
        </w:rPr>
      </w:pPr>
      <w:r w:rsidRPr="004B6D19">
        <w:rPr>
          <w:rFonts w:ascii="Courier New" w:hAnsi="Courier New" w:cs="Courier New"/>
          <w:sz w:val="16"/>
          <w:szCs w:val="16"/>
        </w:rPr>
        <w:t>Answer&lt;</w:t>
      </w:r>
      <w:proofErr w:type="spellStart"/>
      <w:r w:rsidRPr="004B6D19">
        <w:rPr>
          <w:rFonts w:ascii="Courier New" w:hAnsi="Courier New" w:cs="Courier New"/>
          <w:sz w:val="16"/>
          <w:szCs w:val="16"/>
        </w:rPr>
        <w:t>KnowledgeCarrier</w:t>
      </w:r>
      <w:proofErr w:type="spellEnd"/>
      <w:r w:rsidRPr="004B6D19">
        <w:rPr>
          <w:rFonts w:ascii="Courier New" w:hAnsi="Courier New" w:cs="Courier New"/>
          <w:sz w:val="16"/>
          <w:szCs w:val="16"/>
        </w:rPr>
        <w:t xml:space="preserve">&gt; </w:t>
      </w:r>
      <w:proofErr w:type="spellStart"/>
      <w:r>
        <w:rPr>
          <w:rFonts w:ascii="Courier New" w:hAnsi="Courier New" w:cs="Courier New"/>
          <w:sz w:val="16"/>
          <w:szCs w:val="16"/>
        </w:rPr>
        <w:t>sparql</w:t>
      </w:r>
      <w:r w:rsidRPr="004B6D19">
        <w:rPr>
          <w:rFonts w:ascii="Courier New" w:hAnsi="Courier New" w:cs="Courier New"/>
          <w:sz w:val="16"/>
          <w:szCs w:val="16"/>
        </w:rPr>
        <w:t>Query</w:t>
      </w:r>
      <w:proofErr w:type="spellEnd"/>
      <w:r w:rsidRPr="004B6D19">
        <w:rPr>
          <w:rFonts w:ascii="Courier New" w:hAnsi="Courier New" w:cs="Courier New"/>
          <w:sz w:val="16"/>
          <w:szCs w:val="16"/>
        </w:rPr>
        <w:t xml:space="preserve"> = </w:t>
      </w:r>
      <w:proofErr w:type="spellStart"/>
      <w:r w:rsidRPr="004B6D19">
        <w:rPr>
          <w:rFonts w:ascii="Courier New" w:hAnsi="Courier New" w:cs="Courier New"/>
          <w:sz w:val="16"/>
          <w:szCs w:val="16"/>
        </w:rPr>
        <w:t>Answer.of</w:t>
      </w:r>
      <w:proofErr w:type="spellEnd"/>
      <w:r w:rsidRPr="004B6D19">
        <w:rPr>
          <w:rFonts w:ascii="Courier New" w:hAnsi="Courier New" w:cs="Courier New"/>
          <w:sz w:val="16"/>
          <w:szCs w:val="16"/>
        </w:rPr>
        <w:t>(</w:t>
      </w:r>
      <w:r>
        <w:rPr>
          <w:rFonts w:ascii="Courier New" w:hAnsi="Courier New" w:cs="Courier New"/>
          <w:sz w:val="16"/>
          <w:szCs w:val="16"/>
        </w:rPr>
        <w:t>S</w:t>
      </w:r>
      <w:r w:rsidRPr="004B6D19">
        <w:rPr>
          <w:rFonts w:ascii="Courier New" w:hAnsi="Courier New" w:cs="Courier New"/>
          <w:sz w:val="16"/>
          <w:szCs w:val="16"/>
        </w:rPr>
        <w:t>QL_QUERY)</w:t>
      </w:r>
    </w:p>
    <w:p w14:paraId="12DB1F03" w14:textId="482A5384" w:rsidR="0095336F" w:rsidRPr="004B6D19" w:rsidRDefault="0095336F" w:rsidP="0095336F">
      <w:pPr>
        <w:rPr>
          <w:rFonts w:ascii="Courier New" w:hAnsi="Courier New" w:cs="Courier New"/>
          <w:sz w:val="16"/>
          <w:szCs w:val="16"/>
        </w:rPr>
      </w:pPr>
      <w:r w:rsidRPr="004B6D19">
        <w:rPr>
          <w:rFonts w:ascii="Courier New" w:hAnsi="Courier New" w:cs="Courier New"/>
          <w:sz w:val="16"/>
          <w:szCs w:val="16"/>
        </w:rPr>
        <w:lastRenderedPageBreak/>
        <w:t xml:space="preserve">        </w:t>
      </w:r>
      <w:proofErr w:type="gramStart"/>
      <w:r w:rsidRPr="004B6D19">
        <w:rPr>
          <w:rFonts w:ascii="Courier New" w:hAnsi="Courier New" w:cs="Courier New"/>
          <w:sz w:val="16"/>
          <w:szCs w:val="16"/>
        </w:rPr>
        <w:t>.map</w:t>
      </w:r>
      <w:proofErr w:type="gramEnd"/>
      <w:r w:rsidRPr="004B6D19">
        <w:rPr>
          <w:rFonts w:ascii="Courier New" w:hAnsi="Courier New" w:cs="Courier New"/>
          <w:sz w:val="16"/>
          <w:szCs w:val="16"/>
        </w:rPr>
        <w:t>(s -&gt; of(s).</w:t>
      </w:r>
      <w:proofErr w:type="spellStart"/>
      <w:r w:rsidRPr="004B6D19">
        <w:rPr>
          <w:rFonts w:ascii="Courier New" w:hAnsi="Courier New" w:cs="Courier New"/>
          <w:sz w:val="16"/>
          <w:szCs w:val="16"/>
        </w:rPr>
        <w:t>withRepresentation</w:t>
      </w:r>
      <w:proofErr w:type="spellEnd"/>
      <w:r w:rsidRPr="004B6D19">
        <w:rPr>
          <w:rFonts w:ascii="Courier New" w:hAnsi="Courier New" w:cs="Courier New"/>
          <w:sz w:val="16"/>
          <w:szCs w:val="16"/>
        </w:rPr>
        <w:t>(rep(</w:t>
      </w:r>
      <w:r>
        <w:rPr>
          <w:rFonts w:ascii="Courier New" w:hAnsi="Courier New" w:cs="Courier New"/>
          <w:sz w:val="16"/>
          <w:szCs w:val="16"/>
        </w:rPr>
        <w:t>SPARQL</w:t>
      </w:r>
      <w:r w:rsidRPr="004B6D19">
        <w:rPr>
          <w:rFonts w:ascii="Courier New" w:hAnsi="Courier New" w:cs="Courier New"/>
          <w:sz w:val="16"/>
          <w:szCs w:val="16"/>
        </w:rPr>
        <w:t xml:space="preserve">, TXT, </w:t>
      </w:r>
      <w:proofErr w:type="spellStart"/>
      <w:r w:rsidRPr="004B6D19">
        <w:rPr>
          <w:rFonts w:ascii="Courier New" w:hAnsi="Courier New" w:cs="Courier New"/>
          <w:sz w:val="16"/>
          <w:szCs w:val="16"/>
        </w:rPr>
        <w:t>defaultCharset</w:t>
      </w:r>
      <w:proofErr w:type="spellEnd"/>
      <w:r w:rsidRPr="004B6D19">
        <w:rPr>
          <w:rFonts w:ascii="Courier New" w:hAnsi="Courier New" w:cs="Courier New"/>
          <w:sz w:val="16"/>
          <w:szCs w:val="16"/>
        </w:rPr>
        <w:t>())));</w:t>
      </w:r>
    </w:p>
    <w:p w14:paraId="7B417819" w14:textId="77777777" w:rsidR="0095336F" w:rsidRPr="004B6D19" w:rsidRDefault="0095336F" w:rsidP="0095336F">
      <w:pPr>
        <w:rPr>
          <w:rFonts w:ascii="Courier New" w:hAnsi="Courier New" w:cs="Courier New"/>
          <w:sz w:val="16"/>
          <w:szCs w:val="16"/>
        </w:rPr>
      </w:pPr>
    </w:p>
    <w:p w14:paraId="19A95843" w14:textId="77777777" w:rsidR="0095336F" w:rsidRPr="004B6D19" w:rsidRDefault="0095336F" w:rsidP="0095336F">
      <w:pPr>
        <w:rPr>
          <w:rFonts w:ascii="Courier New" w:hAnsi="Courier New" w:cs="Courier New"/>
          <w:sz w:val="16"/>
          <w:szCs w:val="16"/>
        </w:rPr>
      </w:pPr>
      <w:r w:rsidRPr="004B6D19">
        <w:rPr>
          <w:rFonts w:ascii="Courier New" w:hAnsi="Courier New" w:cs="Courier New"/>
          <w:sz w:val="16"/>
          <w:szCs w:val="16"/>
        </w:rPr>
        <w:t>List&lt;Bindings&gt; response =</w:t>
      </w:r>
    </w:p>
    <w:p w14:paraId="10ABBB83" w14:textId="214DEDEA" w:rsidR="0095336F" w:rsidRPr="004B6D19" w:rsidRDefault="0095336F" w:rsidP="0095336F">
      <w:pPr>
        <w:ind w:firstLine="720"/>
        <w:rPr>
          <w:rFonts w:ascii="Courier New" w:hAnsi="Courier New" w:cs="Courier New"/>
          <w:sz w:val="16"/>
          <w:szCs w:val="16"/>
        </w:rPr>
      </w:pPr>
      <w:proofErr w:type="spellStart"/>
      <w:r>
        <w:rPr>
          <w:rFonts w:ascii="Courier New" w:hAnsi="Courier New" w:cs="Courier New"/>
          <w:sz w:val="16"/>
          <w:szCs w:val="16"/>
        </w:rPr>
        <w:t>spar</w:t>
      </w:r>
      <w:r w:rsidRPr="004B6D19">
        <w:rPr>
          <w:rFonts w:ascii="Courier New" w:hAnsi="Courier New" w:cs="Courier New"/>
          <w:sz w:val="16"/>
          <w:szCs w:val="16"/>
        </w:rPr>
        <w:t>qlQuery.flatMap</w:t>
      </w:r>
      <w:proofErr w:type="spellEnd"/>
      <w:proofErr w:type="gramStart"/>
      <w:r w:rsidRPr="004B6D19">
        <w:rPr>
          <w:rFonts w:ascii="Courier New" w:hAnsi="Courier New" w:cs="Courier New"/>
          <w:sz w:val="16"/>
          <w:szCs w:val="16"/>
        </w:rPr>
        <w:t>(</w:t>
      </w:r>
      <w:r>
        <w:rPr>
          <w:rFonts w:ascii="Courier New" w:hAnsi="Courier New" w:cs="Courier New"/>
          <w:sz w:val="16"/>
          <w:szCs w:val="16"/>
        </w:rPr>
        <w:t xml:space="preserve"> </w:t>
      </w:r>
      <w:r w:rsidRPr="004B6D19">
        <w:rPr>
          <w:rFonts w:ascii="Courier New" w:hAnsi="Courier New" w:cs="Courier New"/>
          <w:sz w:val="16"/>
          <w:szCs w:val="16"/>
        </w:rPr>
        <w:t>query</w:t>
      </w:r>
      <w:proofErr w:type="gramEnd"/>
      <w:r w:rsidRPr="004B6D19">
        <w:rPr>
          <w:rFonts w:ascii="Courier New" w:hAnsi="Courier New" w:cs="Courier New"/>
          <w:sz w:val="16"/>
          <w:szCs w:val="16"/>
        </w:rPr>
        <w:t xml:space="preserve"> -&gt;</w:t>
      </w:r>
    </w:p>
    <w:p w14:paraId="27455AC5" w14:textId="77777777" w:rsidR="0095336F" w:rsidRPr="004B6D19" w:rsidRDefault="0095336F" w:rsidP="0095336F">
      <w:pPr>
        <w:rPr>
          <w:rFonts w:ascii="Courier New" w:hAnsi="Courier New" w:cs="Courier New"/>
          <w:sz w:val="16"/>
          <w:szCs w:val="16"/>
        </w:rPr>
      </w:pPr>
      <w:r w:rsidRPr="004B6D19">
        <w:rPr>
          <w:rFonts w:ascii="Courier New" w:hAnsi="Courier New" w:cs="Courier New"/>
          <w:sz w:val="16"/>
          <w:szCs w:val="16"/>
        </w:rPr>
        <w:t xml:space="preserve">        </w:t>
      </w:r>
      <w:r>
        <w:rPr>
          <w:rFonts w:ascii="Courier New" w:hAnsi="Courier New" w:cs="Courier New"/>
          <w:sz w:val="16"/>
          <w:szCs w:val="16"/>
        </w:rPr>
        <w:tab/>
      </w:r>
      <w:proofErr w:type="spellStart"/>
      <w:r w:rsidRPr="004B6D19">
        <w:rPr>
          <w:rFonts w:ascii="Courier New" w:hAnsi="Courier New" w:cs="Courier New"/>
          <w:sz w:val="16"/>
          <w:szCs w:val="16"/>
        </w:rPr>
        <w:t>gqlKBPointer.flatMap</w:t>
      </w:r>
      <w:proofErr w:type="spellEnd"/>
      <w:proofErr w:type="gramStart"/>
      <w:r w:rsidRPr="004B6D19">
        <w:rPr>
          <w:rFonts w:ascii="Courier New" w:hAnsi="Courier New" w:cs="Courier New"/>
          <w:sz w:val="16"/>
          <w:szCs w:val="16"/>
        </w:rPr>
        <w:t>(</w:t>
      </w:r>
      <w:r>
        <w:rPr>
          <w:rFonts w:ascii="Courier New" w:hAnsi="Courier New" w:cs="Courier New"/>
          <w:sz w:val="16"/>
          <w:szCs w:val="16"/>
        </w:rPr>
        <w:t xml:space="preserve"> </w:t>
      </w:r>
      <w:proofErr w:type="spellStart"/>
      <w:r w:rsidRPr="004B6D19">
        <w:rPr>
          <w:rFonts w:ascii="Courier New" w:hAnsi="Courier New" w:cs="Courier New"/>
          <w:sz w:val="16"/>
          <w:szCs w:val="16"/>
        </w:rPr>
        <w:t>ptr</w:t>
      </w:r>
      <w:proofErr w:type="spellEnd"/>
      <w:proofErr w:type="gramEnd"/>
      <w:r w:rsidRPr="004B6D19">
        <w:rPr>
          <w:rFonts w:ascii="Courier New" w:hAnsi="Courier New" w:cs="Courier New"/>
          <w:sz w:val="16"/>
          <w:szCs w:val="16"/>
        </w:rPr>
        <w:t xml:space="preserve"> -&gt;</w:t>
      </w:r>
    </w:p>
    <w:p w14:paraId="509CFBB2" w14:textId="050AC560" w:rsidR="00A169CF" w:rsidRPr="005F18EA" w:rsidRDefault="0095336F" w:rsidP="005F18EA">
      <w:pPr>
        <w:ind w:left="1440" w:firstLine="720"/>
        <w:rPr>
          <w:rFonts w:ascii="Courier New" w:hAnsi="Courier New" w:cs="Courier New"/>
          <w:sz w:val="16"/>
          <w:szCs w:val="16"/>
        </w:rPr>
      </w:pPr>
      <w:proofErr w:type="spellStart"/>
      <w:r w:rsidRPr="004B6D19">
        <w:rPr>
          <w:rFonts w:ascii="Courier New" w:hAnsi="Courier New" w:cs="Courier New"/>
          <w:sz w:val="16"/>
          <w:szCs w:val="16"/>
        </w:rPr>
        <w:t>gqlQueryEngine.askQuery</w:t>
      </w:r>
      <w:proofErr w:type="spellEnd"/>
      <w:proofErr w:type="gramStart"/>
      <w:r w:rsidRPr="004B6D19">
        <w:rPr>
          <w:rFonts w:ascii="Courier New" w:hAnsi="Courier New" w:cs="Courier New"/>
          <w:sz w:val="16"/>
          <w:szCs w:val="16"/>
        </w:rPr>
        <w:t>(</w:t>
      </w:r>
      <w:r>
        <w:rPr>
          <w:rFonts w:ascii="Courier New" w:hAnsi="Courier New" w:cs="Courier New"/>
          <w:sz w:val="16"/>
          <w:szCs w:val="16"/>
        </w:rPr>
        <w:t xml:space="preserve"> </w:t>
      </w:r>
      <w:proofErr w:type="spellStart"/>
      <w:r w:rsidRPr="004B6D19">
        <w:rPr>
          <w:rFonts w:ascii="Courier New" w:hAnsi="Courier New" w:cs="Courier New"/>
          <w:sz w:val="16"/>
          <w:szCs w:val="16"/>
        </w:rPr>
        <w:t>ptr</w:t>
      </w:r>
      <w:proofErr w:type="gramEnd"/>
      <w:r w:rsidRPr="004B6D19">
        <w:rPr>
          <w:rFonts w:ascii="Courier New" w:hAnsi="Courier New" w:cs="Courier New"/>
          <w:sz w:val="16"/>
          <w:szCs w:val="16"/>
        </w:rPr>
        <w:t>.getUuid</w:t>
      </w:r>
      <w:proofErr w:type="spellEnd"/>
      <w:r w:rsidRPr="004B6D19">
        <w:rPr>
          <w:rFonts w:ascii="Courier New" w:hAnsi="Courier New" w:cs="Courier New"/>
          <w:sz w:val="16"/>
          <w:szCs w:val="16"/>
        </w:rPr>
        <w:t xml:space="preserve">(), </w:t>
      </w:r>
      <w:proofErr w:type="spellStart"/>
      <w:r w:rsidRPr="004B6D19">
        <w:rPr>
          <w:rFonts w:ascii="Courier New" w:hAnsi="Courier New" w:cs="Courier New"/>
          <w:sz w:val="16"/>
          <w:szCs w:val="16"/>
        </w:rPr>
        <w:t>ptr.getVersionTag</w:t>
      </w:r>
      <w:proofErr w:type="spellEnd"/>
      <w:r w:rsidRPr="004B6D19">
        <w:rPr>
          <w:rFonts w:ascii="Courier New" w:hAnsi="Courier New" w:cs="Courier New"/>
          <w:sz w:val="16"/>
          <w:szCs w:val="16"/>
        </w:rPr>
        <w:t>(), query</w:t>
      </w:r>
      <w:r>
        <w:rPr>
          <w:rFonts w:ascii="Courier New" w:hAnsi="Courier New" w:cs="Courier New"/>
          <w:sz w:val="16"/>
          <w:szCs w:val="16"/>
        </w:rPr>
        <w:t xml:space="preserve"> </w:t>
      </w:r>
      <w:r w:rsidRPr="004B6D19">
        <w:rPr>
          <w:rFonts w:ascii="Courier New" w:hAnsi="Courier New" w:cs="Courier New"/>
          <w:sz w:val="16"/>
          <w:szCs w:val="16"/>
        </w:rPr>
        <w:t>))</w:t>
      </w:r>
      <w:r w:rsidR="00A169CF" w:rsidRPr="005F18EA">
        <w:rPr>
          <w:rFonts w:ascii="Courier New" w:hAnsi="Courier New" w:cs="Courier New"/>
        </w:rPr>
        <w:br w:type="page"/>
      </w:r>
    </w:p>
    <w:p w14:paraId="108F8AA6" w14:textId="77777777" w:rsidR="001E26C4" w:rsidRPr="001E26C4" w:rsidRDefault="001E26C4" w:rsidP="005F18EA"/>
    <w:p w14:paraId="0E861E9C" w14:textId="77777777" w:rsidR="00C965AB" w:rsidRDefault="00C965AB" w:rsidP="0089793E">
      <w:pPr>
        <w:pStyle w:val="Heading1"/>
        <w:ind w:left="0" w:firstLine="0"/>
        <w:rPr>
          <w:rFonts w:ascii="Times New Roman" w:hAnsi="Times New Roman" w:cs="Times New Roman"/>
        </w:rPr>
        <w:sectPr w:rsidR="00C965AB" w:rsidSect="002E0E4F">
          <w:pgSz w:w="11909" w:h="15840"/>
          <w:pgMar w:top="1134" w:right="1134" w:bottom="1710" w:left="1134" w:header="0" w:footer="720" w:gutter="0"/>
          <w:cols w:space="720"/>
        </w:sectPr>
      </w:pPr>
    </w:p>
    <w:p w14:paraId="57562A2F" w14:textId="6AD5D646" w:rsidR="00172779" w:rsidRDefault="00C965AB" w:rsidP="005F18EA">
      <w:pPr>
        <w:pStyle w:val="Heading1"/>
        <w:numPr>
          <w:ilvl w:val="0"/>
          <w:numId w:val="76"/>
        </w:numPr>
      </w:pPr>
      <w:bookmarkStart w:id="621" w:name="_Toc65413965"/>
      <w:r w:rsidRPr="00C965AB">
        <w:lastRenderedPageBreak/>
        <w:t>Informative API4KP Machine-Readable Files</w:t>
      </w:r>
      <w:bookmarkEnd w:id="621"/>
    </w:p>
    <w:p w14:paraId="17223723" w14:textId="77777777" w:rsidR="00E51E0C" w:rsidRDefault="00A26DF8" w:rsidP="00C965AB">
      <w:r>
        <w:t>A number of derivative files are included by reference in this specification: a set of .</w:t>
      </w:r>
      <w:proofErr w:type="spellStart"/>
      <w:r>
        <w:t>yaml</w:t>
      </w:r>
      <w:proofErr w:type="spellEnd"/>
      <w:r>
        <w:t xml:space="preserve"> vocabulary files, generated from the UML datatype models that are a normative component of the specification, a set of XML schema datatype files (.</w:t>
      </w:r>
      <w:proofErr w:type="spellStart"/>
      <w:r>
        <w:t>xsd</w:t>
      </w:r>
      <w:proofErr w:type="spellEnd"/>
      <w:r>
        <w:t>), also generated from the UML datatype models that are a normative component of the specification, and a set of SKOS vocabularies (.</w:t>
      </w:r>
      <w:proofErr w:type="spellStart"/>
      <w:r>
        <w:t>rdf</w:t>
      </w:r>
      <w:proofErr w:type="spellEnd"/>
      <w:r>
        <w:t xml:space="preserve">), that are derived </w:t>
      </w:r>
      <w:r w:rsidR="00E51E0C">
        <w:t xml:space="preserve">(MIREOT-ed) </w:t>
      </w:r>
      <w:r>
        <w:t xml:space="preserve">from the normative ontologies and are further flattened </w:t>
      </w:r>
      <w:r w:rsidR="00E51E0C">
        <w:t xml:space="preserve">for use with the APIs </w:t>
      </w:r>
      <w:r>
        <w:t>as discussed in section</w:t>
      </w:r>
      <w:r w:rsidR="00E51E0C">
        <w:t xml:space="preserve"> 7.2.1.</w:t>
      </w:r>
    </w:p>
    <w:p w14:paraId="1310DF0A" w14:textId="77777777" w:rsidR="00E51E0C" w:rsidRDefault="00E51E0C" w:rsidP="00C965AB"/>
    <w:p w14:paraId="783B4224" w14:textId="77777777" w:rsidR="00E51E0C" w:rsidRDefault="00E51E0C" w:rsidP="00C965AB">
      <w:r>
        <w:t>The list of files and their URLs are provided herein for reference purposes.</w:t>
      </w:r>
    </w:p>
    <w:p w14:paraId="0D984661" w14:textId="77777777" w:rsidR="00E51E0C" w:rsidRDefault="00E51E0C" w:rsidP="00C965AB"/>
    <w:p w14:paraId="3B131E1B" w14:textId="42B82091" w:rsidR="00E51E0C" w:rsidRDefault="00E51E0C" w:rsidP="005F18EA">
      <w:pPr>
        <w:pStyle w:val="Heading2"/>
        <w:numPr>
          <w:ilvl w:val="1"/>
          <w:numId w:val="76"/>
        </w:numPr>
        <w:tabs>
          <w:tab w:val="left" w:pos="0"/>
        </w:tabs>
      </w:pPr>
      <w:bookmarkStart w:id="622" w:name="_Toc65413966"/>
      <w:r w:rsidRPr="00E51E0C">
        <w:t xml:space="preserve">API4KP </w:t>
      </w:r>
      <w:proofErr w:type="gramStart"/>
      <w:r w:rsidRPr="00E51E0C">
        <w:t>OpenAPI</w:t>
      </w:r>
      <w:r w:rsidR="00AC0139">
        <w:t xml:space="preserve"> </w:t>
      </w:r>
      <w:r w:rsidRPr="00E51E0C">
        <w:t>.</w:t>
      </w:r>
      <w:proofErr w:type="spellStart"/>
      <w:r w:rsidRPr="00E51E0C">
        <w:t>yaml</w:t>
      </w:r>
      <w:proofErr w:type="spellEnd"/>
      <w:proofErr w:type="gramEnd"/>
      <w:r w:rsidRPr="00E51E0C">
        <w:t xml:space="preserve"> Vocabulary Files</w:t>
      </w:r>
      <w:bookmarkEnd w:id="622"/>
    </w:p>
    <w:p w14:paraId="549783A8" w14:textId="4739A359" w:rsidR="00E51E0C" w:rsidRDefault="00FA7D4B" w:rsidP="00C965AB">
      <w:r>
        <w:t xml:space="preserve">The files listed below comprise the informative set </w:t>
      </w:r>
      <w:proofErr w:type="gramStart"/>
      <w:r>
        <w:t>of .</w:t>
      </w:r>
      <w:proofErr w:type="spellStart"/>
      <w:r>
        <w:t>yaml</w:t>
      </w:r>
      <w:proofErr w:type="spellEnd"/>
      <w:proofErr w:type="gramEnd"/>
      <w:r>
        <w:t xml:space="preserve"> vocabularies, generated from the UML datatype models that are a normative part of this specification.</w:t>
      </w:r>
    </w:p>
    <w:p w14:paraId="60AE890D" w14:textId="14D822B4" w:rsidR="00AC0139" w:rsidRPr="00BC28F7" w:rsidRDefault="00AC0139" w:rsidP="00AC0139">
      <w:pPr>
        <w:pStyle w:val="Caption"/>
        <w:keepNext/>
        <w:spacing w:before="240"/>
        <w:rPr>
          <w:i w:val="0"/>
          <w:sz w:val="18"/>
          <w:szCs w:val="20"/>
        </w:rPr>
      </w:pPr>
      <w:r w:rsidRPr="00BC28F7">
        <w:rPr>
          <w:i w:val="0"/>
          <w:sz w:val="18"/>
          <w:szCs w:val="20"/>
        </w:rPr>
        <w:t xml:space="preserve">Table </w:t>
      </w:r>
      <w:r>
        <w:rPr>
          <w:i w:val="0"/>
          <w:sz w:val="18"/>
          <w:szCs w:val="20"/>
        </w:rPr>
        <w:t>E-1.</w:t>
      </w:r>
      <w:r w:rsidRPr="00BC28F7">
        <w:rPr>
          <w:i w:val="0"/>
          <w:sz w:val="18"/>
          <w:szCs w:val="20"/>
        </w:rPr>
        <w:tab/>
      </w:r>
      <w:r>
        <w:rPr>
          <w:i w:val="0"/>
          <w:sz w:val="18"/>
          <w:szCs w:val="20"/>
        </w:rPr>
        <w:t>Filenames</w:t>
      </w:r>
      <w:r w:rsidRPr="00BC28F7">
        <w:rPr>
          <w:i w:val="0"/>
          <w:sz w:val="18"/>
          <w:szCs w:val="20"/>
        </w:rPr>
        <w:t xml:space="preserve"> and </w:t>
      </w:r>
      <w:r>
        <w:rPr>
          <w:i w:val="0"/>
          <w:sz w:val="18"/>
          <w:szCs w:val="20"/>
        </w:rPr>
        <w:t>URLs</w:t>
      </w:r>
      <w:r w:rsidRPr="00BC28F7">
        <w:rPr>
          <w:i w:val="0"/>
          <w:sz w:val="18"/>
          <w:szCs w:val="20"/>
        </w:rPr>
        <w:t xml:space="preserve"> for </w:t>
      </w:r>
      <w:r>
        <w:rPr>
          <w:i w:val="0"/>
          <w:sz w:val="18"/>
          <w:szCs w:val="20"/>
        </w:rPr>
        <w:t xml:space="preserve">the informative </w:t>
      </w:r>
      <w:proofErr w:type="gramStart"/>
      <w:r>
        <w:rPr>
          <w:i w:val="0"/>
          <w:sz w:val="18"/>
          <w:szCs w:val="20"/>
        </w:rPr>
        <w:t>OpenAPI .</w:t>
      </w:r>
      <w:proofErr w:type="spellStart"/>
      <w:r>
        <w:rPr>
          <w:i w:val="0"/>
          <w:sz w:val="18"/>
          <w:szCs w:val="20"/>
        </w:rPr>
        <w:t>yaml</w:t>
      </w:r>
      <w:proofErr w:type="spellEnd"/>
      <w:proofErr w:type="gramEnd"/>
      <w:r>
        <w:rPr>
          <w:i w:val="0"/>
          <w:sz w:val="18"/>
          <w:szCs w:val="20"/>
        </w:rPr>
        <w:t xml:space="preserve"> Vocabulary Files comprising Application Programming Interfaces for Knowledge Platforms (API4KP)</w:t>
      </w:r>
      <w:r w:rsidRPr="00BC28F7">
        <w:rPr>
          <w:i w:val="0"/>
          <w:sz w:val="18"/>
          <w:szCs w:val="20"/>
        </w:rPr>
        <w:t xml:space="preserve"> </w:t>
      </w:r>
    </w:p>
    <w:tbl>
      <w:tblPr>
        <w:tblStyle w:val="LightList-Accent5"/>
        <w:tblW w:w="10008" w:type="dxa"/>
        <w:tblLayout w:type="fixed"/>
        <w:tblLook w:val="04A0" w:firstRow="1" w:lastRow="0" w:firstColumn="1" w:lastColumn="0" w:noHBand="0" w:noVBand="1"/>
      </w:tblPr>
      <w:tblGrid>
        <w:gridCol w:w="1548"/>
        <w:gridCol w:w="782"/>
        <w:gridCol w:w="7678"/>
      </w:tblGrid>
      <w:tr w:rsidR="00AC0139" w:rsidRPr="001D6E33" w14:paraId="4CE5568F" w14:textId="77777777" w:rsidTr="00FC3F2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548" w:type="dxa"/>
          </w:tcPr>
          <w:p w14:paraId="22CCABDD" w14:textId="72D21691" w:rsidR="00AC0139" w:rsidRPr="001D6E33" w:rsidRDefault="00AC0139" w:rsidP="00FC3F22">
            <w:pPr>
              <w:pStyle w:val="TableHeading"/>
              <w:rPr>
                <w:b/>
                <w:bCs/>
                <w:szCs w:val="20"/>
              </w:rPr>
            </w:pPr>
            <w:r>
              <w:rPr>
                <w:b/>
                <w:bCs/>
                <w:szCs w:val="20"/>
              </w:rPr>
              <w:t>Filename</w:t>
            </w:r>
          </w:p>
        </w:tc>
        <w:tc>
          <w:tcPr>
            <w:tcW w:w="8460" w:type="dxa"/>
            <w:gridSpan w:val="2"/>
          </w:tcPr>
          <w:p w14:paraId="20EA0598" w14:textId="27140552" w:rsidR="00AC0139" w:rsidRPr="001D6E33" w:rsidRDefault="00AC0139" w:rsidP="00FC3F22">
            <w:pPr>
              <w:pStyle w:val="TableHeading"/>
              <w:cnfStyle w:val="100000000000" w:firstRow="1" w:lastRow="0" w:firstColumn="0" w:lastColumn="0" w:oddVBand="0" w:evenVBand="0" w:oddHBand="0" w:evenHBand="0" w:firstRowFirstColumn="0" w:firstRowLastColumn="0" w:lastRowFirstColumn="0" w:lastRowLastColumn="0"/>
              <w:rPr>
                <w:b/>
                <w:bCs/>
                <w:szCs w:val="20"/>
              </w:rPr>
            </w:pPr>
            <w:r>
              <w:rPr>
                <w:b/>
                <w:bCs/>
                <w:szCs w:val="20"/>
              </w:rPr>
              <w:t>URL</w:t>
            </w:r>
          </w:p>
        </w:tc>
      </w:tr>
      <w:tr w:rsidR="00DE5C92" w:rsidRPr="002E0044" w14:paraId="5B46D1C3"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0D49324E" w14:textId="7776341B" w:rsidR="00DE5C92" w:rsidRPr="00876B87" w:rsidRDefault="00DE5C92" w:rsidP="00FC3F22">
            <w:pPr>
              <w:pStyle w:val="Textbody"/>
              <w:rPr>
                <w:rFonts w:ascii="Courier New" w:hAnsi="Courier New" w:cs="Courier New"/>
                <w:b w:val="0"/>
                <w:bCs w:val="0"/>
                <w:kern w:val="0"/>
                <w:sz w:val="18"/>
                <w:szCs w:val="18"/>
              </w:rPr>
            </w:pPr>
            <w:r>
              <w:rPr>
                <w:rFonts w:ascii="Courier New" w:hAnsi="Courier New" w:cs="Courier New"/>
                <w:b w:val="0"/>
                <w:bCs w:val="0"/>
                <w:kern w:val="0"/>
                <w:sz w:val="18"/>
                <w:szCs w:val="18"/>
              </w:rPr>
              <w:t>api4kp.yaml</w:t>
            </w:r>
          </w:p>
        </w:tc>
        <w:tc>
          <w:tcPr>
            <w:tcW w:w="7678" w:type="dxa"/>
          </w:tcPr>
          <w:p w14:paraId="4C1BA2F1" w14:textId="526A3DDB" w:rsidR="00DE5C92" w:rsidRDefault="00D50869" w:rsidP="00FC3F22">
            <w:pPr>
              <w:pStyle w:val="Textbody"/>
              <w:cnfStyle w:val="000000100000" w:firstRow="0" w:lastRow="0" w:firstColumn="0" w:lastColumn="0" w:oddVBand="0" w:evenVBand="0" w:oddHBand="1" w:evenHBand="0" w:firstRowFirstColumn="0" w:firstRowLastColumn="0" w:lastRowFirstColumn="0" w:lastRowLastColumn="0"/>
            </w:pPr>
            <w:hyperlink r:id="rId135" w:history="1">
              <w:r w:rsidR="00DE5C92" w:rsidRPr="00DE5C92">
                <w:rPr>
                  <w:rStyle w:val="Hyperlink"/>
                  <w:rFonts w:ascii="Courier New" w:hAnsi="Courier New" w:cs="Courier New"/>
                  <w:sz w:val="16"/>
                  <w:szCs w:val="16"/>
                </w:rPr>
                <w:t>https://www.omg.org/spec/API4KP/20210201/api4kp.yaml</w:t>
              </w:r>
            </w:hyperlink>
            <w:r w:rsidR="00DE5C92" w:rsidRPr="00DE5C92">
              <w:rPr>
                <w:rStyle w:val="Hyperlink"/>
                <w:rFonts w:ascii="Courier New" w:hAnsi="Courier New" w:cs="Courier New"/>
                <w:sz w:val="16"/>
                <w:szCs w:val="16"/>
              </w:rPr>
              <w:t xml:space="preserve"> </w:t>
            </w:r>
          </w:p>
        </w:tc>
      </w:tr>
      <w:tr w:rsidR="00AC0139" w:rsidRPr="002E0044" w14:paraId="13BA337B"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15368A96" w14:textId="7F553EC7" w:rsidR="00AC0139" w:rsidRPr="00876B87" w:rsidRDefault="00AC0139"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kern w:val="0"/>
                <w:sz w:val="18"/>
                <w:szCs w:val="18"/>
              </w:rPr>
              <w:t>datatypes.yaml</w:t>
            </w:r>
            <w:proofErr w:type="spellEnd"/>
            <w:proofErr w:type="gramEnd"/>
          </w:p>
        </w:tc>
        <w:tc>
          <w:tcPr>
            <w:tcW w:w="7678" w:type="dxa"/>
          </w:tcPr>
          <w:p w14:paraId="686F5FC7" w14:textId="290B5FD4" w:rsidR="00AC0139" w:rsidRPr="00876B87"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6"/>
                <w:szCs w:val="16"/>
              </w:rPr>
            </w:pPr>
            <w:hyperlink r:id="rId136" w:history="1">
              <w:r w:rsidR="00AC0139" w:rsidRPr="00876B87">
                <w:rPr>
                  <w:rStyle w:val="Hyperlink"/>
                  <w:rFonts w:ascii="Courier New" w:hAnsi="Courier New" w:cs="Courier New"/>
                  <w:sz w:val="16"/>
                  <w:szCs w:val="16"/>
                </w:rPr>
                <w:t>https://www.omg.org/spec/API4KP/</w:t>
              </w:r>
              <w:r w:rsidR="00E44330">
                <w:rPr>
                  <w:rStyle w:val="Hyperlink"/>
                  <w:rFonts w:ascii="Courier New" w:hAnsi="Courier New" w:cs="Courier New"/>
                  <w:sz w:val="16"/>
                  <w:szCs w:val="16"/>
                </w:rPr>
                <w:t>20210201</w:t>
              </w:r>
              <w:r w:rsidR="00AC0139" w:rsidRPr="00876B87">
                <w:rPr>
                  <w:rStyle w:val="Hyperlink"/>
                  <w:rFonts w:ascii="Courier New" w:hAnsi="Courier New" w:cs="Courier New"/>
                  <w:sz w:val="16"/>
                  <w:szCs w:val="16"/>
                </w:rPr>
                <w:t>/datatypes/datatypes.yaml</w:t>
              </w:r>
            </w:hyperlink>
            <w:r w:rsidR="00AC0139" w:rsidRPr="00876B87">
              <w:rPr>
                <w:rFonts w:ascii="Courier New" w:hAnsi="Courier New" w:cs="Courier New"/>
                <w:sz w:val="16"/>
                <w:szCs w:val="16"/>
              </w:rPr>
              <w:t xml:space="preserve"> </w:t>
            </w:r>
            <w:r w:rsidR="00AC0139" w:rsidRPr="00876B87">
              <w:rPr>
                <w:rFonts w:ascii="Courier New" w:hAnsi="Courier New" w:cs="Courier New"/>
                <w:kern w:val="0"/>
                <w:sz w:val="16"/>
                <w:szCs w:val="16"/>
              </w:rPr>
              <w:t xml:space="preserve"> </w:t>
            </w:r>
          </w:p>
        </w:tc>
      </w:tr>
      <w:tr w:rsidR="00AC0139" w:rsidRPr="002E0044" w14:paraId="5DF2E306"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6955B585" w14:textId="15665414" w:rsidR="00AC0139" w:rsidRPr="00876B87" w:rsidRDefault="00AC0139"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kern w:val="0"/>
                <w:sz w:val="18"/>
                <w:szCs w:val="18"/>
              </w:rPr>
              <w:t>id.yaml</w:t>
            </w:r>
            <w:proofErr w:type="spellEnd"/>
            <w:proofErr w:type="gramEnd"/>
          </w:p>
        </w:tc>
        <w:tc>
          <w:tcPr>
            <w:tcW w:w="7678" w:type="dxa"/>
          </w:tcPr>
          <w:p w14:paraId="1821A63B" w14:textId="16F6821E" w:rsidR="00AC0139" w:rsidRPr="00876B87"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6"/>
                <w:szCs w:val="16"/>
              </w:rPr>
            </w:pPr>
            <w:hyperlink r:id="rId137" w:history="1">
              <w:r w:rsidR="00AC0139" w:rsidRPr="00876B87">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AC0139" w:rsidRPr="00876B87">
                <w:rPr>
                  <w:rStyle w:val="Hyperlink"/>
                  <w:rFonts w:ascii="Courier New" w:hAnsi="Courier New" w:cs="Courier New"/>
                  <w:sz w:val="16"/>
                  <w:szCs w:val="16"/>
                  <w:lang w:val="sv-SE"/>
                </w:rPr>
                <w:t>/id/id.yaml</w:t>
              </w:r>
            </w:hyperlink>
          </w:p>
        </w:tc>
      </w:tr>
      <w:tr w:rsidR="00AC0139" w:rsidRPr="002E0044" w14:paraId="56AACB86"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49FC42DB" w14:textId="06796C2E" w:rsidR="00AC0139" w:rsidRPr="00876B87" w:rsidRDefault="00AC0139"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kern w:val="0"/>
                <w:sz w:val="18"/>
                <w:szCs w:val="18"/>
              </w:rPr>
              <w:t>inference.yaml</w:t>
            </w:r>
            <w:proofErr w:type="spellEnd"/>
            <w:proofErr w:type="gramEnd"/>
          </w:p>
        </w:tc>
        <w:tc>
          <w:tcPr>
            <w:tcW w:w="7678" w:type="dxa"/>
          </w:tcPr>
          <w:p w14:paraId="6D9DB80D" w14:textId="020FE7C2" w:rsidR="00AC0139" w:rsidRPr="00876B87"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6"/>
                <w:szCs w:val="16"/>
              </w:rPr>
            </w:pPr>
            <w:hyperlink r:id="rId138" w:history="1">
              <w:r w:rsidR="00AC0139" w:rsidRPr="00876B87">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AC0139" w:rsidRPr="00876B87">
                <w:rPr>
                  <w:rStyle w:val="Hyperlink"/>
                  <w:rFonts w:ascii="Courier New" w:hAnsi="Courier New" w:cs="Courier New"/>
                  <w:sz w:val="16"/>
                  <w:szCs w:val="16"/>
                  <w:lang w:val="sv-SE"/>
                </w:rPr>
                <w:t>/services/inference/inference.yaml</w:t>
              </w:r>
            </w:hyperlink>
            <w:r w:rsidR="00AC0139" w:rsidRPr="00876B87">
              <w:rPr>
                <w:rFonts w:ascii="Courier New" w:hAnsi="Courier New" w:cs="Courier New"/>
                <w:sz w:val="16"/>
                <w:szCs w:val="16"/>
              </w:rPr>
              <w:t xml:space="preserve"> </w:t>
            </w:r>
          </w:p>
        </w:tc>
      </w:tr>
      <w:tr w:rsidR="00AC0139" w:rsidRPr="002E0044" w14:paraId="5C0C45E4"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714EB6CF" w14:textId="14CC309B" w:rsidR="00AC0139" w:rsidRPr="00876B87" w:rsidRDefault="00AC0139"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kern w:val="0"/>
                <w:sz w:val="18"/>
                <w:szCs w:val="18"/>
              </w:rPr>
              <w:t>repository.yaml</w:t>
            </w:r>
            <w:proofErr w:type="spellEnd"/>
            <w:proofErr w:type="gramEnd"/>
          </w:p>
        </w:tc>
        <w:tc>
          <w:tcPr>
            <w:tcW w:w="7678" w:type="dxa"/>
          </w:tcPr>
          <w:p w14:paraId="73C808F3" w14:textId="5FD1A744" w:rsidR="00AC0139" w:rsidRPr="00876B87"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6"/>
                <w:szCs w:val="16"/>
              </w:rPr>
            </w:pPr>
            <w:hyperlink r:id="rId139" w:history="1">
              <w:r w:rsidR="00AC0139" w:rsidRPr="00876B87">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AC0139" w:rsidRPr="00876B87">
                <w:rPr>
                  <w:rStyle w:val="Hyperlink"/>
                  <w:rFonts w:ascii="Courier New" w:hAnsi="Courier New" w:cs="Courier New"/>
                  <w:sz w:val="16"/>
                  <w:szCs w:val="16"/>
                  <w:lang w:val="sv-SE"/>
                </w:rPr>
                <w:t>/services/repository/repository.yaml</w:t>
              </w:r>
            </w:hyperlink>
          </w:p>
        </w:tc>
      </w:tr>
      <w:tr w:rsidR="00AC0139" w:rsidRPr="002E0044" w14:paraId="466DB7D4"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5DE22028" w14:textId="0FDCE7CF" w:rsidR="00AC0139" w:rsidRPr="00876B87" w:rsidRDefault="00121D88"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kern w:val="0"/>
                <w:sz w:val="18"/>
                <w:szCs w:val="18"/>
              </w:rPr>
              <w:t>transrepresentation.yaml</w:t>
            </w:r>
            <w:proofErr w:type="spellEnd"/>
            <w:proofErr w:type="gramEnd"/>
          </w:p>
        </w:tc>
        <w:tc>
          <w:tcPr>
            <w:tcW w:w="7678" w:type="dxa"/>
          </w:tcPr>
          <w:p w14:paraId="46F880B0" w14:textId="7AD507D0" w:rsidR="00AC0139" w:rsidRPr="00876B87"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6"/>
                <w:szCs w:val="16"/>
              </w:rPr>
            </w:pPr>
            <w:hyperlink r:id="rId140" w:history="1">
              <w:r w:rsidR="00121D88" w:rsidRPr="00876B87">
                <w:rPr>
                  <w:rStyle w:val="Hyperlink"/>
                  <w:rFonts w:ascii="Courier New" w:hAnsi="Courier New" w:cs="Courier New"/>
                  <w:sz w:val="16"/>
                  <w:szCs w:val="16"/>
                </w:rPr>
                <w:t>https://www.omg.org/spec/API4KP/</w:t>
              </w:r>
              <w:r w:rsidR="00E44330">
                <w:rPr>
                  <w:rStyle w:val="Hyperlink"/>
                  <w:rFonts w:ascii="Courier New" w:hAnsi="Courier New" w:cs="Courier New"/>
                  <w:sz w:val="16"/>
                  <w:szCs w:val="16"/>
                </w:rPr>
                <w:t>20210201</w:t>
              </w:r>
              <w:r w:rsidR="00121D88" w:rsidRPr="00876B87">
                <w:rPr>
                  <w:rStyle w:val="Hyperlink"/>
                  <w:rFonts w:ascii="Courier New" w:hAnsi="Courier New" w:cs="Courier New"/>
                  <w:sz w:val="16"/>
                  <w:szCs w:val="16"/>
                </w:rPr>
                <w:t>/services/transrepresentation/transrepresentation.yaml</w:t>
              </w:r>
            </w:hyperlink>
            <w:r w:rsidR="00121D88" w:rsidRPr="00876B87">
              <w:rPr>
                <w:rFonts w:ascii="Courier New" w:hAnsi="Courier New" w:cs="Courier New"/>
                <w:sz w:val="16"/>
                <w:szCs w:val="16"/>
              </w:rPr>
              <w:t xml:space="preserve"> </w:t>
            </w:r>
          </w:p>
        </w:tc>
      </w:tr>
      <w:tr w:rsidR="00AC0139" w:rsidRPr="002E0044" w14:paraId="0CBA2F4B"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7A321C53" w14:textId="7342228A" w:rsidR="00AC0139" w:rsidRPr="00876B87" w:rsidRDefault="00281424"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kern w:val="0"/>
                <w:sz w:val="18"/>
                <w:szCs w:val="18"/>
              </w:rPr>
              <w:t>services.yaml</w:t>
            </w:r>
            <w:proofErr w:type="spellEnd"/>
            <w:proofErr w:type="gramEnd"/>
          </w:p>
        </w:tc>
        <w:tc>
          <w:tcPr>
            <w:tcW w:w="7678" w:type="dxa"/>
          </w:tcPr>
          <w:p w14:paraId="6F7593F6" w14:textId="764ACE4C" w:rsidR="00AC0139" w:rsidRPr="00876B87"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6"/>
                <w:szCs w:val="16"/>
              </w:rPr>
            </w:pPr>
            <w:hyperlink r:id="rId141" w:history="1">
              <w:r w:rsidR="00281424" w:rsidRPr="00876B87">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281424" w:rsidRPr="00876B87">
                <w:rPr>
                  <w:rStyle w:val="Hyperlink"/>
                  <w:rFonts w:ascii="Courier New" w:hAnsi="Courier New" w:cs="Courier New"/>
                  <w:sz w:val="16"/>
                  <w:szCs w:val="16"/>
                  <w:lang w:val="sv-SE"/>
                </w:rPr>
                <w:t>/services/services.yaml</w:t>
              </w:r>
            </w:hyperlink>
          </w:p>
        </w:tc>
      </w:tr>
      <w:tr w:rsidR="00AC0139" w:rsidRPr="002E0044" w14:paraId="3D5612C2"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5DB50B83" w14:textId="5975619C" w:rsidR="00AC0139" w:rsidRPr="00876B87" w:rsidRDefault="00056D6F"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kern w:val="0"/>
                <w:sz w:val="18"/>
                <w:szCs w:val="18"/>
              </w:rPr>
              <w:t>surrogate.yaml</w:t>
            </w:r>
            <w:proofErr w:type="spellEnd"/>
            <w:proofErr w:type="gramEnd"/>
          </w:p>
        </w:tc>
        <w:tc>
          <w:tcPr>
            <w:tcW w:w="7678" w:type="dxa"/>
          </w:tcPr>
          <w:p w14:paraId="0587946F" w14:textId="5F12CC4E" w:rsidR="00AC0139" w:rsidRPr="00876B87"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kern w:val="0"/>
                <w:sz w:val="16"/>
                <w:szCs w:val="16"/>
              </w:rPr>
            </w:pPr>
            <w:hyperlink r:id="rId142" w:history="1">
              <w:r w:rsidR="00056D6F" w:rsidRPr="00876B87">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056D6F" w:rsidRPr="00876B87">
                <w:rPr>
                  <w:rStyle w:val="Hyperlink"/>
                  <w:rFonts w:ascii="Courier New" w:hAnsi="Courier New" w:cs="Courier New"/>
                  <w:sz w:val="16"/>
                  <w:szCs w:val="16"/>
                  <w:lang w:val="sv-SE"/>
                </w:rPr>
                <w:t>/surrogate/surrogate.yaml</w:t>
              </w:r>
            </w:hyperlink>
          </w:p>
        </w:tc>
      </w:tr>
      <w:tr w:rsidR="00AC0139" w:rsidRPr="002E0044" w14:paraId="76F5718A"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A1A6B4E" w14:textId="03996CC3" w:rsidR="00AC0139" w:rsidRPr="00876B87" w:rsidRDefault="00B83868"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kern w:val="0"/>
                <w:sz w:val="18"/>
                <w:szCs w:val="18"/>
              </w:rPr>
              <w:t>DependencyType.series.yaml</w:t>
            </w:r>
            <w:proofErr w:type="spellEnd"/>
            <w:proofErr w:type="gramEnd"/>
          </w:p>
        </w:tc>
        <w:tc>
          <w:tcPr>
            <w:tcW w:w="7678" w:type="dxa"/>
          </w:tcPr>
          <w:p w14:paraId="5293461C" w14:textId="539569F9" w:rsidR="00AC0139" w:rsidRPr="00876B87"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6"/>
                <w:szCs w:val="16"/>
              </w:rPr>
            </w:pPr>
            <w:hyperlink r:id="rId143" w:history="1">
              <w:r w:rsidR="00B83868" w:rsidRPr="00876B87">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B83868" w:rsidRPr="00876B87">
                <w:rPr>
                  <w:rStyle w:val="Hyperlink"/>
                  <w:rFonts w:ascii="Courier New" w:hAnsi="Courier New" w:cs="Courier New"/>
                  <w:sz w:val="16"/>
                  <w:szCs w:val="16"/>
                  <w:lang w:val="sv-SE"/>
                </w:rPr>
                <w:t>/taxonomy/DependencyRelType/DependencyType.series.yaml</w:t>
              </w:r>
            </w:hyperlink>
          </w:p>
        </w:tc>
      </w:tr>
      <w:tr w:rsidR="000104BF" w:rsidRPr="002E0044" w14:paraId="08CE0420"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5784BB9A" w14:textId="585AE2BF" w:rsidR="000104BF" w:rsidRPr="00876B87" w:rsidRDefault="00876B87" w:rsidP="00FC3F22">
            <w:pPr>
              <w:pStyle w:val="Textbody"/>
              <w:rPr>
                <w:rFonts w:ascii="Courier New" w:hAnsi="Courier New" w:cs="Courier New"/>
                <w:kern w:val="0"/>
                <w:sz w:val="18"/>
                <w:szCs w:val="18"/>
              </w:rPr>
            </w:pPr>
            <w:proofErr w:type="spellStart"/>
            <w:r w:rsidRPr="00876B87">
              <w:rPr>
                <w:rFonts w:ascii="Courier New" w:hAnsi="Courier New" w:cs="Courier New"/>
                <w:b w:val="0"/>
                <w:bCs w:val="0"/>
                <w:kern w:val="0"/>
                <w:sz w:val="18"/>
                <w:szCs w:val="18"/>
              </w:rPr>
              <w:t>DependencyType.yaml</w:t>
            </w:r>
            <w:proofErr w:type="spellEnd"/>
          </w:p>
        </w:tc>
        <w:tc>
          <w:tcPr>
            <w:tcW w:w="7678" w:type="dxa"/>
          </w:tcPr>
          <w:p w14:paraId="1A1DEB06" w14:textId="7B0ABC59" w:rsidR="000104BF" w:rsidRPr="00876B87"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44" w:history="1">
              <w:r w:rsidR="001012E0" w:rsidRPr="0035424F">
                <w:rPr>
                  <w:rStyle w:val="Hyperlink"/>
                  <w:rFonts w:ascii="Courier New" w:hAnsi="Courier New" w:cs="Courier New"/>
                  <w:sz w:val="16"/>
                  <w:szCs w:val="16"/>
                  <w:lang w:val="sv-SE"/>
                </w:rPr>
                <w:t>https://www.omg.org/spec/API4KP/20210201/taxonomy/DependencyRelType/DependencyType.yaml</w:t>
              </w:r>
            </w:hyperlink>
          </w:p>
        </w:tc>
      </w:tr>
      <w:tr w:rsidR="000104BF" w:rsidRPr="002E0044" w14:paraId="35F48539"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378A45E8" w14:textId="23DE3D74" w:rsidR="000104BF" w:rsidRPr="00876B87" w:rsidRDefault="00876B87"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sz w:val="18"/>
                <w:szCs w:val="18"/>
              </w:rPr>
              <w:t>DerivationType.series.yaml</w:t>
            </w:r>
            <w:proofErr w:type="spellEnd"/>
            <w:proofErr w:type="gramEnd"/>
          </w:p>
        </w:tc>
        <w:tc>
          <w:tcPr>
            <w:tcW w:w="7678" w:type="dxa"/>
          </w:tcPr>
          <w:p w14:paraId="4EA89F4F" w14:textId="3EEDA816" w:rsidR="000104BF" w:rsidRPr="00876B87"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45" w:history="1">
              <w:r w:rsidR="00876B87" w:rsidRPr="00876B87">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876B87" w:rsidRPr="00876B87">
                <w:rPr>
                  <w:rStyle w:val="Hyperlink"/>
                  <w:rFonts w:ascii="Courier New" w:hAnsi="Courier New" w:cs="Courier New"/>
                  <w:sz w:val="16"/>
                  <w:szCs w:val="16"/>
                  <w:lang w:val="sv-SE"/>
                </w:rPr>
                <w:t>/taxonomy/DerivationRelType/DerivationType.series.yaml</w:t>
              </w:r>
            </w:hyperlink>
          </w:p>
        </w:tc>
      </w:tr>
      <w:tr w:rsidR="000104BF" w:rsidRPr="002E0044" w14:paraId="274DBDE6"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1B4F3D27" w14:textId="0B485E13" w:rsidR="000104BF" w:rsidRPr="00876B87" w:rsidRDefault="00876B87" w:rsidP="00FC3F22">
            <w:pPr>
              <w:pStyle w:val="Textbody"/>
              <w:rPr>
                <w:rFonts w:ascii="Courier New" w:hAnsi="Courier New" w:cs="Courier New"/>
                <w:b w:val="0"/>
                <w:bCs w:val="0"/>
                <w:kern w:val="0"/>
                <w:sz w:val="18"/>
                <w:szCs w:val="18"/>
              </w:rPr>
            </w:pPr>
            <w:proofErr w:type="spellStart"/>
            <w:r w:rsidRPr="00876B87">
              <w:rPr>
                <w:rFonts w:ascii="Courier New" w:hAnsi="Courier New" w:cs="Courier New"/>
                <w:b w:val="0"/>
                <w:bCs w:val="0"/>
                <w:sz w:val="18"/>
                <w:szCs w:val="18"/>
              </w:rPr>
              <w:t>DerivationType.yaml</w:t>
            </w:r>
            <w:proofErr w:type="spellEnd"/>
          </w:p>
        </w:tc>
        <w:tc>
          <w:tcPr>
            <w:tcW w:w="7678" w:type="dxa"/>
          </w:tcPr>
          <w:p w14:paraId="49E9BEE9" w14:textId="6A288C2A" w:rsidR="000104BF" w:rsidRPr="00876B87"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46" w:history="1">
              <w:r w:rsidR="001012E0" w:rsidRPr="0035424F">
                <w:rPr>
                  <w:rStyle w:val="Hyperlink"/>
                  <w:rFonts w:ascii="Courier New" w:hAnsi="Courier New" w:cs="Courier New"/>
                  <w:sz w:val="16"/>
                  <w:szCs w:val="16"/>
                  <w:lang w:val="sv-SE"/>
                </w:rPr>
                <w:t>https://www.omg.org/spec/API4KP/20210201/taxonomy/DerivationRelType/DerivationType.yaml</w:t>
              </w:r>
            </w:hyperlink>
          </w:p>
        </w:tc>
      </w:tr>
      <w:tr w:rsidR="000104BF" w:rsidRPr="002E0044" w14:paraId="6885FB68"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6B026E08" w14:textId="1DCED998" w:rsidR="000104BF" w:rsidRPr="00876B87" w:rsidRDefault="00876B87" w:rsidP="00FC3F22">
            <w:pPr>
              <w:pStyle w:val="Textbody"/>
              <w:rPr>
                <w:rFonts w:ascii="Courier New" w:hAnsi="Courier New" w:cs="Courier New"/>
                <w:b w:val="0"/>
                <w:bCs w:val="0"/>
                <w:kern w:val="0"/>
                <w:sz w:val="18"/>
                <w:szCs w:val="18"/>
              </w:rPr>
            </w:pPr>
            <w:proofErr w:type="spellStart"/>
            <w:proofErr w:type="gramStart"/>
            <w:r w:rsidRPr="00876B87">
              <w:rPr>
                <w:rFonts w:ascii="Courier New" w:hAnsi="Courier New" w:cs="Courier New"/>
                <w:b w:val="0"/>
                <w:bCs w:val="0"/>
                <w:sz w:val="18"/>
                <w:szCs w:val="18"/>
              </w:rPr>
              <w:t>Language.series.yaml</w:t>
            </w:r>
            <w:proofErr w:type="spellEnd"/>
            <w:proofErr w:type="gramEnd"/>
          </w:p>
        </w:tc>
        <w:tc>
          <w:tcPr>
            <w:tcW w:w="7678" w:type="dxa"/>
          </w:tcPr>
          <w:p w14:paraId="57440BCF" w14:textId="1E820F6F" w:rsidR="000104BF" w:rsidRPr="00876B87"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47" w:history="1">
              <w:r w:rsidR="00DE5C92" w:rsidRPr="0035424F">
                <w:rPr>
                  <w:rStyle w:val="Hyperlink"/>
                  <w:rFonts w:ascii="Courier New" w:hAnsi="Courier New" w:cs="Courier New"/>
                  <w:sz w:val="16"/>
                  <w:szCs w:val="16"/>
                  <w:lang w:val="sv-SE"/>
                </w:rPr>
                <w:t>https://www.omg.org/spec/API4KP/20210201/taxonomy/ISO639-2-LanguageCode/Language.series.yaml</w:t>
              </w:r>
            </w:hyperlink>
          </w:p>
        </w:tc>
      </w:tr>
      <w:tr w:rsidR="000104BF" w:rsidRPr="002E0044" w14:paraId="3005996D"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7D5B315A" w14:textId="5CA53EEB" w:rsidR="000104BF" w:rsidRPr="00876B87" w:rsidRDefault="00876B87" w:rsidP="00FC3F22">
            <w:pPr>
              <w:pStyle w:val="Textbody"/>
              <w:rPr>
                <w:rFonts w:ascii="Courier New" w:hAnsi="Courier New" w:cs="Courier New"/>
                <w:b w:val="0"/>
                <w:bCs w:val="0"/>
                <w:kern w:val="0"/>
                <w:sz w:val="18"/>
                <w:szCs w:val="18"/>
              </w:rPr>
            </w:pPr>
            <w:proofErr w:type="spellStart"/>
            <w:r w:rsidRPr="00876B87">
              <w:rPr>
                <w:rFonts w:ascii="Courier New" w:hAnsi="Courier New" w:cs="Courier New"/>
                <w:b w:val="0"/>
                <w:bCs w:val="0"/>
                <w:sz w:val="18"/>
                <w:szCs w:val="18"/>
              </w:rPr>
              <w:t>Language.yaml</w:t>
            </w:r>
            <w:proofErr w:type="spellEnd"/>
          </w:p>
        </w:tc>
        <w:tc>
          <w:tcPr>
            <w:tcW w:w="7678" w:type="dxa"/>
          </w:tcPr>
          <w:p w14:paraId="2E814375" w14:textId="39711451" w:rsidR="000104BF" w:rsidRPr="00876B87" w:rsidRDefault="00DE5C92"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r w:rsidRPr="00DE5C92">
              <w:rPr>
                <w:rStyle w:val="Hyperlink"/>
                <w:rFonts w:ascii="Courier New" w:hAnsi="Courier New" w:cs="Courier New"/>
                <w:sz w:val="16"/>
                <w:szCs w:val="16"/>
                <w:lang w:val="sv-SE"/>
              </w:rPr>
              <w:t>https://www.omg.org/spec/API4KP/20190201/taxonomy/ISO639-2-LanguageCode/Language.yaml</w:t>
            </w:r>
          </w:p>
        </w:tc>
      </w:tr>
      <w:tr w:rsidR="000104BF" w:rsidRPr="002E0044" w14:paraId="6D2B6992"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CEAD03C" w14:textId="7729E864" w:rsidR="000104BF" w:rsidRPr="00505604" w:rsidRDefault="00505604" w:rsidP="00FC3F22">
            <w:pPr>
              <w:pStyle w:val="Textbody"/>
              <w:rPr>
                <w:rFonts w:ascii="Courier New" w:hAnsi="Courier New" w:cs="Courier New"/>
                <w:b w:val="0"/>
                <w:bCs w:val="0"/>
                <w:kern w:val="0"/>
                <w:sz w:val="18"/>
                <w:szCs w:val="18"/>
              </w:rPr>
            </w:pPr>
            <w:proofErr w:type="spellStart"/>
            <w:proofErr w:type="gramStart"/>
            <w:r w:rsidRPr="00505604">
              <w:rPr>
                <w:rFonts w:ascii="Courier New" w:hAnsi="Courier New" w:cs="Courier New"/>
                <w:b w:val="0"/>
                <w:bCs w:val="0"/>
                <w:sz w:val="18"/>
                <w:szCs w:val="18"/>
              </w:rPr>
              <w:t>KnowledgeArtifactCategory.series.yaml</w:t>
            </w:r>
            <w:proofErr w:type="spellEnd"/>
            <w:proofErr w:type="gramEnd"/>
          </w:p>
        </w:tc>
        <w:tc>
          <w:tcPr>
            <w:tcW w:w="7678" w:type="dxa"/>
          </w:tcPr>
          <w:p w14:paraId="77435547" w14:textId="60C86823" w:rsidR="000104BF" w:rsidRPr="00505604"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48" w:history="1">
              <w:r w:rsidR="00505604" w:rsidRPr="00505604">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505604" w:rsidRPr="00505604">
                <w:rPr>
                  <w:rStyle w:val="Hyperlink"/>
                  <w:rFonts w:ascii="Courier New" w:hAnsi="Courier New" w:cs="Courier New"/>
                  <w:sz w:val="16"/>
                  <w:szCs w:val="16"/>
                  <w:lang w:val="sv-SE"/>
                </w:rPr>
                <w:t>/taxonomy/KnowledgeArtifactCategory/KnowledgeArtifactCategory.series.yaml</w:t>
              </w:r>
            </w:hyperlink>
          </w:p>
        </w:tc>
      </w:tr>
      <w:tr w:rsidR="001012E0" w:rsidRPr="002E0044" w14:paraId="3725EA9A"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1D409503" w14:textId="43198AD9" w:rsidR="001012E0" w:rsidRPr="00505604" w:rsidRDefault="001012E0" w:rsidP="001012E0">
            <w:pPr>
              <w:pStyle w:val="Textbody"/>
              <w:rPr>
                <w:rFonts w:ascii="Courier New" w:hAnsi="Courier New" w:cs="Courier New"/>
                <w:b w:val="0"/>
                <w:bCs w:val="0"/>
                <w:sz w:val="18"/>
                <w:szCs w:val="18"/>
              </w:rPr>
            </w:pPr>
            <w:proofErr w:type="spellStart"/>
            <w:r w:rsidRPr="00505604">
              <w:rPr>
                <w:rFonts w:ascii="Courier New" w:hAnsi="Courier New" w:cs="Courier New"/>
                <w:b w:val="0"/>
                <w:bCs w:val="0"/>
                <w:sz w:val="18"/>
                <w:szCs w:val="18"/>
              </w:rPr>
              <w:lastRenderedPageBreak/>
              <w:t>KnowledgeArtifactCategory.yaml</w:t>
            </w:r>
            <w:proofErr w:type="spellEnd"/>
          </w:p>
        </w:tc>
        <w:tc>
          <w:tcPr>
            <w:tcW w:w="7678" w:type="dxa"/>
          </w:tcPr>
          <w:p w14:paraId="51A1617D" w14:textId="66EF33FA" w:rsidR="001012E0" w:rsidRDefault="00D50869" w:rsidP="001012E0">
            <w:pPr>
              <w:pStyle w:val="Textbody"/>
              <w:cnfStyle w:val="000000000000" w:firstRow="0" w:lastRow="0" w:firstColumn="0" w:lastColumn="0" w:oddVBand="0" w:evenVBand="0" w:oddHBand="0" w:evenHBand="0" w:firstRowFirstColumn="0" w:firstRowLastColumn="0" w:lastRowFirstColumn="0" w:lastRowLastColumn="0"/>
            </w:pPr>
            <w:hyperlink r:id="rId149" w:history="1">
              <w:r w:rsidR="001012E0" w:rsidRPr="0035424F">
                <w:rPr>
                  <w:rStyle w:val="Hyperlink"/>
                  <w:rFonts w:ascii="Courier New" w:hAnsi="Courier New" w:cs="Courier New"/>
                  <w:sz w:val="16"/>
                  <w:szCs w:val="16"/>
                  <w:lang w:val="sv-SE"/>
                </w:rPr>
                <w:t>https://www.omg.org/spec/API4KP/20210201/taxonomy/KnowledgeArtifactCategory/KnowledgeArtifactCategory.yaml</w:t>
              </w:r>
            </w:hyperlink>
          </w:p>
        </w:tc>
      </w:tr>
      <w:tr w:rsidR="001012E0" w:rsidRPr="002E0044" w14:paraId="105CD8E6"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4149AC21" w14:textId="13398E45" w:rsidR="001012E0" w:rsidRPr="00505604" w:rsidRDefault="001012E0" w:rsidP="001012E0">
            <w:pPr>
              <w:pStyle w:val="Textbody"/>
              <w:rPr>
                <w:rFonts w:ascii="Courier New" w:hAnsi="Courier New" w:cs="Courier New"/>
                <w:b w:val="0"/>
                <w:bCs w:val="0"/>
                <w:kern w:val="0"/>
                <w:sz w:val="18"/>
                <w:szCs w:val="18"/>
              </w:rPr>
            </w:pPr>
            <w:proofErr w:type="spellStart"/>
            <w:proofErr w:type="gramStart"/>
            <w:r w:rsidRPr="00505604">
              <w:rPr>
                <w:rFonts w:ascii="Courier New" w:hAnsi="Courier New" w:cs="Courier New"/>
                <w:b w:val="0"/>
                <w:bCs w:val="0"/>
                <w:sz w:val="18"/>
                <w:szCs w:val="18"/>
              </w:rPr>
              <w:t>KnowledgeAssetCategory.series.yaml</w:t>
            </w:r>
            <w:proofErr w:type="spellEnd"/>
            <w:proofErr w:type="gramEnd"/>
          </w:p>
        </w:tc>
        <w:tc>
          <w:tcPr>
            <w:tcW w:w="7678" w:type="dxa"/>
          </w:tcPr>
          <w:p w14:paraId="425D4CEC" w14:textId="2AB6F5A3" w:rsidR="001012E0" w:rsidRPr="00505604" w:rsidRDefault="00D50869" w:rsidP="001012E0">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50" w:history="1">
              <w:r w:rsidR="001012E0" w:rsidRPr="00505604">
                <w:rPr>
                  <w:rStyle w:val="Hyperlink"/>
                  <w:rFonts w:ascii="Courier New" w:hAnsi="Courier New" w:cs="Courier New"/>
                  <w:sz w:val="16"/>
                  <w:szCs w:val="16"/>
                  <w:lang w:val="sv-SE"/>
                </w:rPr>
                <w:t>https://www.omg.org/spec/API4KP/</w:t>
              </w:r>
              <w:r w:rsidR="001012E0">
                <w:rPr>
                  <w:rStyle w:val="Hyperlink"/>
                  <w:rFonts w:ascii="Courier New" w:hAnsi="Courier New" w:cs="Courier New"/>
                  <w:sz w:val="16"/>
                  <w:szCs w:val="16"/>
                  <w:lang w:val="sv-SE"/>
                </w:rPr>
                <w:t>20210201</w:t>
              </w:r>
              <w:r w:rsidR="001012E0" w:rsidRPr="00505604">
                <w:rPr>
                  <w:rStyle w:val="Hyperlink"/>
                  <w:rFonts w:ascii="Courier New" w:hAnsi="Courier New" w:cs="Courier New"/>
                  <w:sz w:val="16"/>
                  <w:szCs w:val="16"/>
                  <w:lang w:val="sv-SE"/>
                </w:rPr>
                <w:t>/taxonomy/KnowledgeAssetCategory/KnowledgeAssetCategory.series.yaml</w:t>
              </w:r>
            </w:hyperlink>
          </w:p>
        </w:tc>
      </w:tr>
      <w:tr w:rsidR="001012E0" w:rsidRPr="002E0044" w14:paraId="63F25673"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5D9B73DE" w14:textId="2080635B" w:rsidR="001012E0" w:rsidRPr="00505604" w:rsidRDefault="001012E0" w:rsidP="001012E0">
            <w:pPr>
              <w:pStyle w:val="Textbody"/>
              <w:rPr>
                <w:rFonts w:ascii="Courier New" w:hAnsi="Courier New" w:cs="Courier New"/>
                <w:b w:val="0"/>
                <w:bCs w:val="0"/>
                <w:kern w:val="0"/>
                <w:sz w:val="18"/>
                <w:szCs w:val="18"/>
              </w:rPr>
            </w:pPr>
            <w:proofErr w:type="spellStart"/>
            <w:r w:rsidRPr="00505604">
              <w:rPr>
                <w:rFonts w:ascii="Courier New" w:hAnsi="Courier New" w:cs="Courier New"/>
                <w:b w:val="0"/>
                <w:bCs w:val="0"/>
                <w:sz w:val="18"/>
                <w:szCs w:val="18"/>
              </w:rPr>
              <w:t>KnowledgeAssetCategory.yaml</w:t>
            </w:r>
            <w:proofErr w:type="spellEnd"/>
          </w:p>
        </w:tc>
        <w:tc>
          <w:tcPr>
            <w:tcW w:w="7678" w:type="dxa"/>
          </w:tcPr>
          <w:p w14:paraId="2FB8E9E9" w14:textId="0E7B600F" w:rsidR="001012E0" w:rsidRPr="00505604" w:rsidRDefault="00D50869" w:rsidP="001012E0">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51" w:history="1">
              <w:r w:rsidR="001012E0" w:rsidRPr="0035424F">
                <w:rPr>
                  <w:rStyle w:val="Hyperlink"/>
                  <w:rFonts w:ascii="Courier New" w:hAnsi="Courier New" w:cs="Courier New"/>
                  <w:sz w:val="16"/>
                  <w:szCs w:val="16"/>
                  <w:lang w:val="sv-SE"/>
                </w:rPr>
                <w:t>https://www.omg.org/spec/API4KP/20210201/taxonomy/KnowledgeAssetCategory/KnowledgeAssetCategory.yaml</w:t>
              </w:r>
            </w:hyperlink>
          </w:p>
        </w:tc>
      </w:tr>
      <w:tr w:rsidR="001012E0" w:rsidRPr="002E0044" w14:paraId="68F16471"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64691CA6" w14:textId="7D581AEB" w:rsidR="001012E0" w:rsidRPr="00505604" w:rsidRDefault="001012E0" w:rsidP="001012E0">
            <w:pPr>
              <w:pStyle w:val="Textbody"/>
              <w:rPr>
                <w:rFonts w:ascii="Courier New" w:hAnsi="Courier New" w:cs="Courier New"/>
                <w:b w:val="0"/>
                <w:bCs w:val="0"/>
                <w:sz w:val="18"/>
                <w:szCs w:val="18"/>
              </w:rPr>
            </w:pPr>
            <w:proofErr w:type="spellStart"/>
            <w:proofErr w:type="gramStart"/>
            <w:r w:rsidRPr="00505604">
              <w:rPr>
                <w:rFonts w:ascii="Courier New" w:hAnsi="Courier New" w:cs="Courier New"/>
                <w:b w:val="0"/>
                <w:bCs w:val="0"/>
                <w:sz w:val="18"/>
                <w:szCs w:val="18"/>
              </w:rPr>
              <w:t>KnowledgeAssetType.series.yaml</w:t>
            </w:r>
            <w:proofErr w:type="spellEnd"/>
            <w:proofErr w:type="gramEnd"/>
          </w:p>
        </w:tc>
        <w:tc>
          <w:tcPr>
            <w:tcW w:w="7678" w:type="dxa"/>
          </w:tcPr>
          <w:p w14:paraId="2F7CFC8C" w14:textId="4EF5F99B" w:rsidR="001012E0" w:rsidRPr="00505604" w:rsidRDefault="00D50869" w:rsidP="001012E0">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52" w:history="1">
              <w:r w:rsidR="001012E0" w:rsidRPr="00505604">
                <w:rPr>
                  <w:rStyle w:val="Hyperlink"/>
                  <w:rFonts w:ascii="Courier New" w:hAnsi="Courier New" w:cs="Courier New"/>
                  <w:sz w:val="16"/>
                  <w:szCs w:val="16"/>
                  <w:lang w:val="sv-SE"/>
                </w:rPr>
                <w:t>https://www.omg.org/spec/API4KP/</w:t>
              </w:r>
              <w:r w:rsidR="001012E0">
                <w:rPr>
                  <w:rStyle w:val="Hyperlink"/>
                  <w:rFonts w:ascii="Courier New" w:hAnsi="Courier New" w:cs="Courier New"/>
                  <w:sz w:val="16"/>
                  <w:szCs w:val="16"/>
                  <w:lang w:val="sv-SE"/>
                </w:rPr>
                <w:t>20210201</w:t>
              </w:r>
              <w:r w:rsidR="001012E0" w:rsidRPr="00505604">
                <w:rPr>
                  <w:rStyle w:val="Hyperlink"/>
                  <w:rFonts w:ascii="Courier New" w:hAnsi="Courier New" w:cs="Courier New"/>
                  <w:sz w:val="16"/>
                  <w:szCs w:val="16"/>
                  <w:lang w:val="sv-SE"/>
                </w:rPr>
                <w:t>/taxonomy/KnowledgeAssetType/KnowledgeAssetType.series.yaml</w:t>
              </w:r>
            </w:hyperlink>
          </w:p>
        </w:tc>
      </w:tr>
      <w:tr w:rsidR="001012E0" w:rsidRPr="002E0044" w14:paraId="1879000B"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32E0A13C" w14:textId="65E2EFA9" w:rsidR="001012E0" w:rsidRPr="00505604" w:rsidRDefault="001012E0" w:rsidP="001012E0">
            <w:pPr>
              <w:pStyle w:val="Textbody"/>
              <w:rPr>
                <w:rFonts w:ascii="Courier New" w:hAnsi="Courier New" w:cs="Courier New"/>
                <w:b w:val="0"/>
                <w:bCs w:val="0"/>
                <w:sz w:val="18"/>
                <w:szCs w:val="18"/>
              </w:rPr>
            </w:pPr>
            <w:proofErr w:type="spellStart"/>
            <w:r w:rsidRPr="00505604">
              <w:rPr>
                <w:rFonts w:ascii="Courier New" w:hAnsi="Courier New" w:cs="Courier New"/>
                <w:b w:val="0"/>
                <w:bCs w:val="0"/>
                <w:sz w:val="18"/>
                <w:szCs w:val="18"/>
              </w:rPr>
              <w:t>KnowledgeAssetType.yaml</w:t>
            </w:r>
            <w:proofErr w:type="spellEnd"/>
          </w:p>
        </w:tc>
        <w:tc>
          <w:tcPr>
            <w:tcW w:w="7678" w:type="dxa"/>
          </w:tcPr>
          <w:p w14:paraId="6E965648" w14:textId="6A4F4143" w:rsidR="001012E0" w:rsidRPr="00505604" w:rsidRDefault="00D50869" w:rsidP="001012E0">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53" w:history="1">
              <w:r w:rsidR="00524AA6" w:rsidRPr="0035424F">
                <w:rPr>
                  <w:rStyle w:val="Hyperlink"/>
                  <w:rFonts w:ascii="Courier New" w:hAnsi="Courier New" w:cs="Courier New"/>
                  <w:sz w:val="16"/>
                  <w:szCs w:val="16"/>
                  <w:lang w:val="sv-SE"/>
                </w:rPr>
                <w:t>https://www.omg.org/spec/API4KP/20210201/taxonomy/KnowledgeAssetType/KnowledgeAssetType.yaml</w:t>
              </w:r>
            </w:hyperlink>
          </w:p>
        </w:tc>
      </w:tr>
      <w:tr w:rsidR="001012E0" w:rsidRPr="002E0044" w14:paraId="6A4A1357"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4CF7F0B" w14:textId="322FB0D3" w:rsidR="001012E0" w:rsidRPr="00505604" w:rsidRDefault="001012E0" w:rsidP="001012E0">
            <w:pPr>
              <w:pStyle w:val="Textbody"/>
              <w:rPr>
                <w:rFonts w:ascii="Courier New" w:hAnsi="Courier New" w:cs="Courier New"/>
                <w:b w:val="0"/>
                <w:bCs w:val="0"/>
                <w:sz w:val="18"/>
                <w:szCs w:val="18"/>
              </w:rPr>
            </w:pPr>
            <w:proofErr w:type="spellStart"/>
            <w:proofErr w:type="gramStart"/>
            <w:r w:rsidRPr="00505604">
              <w:rPr>
                <w:rFonts w:ascii="Courier New" w:hAnsi="Courier New" w:cs="Courier New"/>
                <w:b w:val="0"/>
                <w:bCs w:val="0"/>
                <w:sz w:val="18"/>
                <w:szCs w:val="18"/>
              </w:rPr>
              <w:t>KnowledgeProcessingOperation.series.yaml</w:t>
            </w:r>
            <w:proofErr w:type="spellEnd"/>
            <w:proofErr w:type="gramEnd"/>
          </w:p>
        </w:tc>
        <w:tc>
          <w:tcPr>
            <w:tcW w:w="7678" w:type="dxa"/>
          </w:tcPr>
          <w:p w14:paraId="47498397" w14:textId="54AAB8DB" w:rsidR="001012E0" w:rsidRPr="00505604" w:rsidRDefault="00D50869" w:rsidP="001012E0">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54" w:history="1">
              <w:r w:rsidR="00524AA6" w:rsidRPr="0035424F">
                <w:rPr>
                  <w:rStyle w:val="Hyperlink"/>
                  <w:rFonts w:ascii="Courier New" w:hAnsi="Courier New" w:cs="Courier New"/>
                  <w:sz w:val="16"/>
                  <w:szCs w:val="16"/>
                  <w:lang w:val="sv-SE"/>
                </w:rPr>
                <w:t>https://www.omg.org/spec/API4KP/20210201/taxonomy/KnowledgeProcessingOperations/KnowledgeProcessingOperation.series.yaml</w:t>
              </w:r>
            </w:hyperlink>
          </w:p>
        </w:tc>
      </w:tr>
      <w:tr w:rsidR="001012E0" w:rsidRPr="002E0044" w14:paraId="1AB2CED0"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7DB78889" w14:textId="74010F89" w:rsidR="001012E0" w:rsidRPr="00505604" w:rsidRDefault="001012E0" w:rsidP="001012E0">
            <w:pPr>
              <w:pStyle w:val="Textbody"/>
              <w:rPr>
                <w:rFonts w:ascii="Courier New" w:hAnsi="Courier New" w:cs="Courier New"/>
                <w:b w:val="0"/>
                <w:bCs w:val="0"/>
                <w:sz w:val="18"/>
                <w:szCs w:val="18"/>
              </w:rPr>
            </w:pPr>
            <w:proofErr w:type="spellStart"/>
            <w:r w:rsidRPr="00505604">
              <w:rPr>
                <w:rFonts w:ascii="Courier New" w:hAnsi="Courier New" w:cs="Courier New"/>
                <w:b w:val="0"/>
                <w:bCs w:val="0"/>
                <w:sz w:val="18"/>
                <w:szCs w:val="18"/>
              </w:rPr>
              <w:t>KnowledgeProcessingOperation.yaml</w:t>
            </w:r>
            <w:proofErr w:type="spellEnd"/>
          </w:p>
        </w:tc>
        <w:tc>
          <w:tcPr>
            <w:tcW w:w="7678" w:type="dxa"/>
          </w:tcPr>
          <w:p w14:paraId="04FDE124" w14:textId="36DD328E" w:rsidR="001012E0" w:rsidRPr="00505604" w:rsidRDefault="00D50869" w:rsidP="001012E0">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55" w:history="1">
              <w:r w:rsidR="00524AA6" w:rsidRPr="0035424F">
                <w:rPr>
                  <w:rStyle w:val="Hyperlink"/>
                  <w:rFonts w:ascii="Courier New" w:hAnsi="Courier New" w:cs="Courier New"/>
                  <w:sz w:val="16"/>
                  <w:szCs w:val="16"/>
                  <w:lang w:val="sv-SE"/>
                </w:rPr>
                <w:t>https://www.omg.org/spec/API4KP/20210201/taxonomy/KnowledgeProcessingOperations/KnowledgeProcessingOperation.yaml</w:t>
              </w:r>
            </w:hyperlink>
          </w:p>
        </w:tc>
      </w:tr>
      <w:tr w:rsidR="001012E0" w:rsidRPr="002E0044" w14:paraId="2A506BE3"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5B82521" w14:textId="6992DE6C" w:rsidR="001012E0" w:rsidRPr="00505604" w:rsidRDefault="001012E0" w:rsidP="001012E0">
            <w:pPr>
              <w:pStyle w:val="Textbody"/>
              <w:rPr>
                <w:rFonts w:ascii="Courier New" w:hAnsi="Courier New" w:cs="Courier New"/>
                <w:b w:val="0"/>
                <w:bCs w:val="0"/>
                <w:sz w:val="18"/>
                <w:szCs w:val="18"/>
              </w:rPr>
            </w:pPr>
            <w:proofErr w:type="spellStart"/>
            <w:proofErr w:type="gramStart"/>
            <w:r w:rsidRPr="00505604">
              <w:rPr>
                <w:rFonts w:ascii="Courier New" w:hAnsi="Courier New" w:cs="Courier New"/>
                <w:b w:val="0"/>
                <w:bCs w:val="0"/>
                <w:sz w:val="18"/>
                <w:szCs w:val="18"/>
              </w:rPr>
              <w:t>KnowledgeProcessingTechnique.series.yaml</w:t>
            </w:r>
            <w:proofErr w:type="spellEnd"/>
            <w:proofErr w:type="gramEnd"/>
          </w:p>
        </w:tc>
        <w:tc>
          <w:tcPr>
            <w:tcW w:w="7678" w:type="dxa"/>
          </w:tcPr>
          <w:p w14:paraId="5475126B" w14:textId="45504485" w:rsidR="001012E0" w:rsidRPr="00505604" w:rsidRDefault="00D50869" w:rsidP="001012E0">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56" w:history="1">
              <w:r w:rsidR="001012E0" w:rsidRPr="00505604">
                <w:rPr>
                  <w:rStyle w:val="Hyperlink"/>
                  <w:rFonts w:ascii="Courier New" w:hAnsi="Courier New" w:cs="Courier New"/>
                  <w:sz w:val="16"/>
                  <w:szCs w:val="16"/>
                  <w:lang w:val="sv-SE"/>
                </w:rPr>
                <w:t>https://www.omg.org/spec/API4KP/</w:t>
              </w:r>
              <w:r w:rsidR="001012E0">
                <w:rPr>
                  <w:rStyle w:val="Hyperlink"/>
                  <w:rFonts w:ascii="Courier New" w:hAnsi="Courier New" w:cs="Courier New"/>
                  <w:sz w:val="16"/>
                  <w:szCs w:val="16"/>
                  <w:lang w:val="sv-SE"/>
                </w:rPr>
                <w:t>20210201</w:t>
              </w:r>
              <w:r w:rsidR="001012E0" w:rsidRPr="00505604">
                <w:rPr>
                  <w:rStyle w:val="Hyperlink"/>
                  <w:rFonts w:ascii="Courier New" w:hAnsi="Courier New" w:cs="Courier New"/>
                  <w:sz w:val="16"/>
                  <w:szCs w:val="16"/>
                  <w:lang w:val="sv-SE"/>
                </w:rPr>
                <w:t>/taxonomy/KnowledgeProcessingTechnique/KnowledgeProcessingTechnique.series.yaml</w:t>
              </w:r>
            </w:hyperlink>
          </w:p>
        </w:tc>
      </w:tr>
      <w:tr w:rsidR="001012E0" w:rsidRPr="002E0044" w14:paraId="16F56187"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7C6818EC" w14:textId="28B36BAE" w:rsidR="001012E0" w:rsidRPr="00505604" w:rsidRDefault="001012E0" w:rsidP="001012E0">
            <w:pPr>
              <w:pStyle w:val="Textbody"/>
              <w:rPr>
                <w:rFonts w:ascii="Courier New" w:hAnsi="Courier New" w:cs="Courier New"/>
                <w:b w:val="0"/>
                <w:bCs w:val="0"/>
                <w:sz w:val="18"/>
                <w:szCs w:val="18"/>
              </w:rPr>
            </w:pPr>
            <w:proofErr w:type="spellStart"/>
            <w:r w:rsidRPr="00505604">
              <w:rPr>
                <w:rFonts w:ascii="Courier New" w:hAnsi="Courier New" w:cs="Courier New"/>
                <w:b w:val="0"/>
                <w:bCs w:val="0"/>
                <w:sz w:val="18"/>
                <w:szCs w:val="18"/>
              </w:rPr>
              <w:t>KnowledgeProcessingTechnique.yaml</w:t>
            </w:r>
            <w:proofErr w:type="spellEnd"/>
          </w:p>
        </w:tc>
        <w:tc>
          <w:tcPr>
            <w:tcW w:w="7678" w:type="dxa"/>
          </w:tcPr>
          <w:p w14:paraId="4091083A" w14:textId="4E7545C9" w:rsidR="001012E0" w:rsidRPr="00505604" w:rsidRDefault="00D50869" w:rsidP="001012E0">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57" w:history="1">
              <w:r w:rsidR="00EC32D8" w:rsidRPr="0035424F">
                <w:rPr>
                  <w:rStyle w:val="Hyperlink"/>
                  <w:rFonts w:ascii="Courier New" w:hAnsi="Courier New" w:cs="Courier New"/>
                  <w:sz w:val="16"/>
                  <w:szCs w:val="16"/>
                  <w:lang w:val="sv-SE"/>
                </w:rPr>
                <w:t>https://www.omg.org/spec/API4KP/20210201/taxonomy/KnowledgeProcessingTechnique/KnowledgeProcessingTechnique.yaml</w:t>
              </w:r>
            </w:hyperlink>
          </w:p>
        </w:tc>
      </w:tr>
      <w:tr w:rsidR="00EC32D8" w:rsidRPr="002E0044" w14:paraId="5AA5EBAC"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70BB0E6D" w14:textId="77777777" w:rsidR="00EC32D8" w:rsidRPr="00505604" w:rsidRDefault="00EC32D8" w:rsidP="008556FD">
            <w:pPr>
              <w:pStyle w:val="Textbody"/>
              <w:rPr>
                <w:rFonts w:ascii="Courier New" w:hAnsi="Courier New" w:cs="Courier New"/>
                <w:b w:val="0"/>
                <w:bCs w:val="0"/>
                <w:sz w:val="18"/>
                <w:szCs w:val="18"/>
              </w:rPr>
            </w:pPr>
            <w:proofErr w:type="spellStart"/>
            <w:proofErr w:type="gramStart"/>
            <w:r w:rsidRPr="00505604">
              <w:rPr>
                <w:rFonts w:ascii="Courier New" w:hAnsi="Courier New" w:cs="Courier New"/>
                <w:b w:val="0"/>
                <w:bCs w:val="0"/>
                <w:sz w:val="18"/>
                <w:szCs w:val="18"/>
              </w:rPr>
              <w:t>KnowledgeRepresentationLanguage.series.yaml</w:t>
            </w:r>
            <w:proofErr w:type="spellEnd"/>
            <w:proofErr w:type="gramEnd"/>
          </w:p>
        </w:tc>
        <w:tc>
          <w:tcPr>
            <w:tcW w:w="7678" w:type="dxa"/>
          </w:tcPr>
          <w:p w14:paraId="532557CB" w14:textId="3C3F1E43" w:rsidR="00EC32D8" w:rsidRPr="00505604"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58" w:history="1">
              <w:r w:rsidR="00EC32D8" w:rsidRPr="0035424F">
                <w:rPr>
                  <w:rStyle w:val="Hyperlink"/>
                  <w:rFonts w:ascii="Courier New" w:hAnsi="Courier New" w:cs="Courier New"/>
                  <w:sz w:val="16"/>
                  <w:szCs w:val="16"/>
                  <w:lang w:val="sv-SE"/>
                </w:rPr>
                <w:t>https://www.omg.org/spec/API4KP/20210201/taxonomy/KnowledgeRepresentationLanguage/KnowledgeRepresentationLanguage.series.yaml</w:t>
              </w:r>
            </w:hyperlink>
          </w:p>
        </w:tc>
      </w:tr>
      <w:tr w:rsidR="00EC32D8" w:rsidRPr="002E0044" w14:paraId="52EB2BEC"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0F95D520" w14:textId="72D5A6D5" w:rsidR="00EC32D8" w:rsidRPr="00505604" w:rsidRDefault="00EC32D8" w:rsidP="008556FD">
            <w:pPr>
              <w:pStyle w:val="Textbody"/>
              <w:rPr>
                <w:rFonts w:ascii="Courier New" w:hAnsi="Courier New" w:cs="Courier New"/>
                <w:b w:val="0"/>
                <w:bCs w:val="0"/>
                <w:sz w:val="18"/>
                <w:szCs w:val="18"/>
              </w:rPr>
            </w:pPr>
            <w:proofErr w:type="spellStart"/>
            <w:r w:rsidRPr="00505604">
              <w:rPr>
                <w:rFonts w:ascii="Courier New" w:hAnsi="Courier New" w:cs="Courier New"/>
                <w:b w:val="0"/>
                <w:bCs w:val="0"/>
                <w:sz w:val="18"/>
                <w:szCs w:val="18"/>
              </w:rPr>
              <w:t>KnowledgeRepresentationLanguage.yaml</w:t>
            </w:r>
            <w:proofErr w:type="spellEnd"/>
          </w:p>
        </w:tc>
        <w:tc>
          <w:tcPr>
            <w:tcW w:w="7678" w:type="dxa"/>
          </w:tcPr>
          <w:p w14:paraId="021DF922" w14:textId="429EA53E" w:rsidR="00EC32D8" w:rsidRPr="00505604"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59" w:history="1">
              <w:r w:rsidR="00D77480" w:rsidRPr="0035424F">
                <w:rPr>
                  <w:rStyle w:val="Hyperlink"/>
                  <w:rFonts w:ascii="Courier New" w:hAnsi="Courier New" w:cs="Courier New"/>
                  <w:sz w:val="16"/>
                  <w:szCs w:val="16"/>
                  <w:lang w:val="sv-SE"/>
                </w:rPr>
                <w:t>https://www.omg.org/spec/API4KP/20210201/taxonomy/KnowledgeRepresentationLanguage/KnowledgeRepresentationLanguage.yaml</w:t>
              </w:r>
            </w:hyperlink>
          </w:p>
        </w:tc>
      </w:tr>
      <w:tr w:rsidR="00D77480" w:rsidRPr="002E0044" w14:paraId="045C1C4A"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59B8440" w14:textId="77777777" w:rsidR="00D77480" w:rsidRPr="00505604" w:rsidRDefault="00D77480" w:rsidP="008556FD">
            <w:pPr>
              <w:pStyle w:val="Textbody"/>
              <w:rPr>
                <w:rFonts w:ascii="Courier New" w:hAnsi="Courier New" w:cs="Courier New"/>
                <w:b w:val="0"/>
                <w:bCs w:val="0"/>
                <w:sz w:val="18"/>
                <w:szCs w:val="18"/>
              </w:rPr>
            </w:pPr>
            <w:proofErr w:type="spellStart"/>
            <w:proofErr w:type="gramStart"/>
            <w:r w:rsidRPr="00505604">
              <w:rPr>
                <w:rFonts w:ascii="Courier New" w:hAnsi="Courier New" w:cs="Courier New"/>
                <w:b w:val="0"/>
                <w:bCs w:val="0"/>
                <w:sz w:val="18"/>
                <w:szCs w:val="18"/>
              </w:rPr>
              <w:t>KnowledgeRepresentationLanguageProfile.series.yaml</w:t>
            </w:r>
            <w:proofErr w:type="spellEnd"/>
            <w:proofErr w:type="gramEnd"/>
          </w:p>
        </w:tc>
        <w:tc>
          <w:tcPr>
            <w:tcW w:w="7678" w:type="dxa"/>
          </w:tcPr>
          <w:p w14:paraId="0A2D3BCF" w14:textId="502971ED" w:rsidR="00D77480" w:rsidRPr="00505604"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60" w:history="1">
              <w:r w:rsidR="00D77480" w:rsidRPr="0035424F">
                <w:rPr>
                  <w:rStyle w:val="Hyperlink"/>
                  <w:rFonts w:ascii="Courier New" w:hAnsi="Courier New" w:cs="Courier New"/>
                  <w:sz w:val="16"/>
                  <w:szCs w:val="16"/>
                  <w:lang w:val="sv-SE"/>
                </w:rPr>
                <w:t>https://www.omg.org/spec/API4KP/20210201/taxonomy/KnowledgeRepresentationLanguageProfile/KnowledgeRepresentationLanguageProfile.series.yaml</w:t>
              </w:r>
            </w:hyperlink>
          </w:p>
        </w:tc>
      </w:tr>
      <w:tr w:rsidR="00D77480" w:rsidRPr="002E0044" w14:paraId="7774A979"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6E137D44" w14:textId="452DDBE4" w:rsidR="00D77480" w:rsidRPr="00505604" w:rsidRDefault="00D77480" w:rsidP="008556FD">
            <w:pPr>
              <w:pStyle w:val="Textbody"/>
              <w:rPr>
                <w:rFonts w:ascii="Courier New" w:hAnsi="Courier New" w:cs="Courier New"/>
                <w:b w:val="0"/>
                <w:bCs w:val="0"/>
                <w:sz w:val="18"/>
                <w:szCs w:val="18"/>
              </w:rPr>
            </w:pPr>
            <w:proofErr w:type="spellStart"/>
            <w:r w:rsidRPr="00505604">
              <w:rPr>
                <w:rFonts w:ascii="Courier New" w:hAnsi="Courier New" w:cs="Courier New"/>
                <w:b w:val="0"/>
                <w:bCs w:val="0"/>
                <w:sz w:val="18"/>
                <w:szCs w:val="18"/>
              </w:rPr>
              <w:t>KnowledgeRepresentationLanguageProfile.yaml</w:t>
            </w:r>
            <w:proofErr w:type="spellEnd"/>
          </w:p>
        </w:tc>
        <w:tc>
          <w:tcPr>
            <w:tcW w:w="7678" w:type="dxa"/>
          </w:tcPr>
          <w:p w14:paraId="7CB99ACD" w14:textId="2E0D2D54" w:rsidR="00D77480" w:rsidRPr="00505604"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61" w:history="1">
              <w:r w:rsidR="00D77480" w:rsidRPr="0035424F">
                <w:rPr>
                  <w:rStyle w:val="Hyperlink"/>
                  <w:rFonts w:ascii="Courier New" w:hAnsi="Courier New" w:cs="Courier New"/>
                  <w:sz w:val="16"/>
                  <w:szCs w:val="16"/>
                  <w:lang w:val="sv-SE"/>
                </w:rPr>
                <w:t>https://www.omg.org/spec/API4KP/20210201/taxonomy/KRProfile/KnowledgeRepresentationLanguageProfile.yaml</w:t>
              </w:r>
            </w:hyperlink>
          </w:p>
        </w:tc>
      </w:tr>
      <w:tr w:rsidR="00D77480" w:rsidRPr="002E0044" w14:paraId="721BD42A"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6155388" w14:textId="77777777" w:rsidR="00D77480" w:rsidRPr="00CC23F0" w:rsidRDefault="00D77480" w:rsidP="008556FD">
            <w:pPr>
              <w:pStyle w:val="Textbody"/>
              <w:rPr>
                <w:rFonts w:ascii="Courier New" w:hAnsi="Courier New" w:cs="Courier New"/>
                <w:b w:val="0"/>
                <w:bCs w:val="0"/>
                <w:sz w:val="18"/>
                <w:szCs w:val="18"/>
              </w:rPr>
            </w:pPr>
            <w:proofErr w:type="spellStart"/>
            <w:proofErr w:type="gramStart"/>
            <w:r w:rsidRPr="00CC23F0">
              <w:rPr>
                <w:rFonts w:ascii="Courier New" w:hAnsi="Courier New" w:cs="Courier New"/>
                <w:b w:val="0"/>
                <w:bCs w:val="0"/>
                <w:sz w:val="18"/>
                <w:szCs w:val="18"/>
              </w:rPr>
              <w:t>KnowledgeRepresentationLanguageRole.series.yaml</w:t>
            </w:r>
            <w:proofErr w:type="spellEnd"/>
            <w:proofErr w:type="gramEnd"/>
          </w:p>
        </w:tc>
        <w:tc>
          <w:tcPr>
            <w:tcW w:w="7678" w:type="dxa"/>
          </w:tcPr>
          <w:p w14:paraId="1B324207" w14:textId="7711EB17" w:rsidR="00D77480" w:rsidRPr="00CC23F0"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62" w:history="1">
              <w:r w:rsidR="00D77480" w:rsidRPr="0035424F">
                <w:rPr>
                  <w:rStyle w:val="Hyperlink"/>
                  <w:rFonts w:ascii="Courier New" w:hAnsi="Courier New" w:cs="Courier New"/>
                  <w:sz w:val="16"/>
                  <w:szCs w:val="16"/>
                  <w:lang w:val="sv-SE"/>
                </w:rPr>
                <w:t>https://www.omg.org/spec/API4KP/20210201/taxonomy/KnowledgeRepresentationLanguageRole/KnowledgeRepresentationLanguageRole.series.yaml</w:t>
              </w:r>
            </w:hyperlink>
          </w:p>
        </w:tc>
      </w:tr>
      <w:tr w:rsidR="00D77480" w:rsidRPr="002E0044" w14:paraId="4736FC55"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30A7565B" w14:textId="0AEA92D5" w:rsidR="00D77480" w:rsidRPr="00CC23F0" w:rsidRDefault="00D77480" w:rsidP="008556FD">
            <w:pPr>
              <w:pStyle w:val="Textbody"/>
              <w:rPr>
                <w:rFonts w:ascii="Courier New" w:hAnsi="Courier New" w:cs="Courier New"/>
                <w:b w:val="0"/>
                <w:bCs w:val="0"/>
                <w:sz w:val="18"/>
                <w:szCs w:val="18"/>
              </w:rPr>
            </w:pPr>
            <w:proofErr w:type="spellStart"/>
            <w:r w:rsidRPr="00CC23F0">
              <w:rPr>
                <w:rFonts w:ascii="Courier New" w:hAnsi="Courier New" w:cs="Courier New"/>
                <w:b w:val="0"/>
                <w:bCs w:val="0"/>
                <w:sz w:val="18"/>
                <w:szCs w:val="18"/>
              </w:rPr>
              <w:t>KnowledgeRepresentationLanguageRole.yaml</w:t>
            </w:r>
            <w:proofErr w:type="spellEnd"/>
          </w:p>
        </w:tc>
        <w:tc>
          <w:tcPr>
            <w:tcW w:w="7678" w:type="dxa"/>
          </w:tcPr>
          <w:p w14:paraId="1EA8A7B8" w14:textId="21740962" w:rsidR="00D77480" w:rsidRPr="00CC23F0"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63" w:history="1">
              <w:r w:rsidR="007C6326" w:rsidRPr="0035424F">
                <w:rPr>
                  <w:rStyle w:val="Hyperlink"/>
                  <w:rFonts w:ascii="Courier New" w:hAnsi="Courier New" w:cs="Courier New"/>
                  <w:sz w:val="16"/>
                  <w:szCs w:val="16"/>
                  <w:lang w:val="sv-SE"/>
                </w:rPr>
                <w:t>https://www.omg.org/spec/API4KP/20210201/taxonomy/KnowledgeRepresentationLanguageRole/KnowledgeRepresentationLanguageRole.yaml</w:t>
              </w:r>
            </w:hyperlink>
          </w:p>
        </w:tc>
      </w:tr>
      <w:tr w:rsidR="007C6326" w:rsidRPr="002E0044" w14:paraId="341C0129"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846BB70" w14:textId="77777777" w:rsidR="007C6326" w:rsidRPr="00CC23F0" w:rsidRDefault="007C6326" w:rsidP="008556FD">
            <w:pPr>
              <w:pStyle w:val="Textbody"/>
              <w:rPr>
                <w:rFonts w:ascii="Courier New" w:hAnsi="Courier New" w:cs="Courier New"/>
                <w:b w:val="0"/>
                <w:bCs w:val="0"/>
                <w:sz w:val="18"/>
                <w:szCs w:val="18"/>
              </w:rPr>
            </w:pPr>
            <w:proofErr w:type="spellStart"/>
            <w:proofErr w:type="gramStart"/>
            <w:r w:rsidRPr="00CC23F0">
              <w:rPr>
                <w:rFonts w:ascii="Courier New" w:hAnsi="Courier New" w:cs="Courier New"/>
                <w:b w:val="0"/>
                <w:bCs w:val="0"/>
                <w:sz w:val="18"/>
                <w:szCs w:val="18"/>
              </w:rPr>
              <w:t>KnowledgeRepresentationLanguageSerialization.series.yaml</w:t>
            </w:r>
            <w:proofErr w:type="spellEnd"/>
            <w:proofErr w:type="gramEnd"/>
          </w:p>
        </w:tc>
        <w:tc>
          <w:tcPr>
            <w:tcW w:w="7678" w:type="dxa"/>
          </w:tcPr>
          <w:p w14:paraId="3C917AAD" w14:textId="287BE8FF" w:rsidR="007C6326" w:rsidRPr="00CC23F0"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64" w:history="1">
              <w:r w:rsidR="007C6326" w:rsidRPr="0035424F">
                <w:rPr>
                  <w:rStyle w:val="Hyperlink"/>
                  <w:rFonts w:ascii="Courier New" w:hAnsi="Courier New" w:cs="Courier New"/>
                  <w:sz w:val="16"/>
                  <w:szCs w:val="16"/>
                  <w:lang w:val="sv-SE"/>
                </w:rPr>
                <w:t>https://www.omg.org/spec/API4KP/20210201/taxonomy/KnowledgeRepresentationLanguageSerialization/KnowledgeRepresentationLanguageSerialization.series.yaml</w:t>
              </w:r>
            </w:hyperlink>
          </w:p>
        </w:tc>
      </w:tr>
      <w:tr w:rsidR="007C6326" w:rsidRPr="002E0044" w14:paraId="5B78D75E"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31655238" w14:textId="3D809043" w:rsidR="007C6326" w:rsidRPr="00CC23F0" w:rsidRDefault="007C6326" w:rsidP="008556FD">
            <w:pPr>
              <w:pStyle w:val="Textbody"/>
              <w:rPr>
                <w:rFonts w:ascii="Courier New" w:hAnsi="Courier New" w:cs="Courier New"/>
                <w:b w:val="0"/>
                <w:bCs w:val="0"/>
                <w:sz w:val="18"/>
                <w:szCs w:val="18"/>
              </w:rPr>
            </w:pPr>
            <w:proofErr w:type="spellStart"/>
            <w:r w:rsidRPr="00CC23F0">
              <w:rPr>
                <w:rFonts w:ascii="Courier New" w:hAnsi="Courier New" w:cs="Courier New"/>
                <w:b w:val="0"/>
                <w:bCs w:val="0"/>
                <w:sz w:val="18"/>
                <w:szCs w:val="18"/>
              </w:rPr>
              <w:t>KnowledgeRepresentationLanguageSerialization.yaml</w:t>
            </w:r>
            <w:proofErr w:type="spellEnd"/>
          </w:p>
        </w:tc>
        <w:tc>
          <w:tcPr>
            <w:tcW w:w="7678" w:type="dxa"/>
          </w:tcPr>
          <w:p w14:paraId="170FFD65" w14:textId="67B6BC38" w:rsidR="007C6326" w:rsidRPr="00CC23F0"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65" w:history="1">
              <w:r w:rsidR="007C6326" w:rsidRPr="0035424F">
                <w:rPr>
                  <w:rStyle w:val="Hyperlink"/>
                  <w:rFonts w:ascii="Courier New" w:hAnsi="Courier New" w:cs="Courier New"/>
                  <w:sz w:val="16"/>
                  <w:szCs w:val="16"/>
                  <w:lang w:val="sv-SE"/>
                </w:rPr>
                <w:t>https://www.omg.org/spec/API4KP/20210201/taxonomy/KnowledgeRepresentationLanguageSerialization/KnowledgeRepresentationLanguageSerialization.yaml</w:t>
              </w:r>
            </w:hyperlink>
          </w:p>
        </w:tc>
      </w:tr>
      <w:tr w:rsidR="00C31896" w:rsidRPr="002E0044" w14:paraId="27EF7712"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094F056E" w14:textId="77777777" w:rsidR="00C31896" w:rsidRPr="00CC23F0" w:rsidRDefault="00C31896" w:rsidP="008556FD">
            <w:pPr>
              <w:pStyle w:val="Textbody"/>
              <w:rPr>
                <w:rFonts w:ascii="Courier New" w:hAnsi="Courier New" w:cs="Courier New"/>
                <w:b w:val="0"/>
                <w:bCs w:val="0"/>
                <w:sz w:val="18"/>
                <w:szCs w:val="18"/>
              </w:rPr>
            </w:pPr>
            <w:proofErr w:type="spellStart"/>
            <w:proofErr w:type="gramStart"/>
            <w:r w:rsidRPr="00CC23F0">
              <w:rPr>
                <w:rFonts w:ascii="Courier New" w:hAnsi="Courier New" w:cs="Courier New"/>
                <w:b w:val="0"/>
                <w:bCs w:val="0"/>
                <w:sz w:val="18"/>
                <w:szCs w:val="18"/>
              </w:rPr>
              <w:t>Lexicon.series.yaml</w:t>
            </w:r>
            <w:proofErr w:type="spellEnd"/>
            <w:proofErr w:type="gramEnd"/>
          </w:p>
        </w:tc>
        <w:tc>
          <w:tcPr>
            <w:tcW w:w="7678" w:type="dxa"/>
          </w:tcPr>
          <w:p w14:paraId="378FEFCE" w14:textId="77777777" w:rsidR="00C31896" w:rsidRPr="00CC23F0"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66" w:history="1">
              <w:r w:rsidR="00C31896" w:rsidRPr="00CC23F0">
                <w:rPr>
                  <w:rStyle w:val="Hyperlink"/>
                  <w:rFonts w:ascii="Courier New" w:hAnsi="Courier New" w:cs="Courier New"/>
                  <w:sz w:val="16"/>
                  <w:szCs w:val="16"/>
                  <w:lang w:val="sv-SE"/>
                </w:rPr>
                <w:t>https://www.omg.org/spec/API4KP/</w:t>
              </w:r>
              <w:r w:rsidR="00C31896">
                <w:rPr>
                  <w:rStyle w:val="Hyperlink"/>
                  <w:rFonts w:ascii="Courier New" w:hAnsi="Courier New" w:cs="Courier New"/>
                  <w:sz w:val="16"/>
                  <w:szCs w:val="16"/>
                  <w:lang w:val="sv-SE"/>
                </w:rPr>
                <w:t>20210201</w:t>
              </w:r>
              <w:r w:rsidR="00C31896" w:rsidRPr="00CC23F0">
                <w:rPr>
                  <w:rStyle w:val="Hyperlink"/>
                  <w:rFonts w:ascii="Courier New" w:hAnsi="Courier New" w:cs="Courier New"/>
                  <w:sz w:val="16"/>
                  <w:szCs w:val="16"/>
                  <w:lang w:val="sv-SE"/>
                </w:rPr>
                <w:t>/taxonomy/Lexicon/Lexicon.series.yaml</w:t>
              </w:r>
            </w:hyperlink>
          </w:p>
        </w:tc>
      </w:tr>
      <w:tr w:rsidR="00C31896" w:rsidRPr="002E0044" w14:paraId="7396F637"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28B7C116" w14:textId="15A6FE01" w:rsidR="00C31896" w:rsidRPr="00CC23F0" w:rsidRDefault="00C31896" w:rsidP="008556FD">
            <w:pPr>
              <w:pStyle w:val="Textbody"/>
              <w:rPr>
                <w:rFonts w:ascii="Courier New" w:hAnsi="Courier New" w:cs="Courier New"/>
                <w:b w:val="0"/>
                <w:bCs w:val="0"/>
                <w:sz w:val="18"/>
                <w:szCs w:val="18"/>
              </w:rPr>
            </w:pPr>
            <w:proofErr w:type="spellStart"/>
            <w:r w:rsidRPr="00CC23F0">
              <w:rPr>
                <w:rFonts w:ascii="Courier New" w:hAnsi="Courier New" w:cs="Courier New"/>
                <w:b w:val="0"/>
                <w:bCs w:val="0"/>
                <w:sz w:val="18"/>
                <w:szCs w:val="18"/>
              </w:rPr>
              <w:t>Lexicon.yaml</w:t>
            </w:r>
            <w:proofErr w:type="spellEnd"/>
          </w:p>
        </w:tc>
        <w:tc>
          <w:tcPr>
            <w:tcW w:w="7678" w:type="dxa"/>
          </w:tcPr>
          <w:p w14:paraId="2C7730C6" w14:textId="53AA9E83" w:rsidR="00C31896" w:rsidRPr="00CC23F0"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67" w:history="1">
              <w:r w:rsidR="00915F11" w:rsidRPr="0035424F">
                <w:rPr>
                  <w:rStyle w:val="Hyperlink"/>
                  <w:rFonts w:ascii="Courier New" w:hAnsi="Courier New" w:cs="Courier New"/>
                  <w:sz w:val="16"/>
                  <w:szCs w:val="16"/>
                  <w:lang w:val="sv-SE"/>
                </w:rPr>
                <w:t>https://www.omg.org/spec/API4KP/20210201/taxonomy/Lexicon/Lexicon.yaml</w:t>
              </w:r>
            </w:hyperlink>
          </w:p>
        </w:tc>
      </w:tr>
      <w:tr w:rsidR="00915F11" w:rsidRPr="002E0044" w14:paraId="2C0C7907"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4DFBB0C" w14:textId="77777777" w:rsidR="00915F11" w:rsidRPr="00CC23F0" w:rsidRDefault="00915F11" w:rsidP="008556FD">
            <w:pPr>
              <w:pStyle w:val="Textbody"/>
              <w:rPr>
                <w:rFonts w:ascii="Courier New" w:hAnsi="Courier New" w:cs="Courier New"/>
                <w:b w:val="0"/>
                <w:bCs w:val="0"/>
                <w:sz w:val="18"/>
                <w:szCs w:val="18"/>
              </w:rPr>
            </w:pPr>
            <w:proofErr w:type="spellStart"/>
            <w:proofErr w:type="gramStart"/>
            <w:r w:rsidRPr="00CC23F0">
              <w:rPr>
                <w:rFonts w:ascii="Courier New" w:hAnsi="Courier New" w:cs="Courier New"/>
                <w:b w:val="0"/>
                <w:bCs w:val="0"/>
                <w:sz w:val="18"/>
                <w:szCs w:val="18"/>
              </w:rPr>
              <w:lastRenderedPageBreak/>
              <w:t>ParsingLevel.series.yaml</w:t>
            </w:r>
            <w:proofErr w:type="spellEnd"/>
            <w:proofErr w:type="gramEnd"/>
          </w:p>
        </w:tc>
        <w:tc>
          <w:tcPr>
            <w:tcW w:w="7678" w:type="dxa"/>
          </w:tcPr>
          <w:p w14:paraId="66176F0F" w14:textId="77777777" w:rsidR="00915F11" w:rsidRPr="00CC23F0"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68" w:history="1">
              <w:r w:rsidR="00915F11" w:rsidRPr="00CC23F0">
                <w:rPr>
                  <w:rStyle w:val="Hyperlink"/>
                  <w:rFonts w:ascii="Courier New" w:hAnsi="Courier New" w:cs="Courier New"/>
                  <w:sz w:val="16"/>
                  <w:szCs w:val="16"/>
                  <w:lang w:val="sv-SE"/>
                </w:rPr>
                <w:t>https://www.omg.org/spec/API4KP/</w:t>
              </w:r>
              <w:r w:rsidR="00915F11">
                <w:rPr>
                  <w:rStyle w:val="Hyperlink"/>
                  <w:rFonts w:ascii="Courier New" w:hAnsi="Courier New" w:cs="Courier New"/>
                  <w:sz w:val="16"/>
                  <w:szCs w:val="16"/>
                  <w:lang w:val="sv-SE"/>
                </w:rPr>
                <w:t>20210201</w:t>
              </w:r>
              <w:r w:rsidR="00915F11" w:rsidRPr="00CC23F0">
                <w:rPr>
                  <w:rStyle w:val="Hyperlink"/>
                  <w:rFonts w:ascii="Courier New" w:hAnsi="Courier New" w:cs="Courier New"/>
                  <w:sz w:val="16"/>
                  <w:szCs w:val="16"/>
                  <w:lang w:val="sv-SE"/>
                </w:rPr>
                <w:t>/taxonomy/ParsingLevel/ParsingLevel.series.yaml</w:t>
              </w:r>
            </w:hyperlink>
          </w:p>
        </w:tc>
      </w:tr>
      <w:tr w:rsidR="00915F11" w:rsidRPr="002E0044" w14:paraId="50B06B97"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758BCE91" w14:textId="77777777" w:rsidR="00915F11" w:rsidRPr="00652C67" w:rsidRDefault="00915F11" w:rsidP="008556FD">
            <w:pPr>
              <w:pStyle w:val="Textbody"/>
              <w:rPr>
                <w:rFonts w:ascii="Courier New" w:hAnsi="Courier New" w:cs="Courier New"/>
                <w:b w:val="0"/>
                <w:bCs w:val="0"/>
                <w:sz w:val="18"/>
                <w:szCs w:val="18"/>
              </w:rPr>
            </w:pPr>
            <w:proofErr w:type="spellStart"/>
            <w:r w:rsidRPr="00652C67">
              <w:rPr>
                <w:rFonts w:ascii="Courier New" w:hAnsi="Courier New" w:cs="Courier New"/>
                <w:b w:val="0"/>
                <w:bCs w:val="0"/>
                <w:sz w:val="18"/>
                <w:szCs w:val="18"/>
              </w:rPr>
              <w:t>ParsingLevel.yaml</w:t>
            </w:r>
            <w:proofErr w:type="spellEnd"/>
          </w:p>
        </w:tc>
        <w:tc>
          <w:tcPr>
            <w:tcW w:w="7678" w:type="dxa"/>
          </w:tcPr>
          <w:p w14:paraId="0F808664" w14:textId="3DBCBD78" w:rsidR="00915F11" w:rsidRPr="00652C67"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69" w:history="1">
              <w:r w:rsidR="00915F11" w:rsidRPr="0035424F">
                <w:rPr>
                  <w:rStyle w:val="Hyperlink"/>
                  <w:rFonts w:ascii="Courier New" w:hAnsi="Courier New" w:cs="Courier New"/>
                  <w:sz w:val="16"/>
                  <w:szCs w:val="16"/>
                  <w:lang w:val="sv-SE"/>
                </w:rPr>
                <w:t>https://www.omg.org/spec/API4KP/20210201/taxonomy/ParsingLevel/ParsingLevel.yaml</w:t>
              </w:r>
            </w:hyperlink>
          </w:p>
        </w:tc>
      </w:tr>
      <w:tr w:rsidR="00915F11" w:rsidRPr="002E0044" w14:paraId="0460FA66"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77464E9" w14:textId="77777777" w:rsidR="00915F11" w:rsidRPr="00652C67" w:rsidRDefault="00915F11" w:rsidP="008556FD">
            <w:pPr>
              <w:rPr>
                <w:rFonts w:ascii="Courier New" w:hAnsi="Courier New" w:cs="Courier New"/>
                <w:b w:val="0"/>
                <w:bCs w:val="0"/>
                <w:sz w:val="18"/>
                <w:szCs w:val="18"/>
              </w:rPr>
            </w:pPr>
            <w:proofErr w:type="spellStart"/>
            <w:proofErr w:type="gramStart"/>
            <w:r w:rsidRPr="00652C67">
              <w:rPr>
                <w:rFonts w:ascii="Courier New" w:hAnsi="Courier New" w:cs="Courier New"/>
                <w:b w:val="0"/>
                <w:bCs w:val="0"/>
                <w:sz w:val="18"/>
                <w:szCs w:val="18"/>
              </w:rPr>
              <w:t>PublicationStatus.series.yaml</w:t>
            </w:r>
            <w:proofErr w:type="spellEnd"/>
            <w:proofErr w:type="gramEnd"/>
          </w:p>
        </w:tc>
        <w:tc>
          <w:tcPr>
            <w:tcW w:w="7678" w:type="dxa"/>
          </w:tcPr>
          <w:p w14:paraId="67500872" w14:textId="77777777" w:rsidR="00915F11" w:rsidRPr="00652C67"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70" w:history="1">
              <w:r w:rsidR="00915F11" w:rsidRPr="00652C67">
                <w:rPr>
                  <w:rStyle w:val="Hyperlink"/>
                  <w:rFonts w:ascii="Courier New" w:hAnsi="Courier New" w:cs="Courier New"/>
                  <w:sz w:val="16"/>
                  <w:szCs w:val="16"/>
                  <w:lang w:val="sv-SE"/>
                </w:rPr>
                <w:t>https://www.omg.org/spec/API4KP/</w:t>
              </w:r>
              <w:r w:rsidR="00915F11">
                <w:rPr>
                  <w:rStyle w:val="Hyperlink"/>
                  <w:rFonts w:ascii="Courier New" w:hAnsi="Courier New" w:cs="Courier New"/>
                  <w:sz w:val="16"/>
                  <w:szCs w:val="16"/>
                  <w:lang w:val="sv-SE"/>
                </w:rPr>
                <w:t>20210201</w:t>
              </w:r>
              <w:r w:rsidR="00915F11" w:rsidRPr="00652C67">
                <w:rPr>
                  <w:rStyle w:val="Hyperlink"/>
                  <w:rFonts w:ascii="Courier New" w:hAnsi="Courier New" w:cs="Courier New"/>
                  <w:sz w:val="16"/>
                  <w:szCs w:val="16"/>
                  <w:lang w:val="sv-SE"/>
                </w:rPr>
                <w:t>/taxonomy/PublicationStatus/PublicationStatus.series.yaml</w:t>
              </w:r>
            </w:hyperlink>
          </w:p>
        </w:tc>
      </w:tr>
      <w:tr w:rsidR="00915F11" w:rsidRPr="002E0044" w14:paraId="159E26F8"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1772CDA2" w14:textId="77777777" w:rsidR="00915F11" w:rsidRPr="00652C67" w:rsidRDefault="00915F11" w:rsidP="008556FD">
            <w:pPr>
              <w:pStyle w:val="Textbody"/>
              <w:rPr>
                <w:rFonts w:ascii="Courier New" w:hAnsi="Courier New" w:cs="Courier New"/>
                <w:b w:val="0"/>
                <w:bCs w:val="0"/>
                <w:sz w:val="18"/>
                <w:szCs w:val="18"/>
              </w:rPr>
            </w:pPr>
            <w:proofErr w:type="spellStart"/>
            <w:r w:rsidRPr="00652C67">
              <w:rPr>
                <w:rFonts w:ascii="Courier New" w:hAnsi="Courier New" w:cs="Courier New"/>
                <w:b w:val="0"/>
                <w:bCs w:val="0"/>
                <w:sz w:val="18"/>
                <w:szCs w:val="18"/>
              </w:rPr>
              <w:t>PublicationStatus.yaml</w:t>
            </w:r>
            <w:proofErr w:type="spellEnd"/>
          </w:p>
        </w:tc>
        <w:tc>
          <w:tcPr>
            <w:tcW w:w="7678" w:type="dxa"/>
          </w:tcPr>
          <w:p w14:paraId="2A478AA2" w14:textId="29DFC020" w:rsidR="00915F11" w:rsidRPr="00652C67"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71" w:history="1">
              <w:r w:rsidR="00915F11" w:rsidRPr="0035424F">
                <w:rPr>
                  <w:rStyle w:val="Hyperlink"/>
                  <w:rFonts w:ascii="Courier New" w:hAnsi="Courier New" w:cs="Courier New"/>
                  <w:sz w:val="16"/>
                  <w:szCs w:val="16"/>
                  <w:lang w:val="sv-SE"/>
                </w:rPr>
                <w:t>https://www.omg.org/spec/API4KP/20210201/taxonomy/PublicationStatus/PublicationStatus.yaml</w:t>
              </w:r>
            </w:hyperlink>
          </w:p>
        </w:tc>
      </w:tr>
      <w:tr w:rsidR="00283C65" w:rsidRPr="002E0044" w14:paraId="66997FA1"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3F24CF96" w14:textId="77777777" w:rsidR="00283C65" w:rsidRPr="00652C67" w:rsidRDefault="00283C65" w:rsidP="008556FD">
            <w:pPr>
              <w:pStyle w:val="Textbody"/>
              <w:rPr>
                <w:rFonts w:ascii="Courier New" w:hAnsi="Courier New" w:cs="Courier New"/>
                <w:b w:val="0"/>
                <w:bCs w:val="0"/>
                <w:sz w:val="18"/>
                <w:szCs w:val="18"/>
              </w:rPr>
            </w:pPr>
            <w:proofErr w:type="spellStart"/>
            <w:proofErr w:type="gramStart"/>
            <w:r w:rsidRPr="00652C67">
              <w:rPr>
                <w:rFonts w:ascii="Courier New" w:hAnsi="Courier New" w:cs="Courier New"/>
                <w:b w:val="0"/>
                <w:bCs w:val="0"/>
                <w:sz w:val="18"/>
                <w:szCs w:val="18"/>
              </w:rPr>
              <w:t>RelatedVersionType.series.yaml</w:t>
            </w:r>
            <w:proofErr w:type="spellEnd"/>
            <w:proofErr w:type="gramEnd"/>
          </w:p>
        </w:tc>
        <w:tc>
          <w:tcPr>
            <w:tcW w:w="7678" w:type="dxa"/>
          </w:tcPr>
          <w:p w14:paraId="023C83D0" w14:textId="77777777" w:rsidR="00283C65" w:rsidRPr="00652C67"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72" w:history="1">
              <w:r w:rsidR="00283C65" w:rsidRPr="00652C67">
                <w:rPr>
                  <w:rStyle w:val="Hyperlink"/>
                  <w:rFonts w:ascii="Courier New" w:hAnsi="Courier New" w:cs="Courier New"/>
                  <w:sz w:val="16"/>
                  <w:szCs w:val="16"/>
                  <w:lang w:val="sv-SE"/>
                </w:rPr>
                <w:t>https://www.omg.org/spec/API4KP/</w:t>
              </w:r>
              <w:r w:rsidR="00283C65">
                <w:rPr>
                  <w:rStyle w:val="Hyperlink"/>
                  <w:rFonts w:ascii="Courier New" w:hAnsi="Courier New" w:cs="Courier New"/>
                  <w:sz w:val="16"/>
                  <w:szCs w:val="16"/>
                  <w:lang w:val="sv-SE"/>
                </w:rPr>
                <w:t>20210201</w:t>
              </w:r>
              <w:r w:rsidR="00283C65" w:rsidRPr="00652C67">
                <w:rPr>
                  <w:rStyle w:val="Hyperlink"/>
                  <w:rFonts w:ascii="Courier New" w:hAnsi="Courier New" w:cs="Courier New"/>
                  <w:sz w:val="16"/>
                  <w:szCs w:val="16"/>
                  <w:lang w:val="sv-SE"/>
                </w:rPr>
                <w:t>/taxonomy/RelatedVersionType/RelatedVersionType.series.yaml</w:t>
              </w:r>
            </w:hyperlink>
          </w:p>
        </w:tc>
      </w:tr>
      <w:tr w:rsidR="00283C65" w:rsidRPr="002E0044" w14:paraId="273CEC0C"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29C21EC1" w14:textId="77777777" w:rsidR="00283C65" w:rsidRPr="00652C67" w:rsidRDefault="00283C65" w:rsidP="008556FD">
            <w:pPr>
              <w:pStyle w:val="Textbody"/>
              <w:rPr>
                <w:rFonts w:ascii="Courier New" w:hAnsi="Courier New" w:cs="Courier New"/>
                <w:b w:val="0"/>
                <w:bCs w:val="0"/>
                <w:sz w:val="18"/>
                <w:szCs w:val="18"/>
              </w:rPr>
            </w:pPr>
            <w:proofErr w:type="spellStart"/>
            <w:r w:rsidRPr="00652C67">
              <w:rPr>
                <w:rFonts w:ascii="Courier New" w:hAnsi="Courier New" w:cs="Courier New"/>
                <w:b w:val="0"/>
                <w:bCs w:val="0"/>
                <w:sz w:val="18"/>
                <w:szCs w:val="18"/>
              </w:rPr>
              <w:t>RelatedVersionType.yaml</w:t>
            </w:r>
            <w:proofErr w:type="spellEnd"/>
          </w:p>
        </w:tc>
        <w:tc>
          <w:tcPr>
            <w:tcW w:w="7678" w:type="dxa"/>
          </w:tcPr>
          <w:p w14:paraId="1722A5BC" w14:textId="7555D7DB" w:rsidR="00283C65" w:rsidRPr="00652C67"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73" w:history="1">
              <w:r w:rsidR="00444F0F" w:rsidRPr="0035424F">
                <w:rPr>
                  <w:rStyle w:val="Hyperlink"/>
                  <w:rFonts w:ascii="Courier New" w:hAnsi="Courier New" w:cs="Courier New"/>
                  <w:sz w:val="16"/>
                  <w:szCs w:val="16"/>
                  <w:lang w:val="sv-SE"/>
                </w:rPr>
                <w:t>https://www.omg.org/spec/API4KP/20210201/taxonomy/RelatedVersionType/RelatedVersionType.yaml</w:t>
              </w:r>
            </w:hyperlink>
          </w:p>
        </w:tc>
      </w:tr>
      <w:tr w:rsidR="00444F0F" w:rsidRPr="002E0044" w14:paraId="297FBB8A"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4E0806A3" w14:textId="77777777" w:rsidR="00444F0F" w:rsidRPr="00505604" w:rsidRDefault="00444F0F" w:rsidP="008556FD">
            <w:pPr>
              <w:pStyle w:val="Textbody"/>
              <w:rPr>
                <w:rFonts w:ascii="Courier New" w:hAnsi="Courier New" w:cs="Courier New"/>
                <w:b w:val="0"/>
                <w:bCs w:val="0"/>
                <w:sz w:val="18"/>
                <w:szCs w:val="18"/>
              </w:rPr>
            </w:pPr>
            <w:proofErr w:type="spellStart"/>
            <w:proofErr w:type="gramStart"/>
            <w:r w:rsidRPr="00505604">
              <w:rPr>
                <w:rFonts w:ascii="Courier New" w:hAnsi="Courier New" w:cs="Courier New"/>
                <w:b w:val="0"/>
                <w:bCs w:val="0"/>
                <w:sz w:val="18"/>
                <w:szCs w:val="18"/>
              </w:rPr>
              <w:t>SerializationFormat.series.yaml</w:t>
            </w:r>
            <w:proofErr w:type="spellEnd"/>
            <w:proofErr w:type="gramEnd"/>
          </w:p>
        </w:tc>
        <w:tc>
          <w:tcPr>
            <w:tcW w:w="7678" w:type="dxa"/>
          </w:tcPr>
          <w:p w14:paraId="24F36BEA" w14:textId="7D97D31A" w:rsidR="00444F0F" w:rsidRPr="00505604"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74" w:history="1">
              <w:r w:rsidR="00444F0F" w:rsidRPr="0035424F">
                <w:rPr>
                  <w:rStyle w:val="Hyperlink"/>
                  <w:rFonts w:ascii="Courier New" w:hAnsi="Courier New" w:cs="Courier New"/>
                  <w:sz w:val="16"/>
                  <w:szCs w:val="16"/>
                  <w:lang w:val="sv-SE"/>
                </w:rPr>
                <w:t>https://www.omg.org/spec/API4KP/20210201/taxonomy/SerializationFormat/SerializationFormat.series.yaml</w:t>
              </w:r>
            </w:hyperlink>
          </w:p>
        </w:tc>
      </w:tr>
      <w:tr w:rsidR="00444F0F" w:rsidRPr="002E0044" w14:paraId="216E34E8"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4310EE72" w14:textId="7ABF47BC" w:rsidR="00444F0F" w:rsidRPr="00505604" w:rsidRDefault="00444F0F" w:rsidP="00444F0F">
            <w:pPr>
              <w:pStyle w:val="Textbody"/>
              <w:rPr>
                <w:rFonts w:ascii="Courier New" w:hAnsi="Courier New" w:cs="Courier New"/>
                <w:b w:val="0"/>
                <w:bCs w:val="0"/>
                <w:sz w:val="18"/>
                <w:szCs w:val="18"/>
              </w:rPr>
            </w:pPr>
            <w:proofErr w:type="spellStart"/>
            <w:r w:rsidRPr="00505604">
              <w:rPr>
                <w:rFonts w:ascii="Courier New" w:hAnsi="Courier New" w:cs="Courier New"/>
                <w:b w:val="0"/>
                <w:bCs w:val="0"/>
                <w:sz w:val="18"/>
                <w:szCs w:val="18"/>
              </w:rPr>
              <w:t>SerializationFormat.yaml</w:t>
            </w:r>
            <w:proofErr w:type="spellEnd"/>
          </w:p>
        </w:tc>
        <w:tc>
          <w:tcPr>
            <w:tcW w:w="7678" w:type="dxa"/>
          </w:tcPr>
          <w:p w14:paraId="7B986BD8" w14:textId="0FD0C61A" w:rsidR="00444F0F" w:rsidRDefault="00D50869" w:rsidP="00444F0F">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75" w:history="1">
              <w:r w:rsidR="00444F0F" w:rsidRPr="0035424F">
                <w:rPr>
                  <w:rStyle w:val="Hyperlink"/>
                  <w:rFonts w:ascii="Courier New" w:hAnsi="Courier New" w:cs="Courier New"/>
                  <w:sz w:val="16"/>
                  <w:szCs w:val="16"/>
                  <w:lang w:val="sv-SE"/>
                </w:rPr>
                <w:t>https://www.omg.org/spec/API4KP/20210201/taxonomy/SerializationFormat/SerializationFormat.yaml</w:t>
              </w:r>
            </w:hyperlink>
          </w:p>
        </w:tc>
      </w:tr>
      <w:tr w:rsidR="001012E0" w:rsidRPr="002E0044" w14:paraId="3F94734E"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4CA2E732" w14:textId="0013ECC9" w:rsidR="001012E0" w:rsidRPr="00652C67" w:rsidRDefault="001012E0" w:rsidP="001012E0">
            <w:pPr>
              <w:pStyle w:val="Textbody"/>
              <w:rPr>
                <w:rFonts w:ascii="Courier New" w:hAnsi="Courier New" w:cs="Courier New"/>
                <w:b w:val="0"/>
                <w:bCs w:val="0"/>
                <w:sz w:val="18"/>
                <w:szCs w:val="18"/>
              </w:rPr>
            </w:pPr>
            <w:proofErr w:type="spellStart"/>
            <w:proofErr w:type="gramStart"/>
            <w:r w:rsidRPr="00652C67">
              <w:rPr>
                <w:rFonts w:ascii="Courier New" w:hAnsi="Courier New" w:cs="Courier New"/>
                <w:b w:val="0"/>
                <w:bCs w:val="0"/>
                <w:sz w:val="18"/>
                <w:szCs w:val="18"/>
              </w:rPr>
              <w:t>StructuralPartType.series.yaml</w:t>
            </w:r>
            <w:proofErr w:type="spellEnd"/>
            <w:proofErr w:type="gramEnd"/>
          </w:p>
        </w:tc>
        <w:tc>
          <w:tcPr>
            <w:tcW w:w="7678" w:type="dxa"/>
          </w:tcPr>
          <w:p w14:paraId="208C4088" w14:textId="606353C4" w:rsidR="001012E0" w:rsidRPr="00652C67" w:rsidRDefault="00D50869" w:rsidP="001012E0">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76" w:history="1">
              <w:r w:rsidR="001012E0" w:rsidRPr="00652C67">
                <w:rPr>
                  <w:rStyle w:val="Hyperlink"/>
                  <w:rFonts w:ascii="Courier New" w:hAnsi="Courier New" w:cs="Courier New"/>
                  <w:sz w:val="16"/>
                  <w:szCs w:val="16"/>
                  <w:lang w:val="sv-SE"/>
                </w:rPr>
                <w:t>https://www.omg.org/spec/API4KP/</w:t>
              </w:r>
              <w:r w:rsidR="001012E0">
                <w:rPr>
                  <w:rStyle w:val="Hyperlink"/>
                  <w:rFonts w:ascii="Courier New" w:hAnsi="Courier New" w:cs="Courier New"/>
                  <w:sz w:val="16"/>
                  <w:szCs w:val="16"/>
                  <w:lang w:val="sv-SE"/>
                </w:rPr>
                <w:t>20210201</w:t>
              </w:r>
              <w:r w:rsidR="001012E0" w:rsidRPr="00652C67">
                <w:rPr>
                  <w:rStyle w:val="Hyperlink"/>
                  <w:rFonts w:ascii="Courier New" w:hAnsi="Courier New" w:cs="Courier New"/>
                  <w:sz w:val="16"/>
                  <w:szCs w:val="16"/>
                  <w:lang w:val="sv-SE"/>
                </w:rPr>
                <w:t>/taxonomy/StructuralRelType/StructuralPartType.series.yaml</w:t>
              </w:r>
            </w:hyperlink>
          </w:p>
        </w:tc>
      </w:tr>
      <w:tr w:rsidR="001012E0" w:rsidRPr="002E0044" w14:paraId="0DCE9E40"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3FB0A656" w14:textId="4C03C9FA" w:rsidR="001012E0" w:rsidRPr="00652C67" w:rsidRDefault="001012E0" w:rsidP="001012E0">
            <w:pPr>
              <w:pStyle w:val="Textbody"/>
              <w:rPr>
                <w:rFonts w:ascii="Courier New" w:hAnsi="Courier New" w:cs="Courier New"/>
                <w:b w:val="0"/>
                <w:bCs w:val="0"/>
                <w:sz w:val="18"/>
                <w:szCs w:val="18"/>
              </w:rPr>
            </w:pPr>
            <w:proofErr w:type="spellStart"/>
            <w:r w:rsidRPr="00652C67">
              <w:rPr>
                <w:rFonts w:ascii="Courier New" w:hAnsi="Courier New" w:cs="Courier New"/>
                <w:b w:val="0"/>
                <w:bCs w:val="0"/>
                <w:sz w:val="18"/>
                <w:szCs w:val="18"/>
              </w:rPr>
              <w:t>StructuralPartType.yaml</w:t>
            </w:r>
            <w:proofErr w:type="spellEnd"/>
          </w:p>
        </w:tc>
        <w:tc>
          <w:tcPr>
            <w:tcW w:w="7678" w:type="dxa"/>
          </w:tcPr>
          <w:p w14:paraId="76EA1904" w14:textId="108994C9" w:rsidR="001012E0" w:rsidRPr="00652C67" w:rsidRDefault="00D50869" w:rsidP="001012E0">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77" w:history="1">
              <w:r w:rsidR="004A2B77" w:rsidRPr="0035424F">
                <w:rPr>
                  <w:rStyle w:val="Hyperlink"/>
                  <w:rFonts w:ascii="Courier New" w:hAnsi="Courier New" w:cs="Courier New"/>
                  <w:sz w:val="16"/>
                  <w:szCs w:val="16"/>
                  <w:lang w:val="sv-SE"/>
                </w:rPr>
                <w:t>https://www.omg.org/spec/API4KP/20210201/taxonomy/StructuralRelType/StructuralPartType.yaml</w:t>
              </w:r>
            </w:hyperlink>
          </w:p>
        </w:tc>
      </w:tr>
      <w:tr w:rsidR="001012E0" w:rsidRPr="002E0044" w14:paraId="5CABCA06"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5D9487A" w14:textId="22CBC0B6" w:rsidR="001012E0" w:rsidRPr="00652C67" w:rsidRDefault="001012E0" w:rsidP="001012E0">
            <w:pPr>
              <w:pStyle w:val="Textbody"/>
              <w:rPr>
                <w:rFonts w:ascii="Courier New" w:hAnsi="Courier New" w:cs="Courier New"/>
                <w:b w:val="0"/>
                <w:bCs w:val="0"/>
                <w:sz w:val="18"/>
                <w:szCs w:val="18"/>
              </w:rPr>
            </w:pPr>
            <w:proofErr w:type="spellStart"/>
            <w:proofErr w:type="gramStart"/>
            <w:r w:rsidRPr="00652C67">
              <w:rPr>
                <w:rFonts w:ascii="Courier New" w:hAnsi="Courier New" w:cs="Courier New"/>
                <w:b w:val="0"/>
                <w:bCs w:val="0"/>
                <w:sz w:val="18"/>
                <w:szCs w:val="18"/>
              </w:rPr>
              <w:t>SummarizationType.series.yaml</w:t>
            </w:r>
            <w:proofErr w:type="spellEnd"/>
            <w:proofErr w:type="gramEnd"/>
          </w:p>
        </w:tc>
        <w:tc>
          <w:tcPr>
            <w:tcW w:w="7678" w:type="dxa"/>
          </w:tcPr>
          <w:p w14:paraId="4BBE400B" w14:textId="481B2086" w:rsidR="001012E0" w:rsidRPr="00652C67" w:rsidRDefault="00D50869" w:rsidP="001012E0">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78" w:history="1">
              <w:r w:rsidR="001012E0" w:rsidRPr="00652C67">
                <w:rPr>
                  <w:rStyle w:val="Hyperlink"/>
                  <w:rFonts w:ascii="Courier New" w:hAnsi="Courier New" w:cs="Courier New"/>
                  <w:sz w:val="16"/>
                  <w:szCs w:val="16"/>
                  <w:lang w:val="sv-SE"/>
                </w:rPr>
                <w:t>https://www.omg.org/spec/API4KP/</w:t>
              </w:r>
              <w:r w:rsidR="001012E0">
                <w:rPr>
                  <w:rStyle w:val="Hyperlink"/>
                  <w:rFonts w:ascii="Courier New" w:hAnsi="Courier New" w:cs="Courier New"/>
                  <w:sz w:val="16"/>
                  <w:szCs w:val="16"/>
                  <w:lang w:val="sv-SE"/>
                </w:rPr>
                <w:t>20210201</w:t>
              </w:r>
              <w:r w:rsidR="001012E0" w:rsidRPr="00652C67">
                <w:rPr>
                  <w:rStyle w:val="Hyperlink"/>
                  <w:rFonts w:ascii="Courier New" w:hAnsi="Courier New" w:cs="Courier New"/>
                  <w:sz w:val="16"/>
                  <w:szCs w:val="16"/>
                  <w:lang w:val="sv-SE"/>
                </w:rPr>
                <w:t>/taxonomy/SummaryRelType/SummarizationType.series.yaml</w:t>
              </w:r>
            </w:hyperlink>
          </w:p>
        </w:tc>
      </w:tr>
      <w:tr w:rsidR="001012E0" w:rsidRPr="002E0044" w14:paraId="79054165"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3953C65B" w14:textId="599C34F2" w:rsidR="001012E0" w:rsidRPr="00652C67" w:rsidRDefault="001012E0" w:rsidP="001012E0">
            <w:pPr>
              <w:pStyle w:val="Textbody"/>
              <w:rPr>
                <w:rFonts w:ascii="Courier New" w:hAnsi="Courier New" w:cs="Courier New"/>
                <w:b w:val="0"/>
                <w:bCs w:val="0"/>
                <w:sz w:val="18"/>
                <w:szCs w:val="18"/>
              </w:rPr>
            </w:pPr>
            <w:proofErr w:type="spellStart"/>
            <w:r w:rsidRPr="00652C67">
              <w:rPr>
                <w:rFonts w:ascii="Courier New" w:hAnsi="Courier New" w:cs="Courier New"/>
                <w:b w:val="0"/>
                <w:bCs w:val="0"/>
                <w:sz w:val="18"/>
                <w:szCs w:val="18"/>
              </w:rPr>
              <w:t>SummarizationType.yaml</w:t>
            </w:r>
            <w:proofErr w:type="spellEnd"/>
          </w:p>
        </w:tc>
        <w:tc>
          <w:tcPr>
            <w:tcW w:w="7678" w:type="dxa"/>
          </w:tcPr>
          <w:p w14:paraId="5DED7097" w14:textId="012C6ACA" w:rsidR="001012E0" w:rsidRPr="00652C67" w:rsidRDefault="00D50869" w:rsidP="001012E0">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79" w:history="1">
              <w:r w:rsidR="00D77687" w:rsidRPr="0035424F">
                <w:rPr>
                  <w:rStyle w:val="Hyperlink"/>
                  <w:rFonts w:ascii="Courier New" w:hAnsi="Courier New" w:cs="Courier New"/>
                  <w:sz w:val="16"/>
                  <w:szCs w:val="16"/>
                  <w:lang w:val="sv-SE"/>
                </w:rPr>
                <w:t>https://www.omg.org/spec/API4KP/20210201/taxonomy/SummaryRelType/SummarizationType.yaml</w:t>
              </w:r>
            </w:hyperlink>
          </w:p>
        </w:tc>
      </w:tr>
      <w:tr w:rsidR="001012E0" w:rsidRPr="002E0044" w14:paraId="1DD0B4A7" w14:textId="77777777" w:rsidTr="00121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CADEE63" w14:textId="42AE7E27" w:rsidR="001012E0" w:rsidRPr="00652C67" w:rsidRDefault="001012E0" w:rsidP="001012E0">
            <w:pPr>
              <w:pStyle w:val="Textbody"/>
              <w:rPr>
                <w:rFonts w:ascii="Courier New" w:hAnsi="Courier New" w:cs="Courier New"/>
                <w:b w:val="0"/>
                <w:bCs w:val="0"/>
                <w:sz w:val="18"/>
                <w:szCs w:val="18"/>
              </w:rPr>
            </w:pPr>
            <w:proofErr w:type="spellStart"/>
            <w:proofErr w:type="gramStart"/>
            <w:r w:rsidRPr="00652C67">
              <w:rPr>
                <w:rFonts w:ascii="Courier New" w:hAnsi="Courier New" w:cs="Courier New"/>
                <w:b w:val="0"/>
                <w:bCs w:val="0"/>
                <w:sz w:val="18"/>
                <w:szCs w:val="18"/>
              </w:rPr>
              <w:t>VariantType.series.yaml</w:t>
            </w:r>
            <w:proofErr w:type="spellEnd"/>
            <w:proofErr w:type="gramEnd"/>
          </w:p>
        </w:tc>
        <w:tc>
          <w:tcPr>
            <w:tcW w:w="7678" w:type="dxa"/>
          </w:tcPr>
          <w:p w14:paraId="279F1AB7" w14:textId="4DEEAE9D" w:rsidR="001012E0" w:rsidRPr="00652C67" w:rsidRDefault="00D50869" w:rsidP="001012E0">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80" w:history="1">
              <w:r w:rsidR="001012E0" w:rsidRPr="00652C67">
                <w:rPr>
                  <w:rStyle w:val="Hyperlink"/>
                  <w:rFonts w:ascii="Courier New" w:hAnsi="Courier New" w:cs="Courier New"/>
                  <w:sz w:val="16"/>
                  <w:szCs w:val="16"/>
                  <w:lang w:val="sv-SE"/>
                </w:rPr>
                <w:t>https://www.omg.org/spec/API4KP/</w:t>
              </w:r>
              <w:r w:rsidR="001012E0">
                <w:rPr>
                  <w:rStyle w:val="Hyperlink"/>
                  <w:rFonts w:ascii="Courier New" w:hAnsi="Courier New" w:cs="Courier New"/>
                  <w:sz w:val="16"/>
                  <w:szCs w:val="16"/>
                  <w:lang w:val="sv-SE"/>
                </w:rPr>
                <w:t>20210201</w:t>
              </w:r>
              <w:r w:rsidR="001012E0" w:rsidRPr="00652C67">
                <w:rPr>
                  <w:rStyle w:val="Hyperlink"/>
                  <w:rFonts w:ascii="Courier New" w:hAnsi="Courier New" w:cs="Courier New"/>
                  <w:sz w:val="16"/>
                  <w:szCs w:val="16"/>
                  <w:lang w:val="sv-SE"/>
                </w:rPr>
                <w:t>/taxonomy/VariantRelType/VariantType.series.yaml</w:t>
              </w:r>
            </w:hyperlink>
          </w:p>
        </w:tc>
      </w:tr>
      <w:tr w:rsidR="001012E0" w:rsidRPr="002E0044" w14:paraId="7D1C0280" w14:textId="77777777" w:rsidTr="00121D88">
        <w:tc>
          <w:tcPr>
            <w:cnfStyle w:val="001000000000" w:firstRow="0" w:lastRow="0" w:firstColumn="1" w:lastColumn="0" w:oddVBand="0" w:evenVBand="0" w:oddHBand="0" w:evenHBand="0" w:firstRowFirstColumn="0" w:firstRowLastColumn="0" w:lastRowFirstColumn="0" w:lastRowLastColumn="0"/>
            <w:tcW w:w="2330" w:type="dxa"/>
            <w:gridSpan w:val="2"/>
          </w:tcPr>
          <w:p w14:paraId="1D3B8B45" w14:textId="74FCF995" w:rsidR="001012E0" w:rsidRPr="00652C67" w:rsidRDefault="001012E0" w:rsidP="001012E0">
            <w:pPr>
              <w:rPr>
                <w:rFonts w:ascii="Courier New" w:hAnsi="Courier New" w:cs="Courier New"/>
                <w:b w:val="0"/>
                <w:bCs w:val="0"/>
                <w:sz w:val="18"/>
                <w:szCs w:val="18"/>
              </w:rPr>
            </w:pPr>
            <w:proofErr w:type="spellStart"/>
            <w:r w:rsidRPr="00652C67">
              <w:rPr>
                <w:rFonts w:ascii="Courier New" w:hAnsi="Courier New" w:cs="Courier New"/>
                <w:b w:val="0"/>
                <w:bCs w:val="0"/>
                <w:sz w:val="18"/>
                <w:szCs w:val="18"/>
              </w:rPr>
              <w:t>VariantType.yaml</w:t>
            </w:r>
            <w:proofErr w:type="spellEnd"/>
          </w:p>
        </w:tc>
        <w:tc>
          <w:tcPr>
            <w:tcW w:w="7678" w:type="dxa"/>
          </w:tcPr>
          <w:p w14:paraId="105A8E91" w14:textId="32597894" w:rsidR="001012E0" w:rsidRPr="00652C67" w:rsidRDefault="00D50869" w:rsidP="001012E0">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81" w:history="1">
              <w:r w:rsidR="00A43849" w:rsidRPr="0035424F">
                <w:rPr>
                  <w:rStyle w:val="Hyperlink"/>
                  <w:rFonts w:ascii="Courier New" w:hAnsi="Courier New" w:cs="Courier New"/>
                  <w:sz w:val="16"/>
                  <w:szCs w:val="16"/>
                  <w:lang w:val="sv-SE"/>
                </w:rPr>
                <w:t>https://www.omg.org/spec/API4KP/20210201/taxonomy/VariantRelType/VariantType.yaml</w:t>
              </w:r>
            </w:hyperlink>
          </w:p>
        </w:tc>
      </w:tr>
    </w:tbl>
    <w:p w14:paraId="4111C560" w14:textId="7D0CF797" w:rsidR="00AC0139" w:rsidDel="00CE27D0" w:rsidRDefault="00AC0139" w:rsidP="00CE27D0">
      <w:pPr>
        <w:pStyle w:val="Heading2"/>
        <w:pBdr>
          <w:top w:val="none" w:sz="0" w:space="0" w:color="auto"/>
          <w:left w:val="none" w:sz="0" w:space="0" w:color="auto"/>
          <w:bottom w:val="none" w:sz="0" w:space="0" w:color="auto"/>
          <w:right w:val="none" w:sz="0" w:space="0" w:color="auto"/>
          <w:between w:val="none" w:sz="0" w:space="0" w:color="auto"/>
        </w:pBdr>
        <w:suppressAutoHyphens/>
        <w:autoSpaceDN w:val="0"/>
        <w:ind w:left="0" w:firstLine="0"/>
        <w:textAlignment w:val="baseline"/>
        <w:rPr>
          <w:del w:id="623" w:author="Sottara, Davide" w:date="2021-03-20T17:19:00Z"/>
          <w:rFonts w:eastAsia="Times New Roman" w:cs="Times New Roman"/>
          <w:color w:val="auto"/>
          <w:szCs w:val="20"/>
        </w:rPr>
        <w:pPrChange w:id="624" w:author="Sottara, Davide" w:date="2021-03-20T17:19:00Z">
          <w:pPr>
            <w:pStyle w:val="Heading2"/>
            <w:pBdr>
              <w:top w:val="none" w:sz="0" w:space="0" w:color="auto"/>
              <w:left w:val="none" w:sz="0" w:space="0" w:color="auto"/>
              <w:bottom w:val="none" w:sz="0" w:space="0" w:color="auto"/>
              <w:right w:val="none" w:sz="0" w:space="0" w:color="auto"/>
              <w:between w:val="none" w:sz="0" w:space="0" w:color="auto"/>
            </w:pBdr>
            <w:suppressAutoHyphens/>
            <w:autoSpaceDN w:val="0"/>
            <w:textAlignment w:val="baseline"/>
          </w:pPr>
        </w:pPrChange>
      </w:pPr>
    </w:p>
    <w:p w14:paraId="07F0B205" w14:textId="04125A51" w:rsidR="00DC003D" w:rsidRDefault="00A26DF8" w:rsidP="005F18EA">
      <w:pPr>
        <w:pStyle w:val="Heading2"/>
        <w:numPr>
          <w:ilvl w:val="1"/>
          <w:numId w:val="76"/>
        </w:numPr>
        <w:tabs>
          <w:tab w:val="left" w:pos="0"/>
        </w:tabs>
      </w:pPr>
      <w:r>
        <w:t xml:space="preserve"> </w:t>
      </w:r>
      <w:bookmarkStart w:id="625" w:name="_Toc65413967"/>
      <w:r w:rsidR="00DC003D" w:rsidRPr="00DC003D">
        <w:t>API4KP XML Schemas derived from the UML model files</w:t>
      </w:r>
      <w:bookmarkEnd w:id="625"/>
    </w:p>
    <w:p w14:paraId="6EB4B9D4" w14:textId="5C234EA6" w:rsidR="007A38D9" w:rsidRDefault="00DC003D" w:rsidP="00DC003D">
      <w:r>
        <w:t>The files listed below comprise the informative set of .</w:t>
      </w:r>
      <w:proofErr w:type="spellStart"/>
      <w:r>
        <w:t>xsd</w:t>
      </w:r>
      <w:proofErr w:type="spellEnd"/>
      <w:r>
        <w:t xml:space="preserve"> schemas generated from the UML datatype models that are a normative part of this specification.</w:t>
      </w:r>
    </w:p>
    <w:p w14:paraId="66E79F7C" w14:textId="3AFEFB61" w:rsidR="007A38D9" w:rsidRPr="00BC28F7" w:rsidRDefault="007A38D9" w:rsidP="007A38D9">
      <w:pPr>
        <w:pStyle w:val="Caption"/>
        <w:keepNext/>
        <w:spacing w:before="240"/>
        <w:rPr>
          <w:i w:val="0"/>
          <w:sz w:val="18"/>
          <w:szCs w:val="20"/>
        </w:rPr>
      </w:pPr>
      <w:r w:rsidRPr="00BC28F7">
        <w:rPr>
          <w:i w:val="0"/>
          <w:sz w:val="18"/>
          <w:szCs w:val="20"/>
        </w:rPr>
        <w:t xml:space="preserve">Table </w:t>
      </w:r>
      <w:r>
        <w:rPr>
          <w:i w:val="0"/>
          <w:sz w:val="18"/>
          <w:szCs w:val="20"/>
        </w:rPr>
        <w:t>E-2.</w:t>
      </w:r>
      <w:r w:rsidRPr="00BC28F7">
        <w:rPr>
          <w:i w:val="0"/>
          <w:sz w:val="18"/>
          <w:szCs w:val="20"/>
        </w:rPr>
        <w:tab/>
      </w:r>
      <w:r>
        <w:rPr>
          <w:i w:val="0"/>
          <w:sz w:val="18"/>
          <w:szCs w:val="20"/>
        </w:rPr>
        <w:t>Filenames</w:t>
      </w:r>
      <w:r w:rsidRPr="00BC28F7">
        <w:rPr>
          <w:i w:val="0"/>
          <w:sz w:val="18"/>
          <w:szCs w:val="20"/>
        </w:rPr>
        <w:t xml:space="preserve"> and </w:t>
      </w:r>
      <w:r>
        <w:rPr>
          <w:i w:val="0"/>
          <w:sz w:val="18"/>
          <w:szCs w:val="20"/>
        </w:rPr>
        <w:t>URLs</w:t>
      </w:r>
      <w:r w:rsidRPr="00BC28F7">
        <w:rPr>
          <w:i w:val="0"/>
          <w:sz w:val="18"/>
          <w:szCs w:val="20"/>
        </w:rPr>
        <w:t xml:space="preserve"> for </w:t>
      </w:r>
      <w:r>
        <w:rPr>
          <w:i w:val="0"/>
          <w:sz w:val="18"/>
          <w:szCs w:val="20"/>
        </w:rPr>
        <w:t>the informative .</w:t>
      </w:r>
      <w:proofErr w:type="spellStart"/>
      <w:r>
        <w:rPr>
          <w:i w:val="0"/>
          <w:sz w:val="18"/>
          <w:szCs w:val="20"/>
        </w:rPr>
        <w:t>xsd</w:t>
      </w:r>
      <w:proofErr w:type="spellEnd"/>
      <w:r>
        <w:rPr>
          <w:i w:val="0"/>
          <w:sz w:val="18"/>
          <w:szCs w:val="20"/>
        </w:rPr>
        <w:t xml:space="preserve"> XML Schema Vocabulary Files comprising Application Programming Interfaces for Knowledge Platforms (API4KP)</w:t>
      </w:r>
      <w:r w:rsidRPr="00BC28F7">
        <w:rPr>
          <w:i w:val="0"/>
          <w:sz w:val="18"/>
          <w:szCs w:val="20"/>
        </w:rPr>
        <w:t xml:space="preserve"> </w:t>
      </w:r>
    </w:p>
    <w:tbl>
      <w:tblPr>
        <w:tblStyle w:val="LightList-Accent5"/>
        <w:tblW w:w="10008" w:type="dxa"/>
        <w:tblLayout w:type="fixed"/>
        <w:tblLook w:val="04A0" w:firstRow="1" w:lastRow="0" w:firstColumn="1" w:lastColumn="0" w:noHBand="0" w:noVBand="1"/>
      </w:tblPr>
      <w:tblGrid>
        <w:gridCol w:w="1548"/>
        <w:gridCol w:w="782"/>
        <w:gridCol w:w="7678"/>
      </w:tblGrid>
      <w:tr w:rsidR="007A38D9" w:rsidRPr="001D6E33" w14:paraId="25C95D0C" w14:textId="77777777" w:rsidTr="00FC3F2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548" w:type="dxa"/>
          </w:tcPr>
          <w:p w14:paraId="5EDE38C7" w14:textId="77777777" w:rsidR="007A38D9" w:rsidRPr="001D6E33" w:rsidRDefault="007A38D9" w:rsidP="00FC3F22">
            <w:pPr>
              <w:pStyle w:val="TableHeading"/>
              <w:rPr>
                <w:b/>
                <w:bCs/>
                <w:szCs w:val="20"/>
              </w:rPr>
            </w:pPr>
            <w:r>
              <w:rPr>
                <w:b/>
                <w:bCs/>
                <w:szCs w:val="20"/>
              </w:rPr>
              <w:t>Filename</w:t>
            </w:r>
          </w:p>
        </w:tc>
        <w:tc>
          <w:tcPr>
            <w:tcW w:w="8460" w:type="dxa"/>
            <w:gridSpan w:val="2"/>
          </w:tcPr>
          <w:p w14:paraId="0E35173E" w14:textId="77777777" w:rsidR="007A38D9" w:rsidRPr="001D6E33" w:rsidRDefault="007A38D9" w:rsidP="00FC3F22">
            <w:pPr>
              <w:pStyle w:val="TableHeading"/>
              <w:cnfStyle w:val="100000000000" w:firstRow="1" w:lastRow="0" w:firstColumn="0" w:lastColumn="0" w:oddVBand="0" w:evenVBand="0" w:oddHBand="0" w:evenHBand="0" w:firstRowFirstColumn="0" w:firstRowLastColumn="0" w:lastRowFirstColumn="0" w:lastRowLastColumn="0"/>
              <w:rPr>
                <w:b/>
                <w:bCs/>
                <w:szCs w:val="20"/>
              </w:rPr>
            </w:pPr>
            <w:r>
              <w:rPr>
                <w:b/>
                <w:bCs/>
                <w:szCs w:val="20"/>
              </w:rPr>
              <w:t>URL</w:t>
            </w:r>
          </w:p>
        </w:tc>
      </w:tr>
      <w:tr w:rsidR="007A38D9" w:rsidRPr="002E0044" w14:paraId="6DBCE38C"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39035FB0" w14:textId="52931E83" w:rsidR="007A38D9" w:rsidRPr="00876B87" w:rsidRDefault="00C32D22" w:rsidP="00FC3F22">
            <w:pPr>
              <w:pStyle w:val="Textbody"/>
              <w:rPr>
                <w:rFonts w:ascii="Courier New" w:hAnsi="Courier New" w:cs="Courier New"/>
                <w:b w:val="0"/>
                <w:bCs w:val="0"/>
                <w:kern w:val="0"/>
                <w:sz w:val="18"/>
                <w:szCs w:val="18"/>
              </w:rPr>
            </w:pPr>
            <w:r>
              <w:rPr>
                <w:rFonts w:ascii="Courier New" w:hAnsi="Courier New" w:cs="Courier New"/>
                <w:b w:val="0"/>
                <w:bCs w:val="0"/>
                <w:kern w:val="0"/>
                <w:sz w:val="18"/>
                <w:szCs w:val="18"/>
              </w:rPr>
              <w:t>api4kp</w:t>
            </w:r>
            <w:r w:rsidR="003D38E3">
              <w:rPr>
                <w:rFonts w:ascii="Courier New" w:hAnsi="Courier New" w:cs="Courier New"/>
                <w:b w:val="0"/>
                <w:bCs w:val="0"/>
                <w:kern w:val="0"/>
                <w:sz w:val="18"/>
                <w:szCs w:val="18"/>
              </w:rPr>
              <w:t>.xsd</w:t>
            </w:r>
          </w:p>
        </w:tc>
        <w:tc>
          <w:tcPr>
            <w:tcW w:w="7678" w:type="dxa"/>
          </w:tcPr>
          <w:p w14:paraId="517AC3F8" w14:textId="7F63EF1D" w:rsidR="007A38D9" w:rsidRPr="00876B87"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6"/>
                <w:szCs w:val="16"/>
              </w:rPr>
            </w:pPr>
            <w:hyperlink r:id="rId182" w:history="1">
              <w:r w:rsidR="00591AE0" w:rsidRPr="0035424F">
                <w:rPr>
                  <w:rStyle w:val="Hyperlink"/>
                  <w:rFonts w:ascii="Courier New" w:hAnsi="Courier New" w:cs="Courier New"/>
                  <w:sz w:val="16"/>
                  <w:szCs w:val="16"/>
                </w:rPr>
                <w:t>https://www.omg.org/spec/API4KP/20210201/api4kp.xsd</w:t>
              </w:r>
            </w:hyperlink>
            <w:r w:rsidR="007A38D9" w:rsidRPr="00876B87">
              <w:rPr>
                <w:rFonts w:ascii="Courier New" w:hAnsi="Courier New" w:cs="Courier New"/>
                <w:sz w:val="16"/>
                <w:szCs w:val="16"/>
              </w:rPr>
              <w:t xml:space="preserve"> </w:t>
            </w:r>
            <w:r w:rsidR="007A38D9" w:rsidRPr="00876B87">
              <w:rPr>
                <w:rFonts w:ascii="Courier New" w:hAnsi="Courier New" w:cs="Courier New"/>
                <w:kern w:val="0"/>
                <w:sz w:val="16"/>
                <w:szCs w:val="16"/>
              </w:rPr>
              <w:t xml:space="preserve"> </w:t>
            </w:r>
          </w:p>
        </w:tc>
      </w:tr>
      <w:tr w:rsidR="003D38E3" w:rsidRPr="002E0044" w14:paraId="5BE315D2"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2905B19F" w14:textId="2DB23B45" w:rsidR="003D38E3" w:rsidRPr="003D38E3" w:rsidRDefault="003D38E3" w:rsidP="003D38E3">
            <w:pPr>
              <w:pStyle w:val="Textbody"/>
              <w:rPr>
                <w:rFonts w:ascii="Courier New" w:hAnsi="Courier New" w:cs="Courier New"/>
                <w:b w:val="0"/>
                <w:bCs w:val="0"/>
                <w:kern w:val="0"/>
                <w:sz w:val="18"/>
                <w:szCs w:val="18"/>
              </w:rPr>
            </w:pPr>
            <w:r w:rsidRPr="003D38E3">
              <w:rPr>
                <w:rFonts w:ascii="Courier New" w:hAnsi="Courier New" w:cs="Courier New"/>
                <w:b w:val="0"/>
                <w:bCs w:val="0"/>
                <w:kern w:val="0"/>
                <w:sz w:val="18"/>
                <w:szCs w:val="18"/>
              </w:rPr>
              <w:t>datatypes.xsd</w:t>
            </w:r>
          </w:p>
        </w:tc>
        <w:tc>
          <w:tcPr>
            <w:tcW w:w="7678" w:type="dxa"/>
          </w:tcPr>
          <w:p w14:paraId="5A7BD68F" w14:textId="2AB7E17B" w:rsidR="003D38E3"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hyperlink r:id="rId183" w:history="1">
              <w:r w:rsidR="003D38E3" w:rsidRPr="00F551E2">
                <w:rPr>
                  <w:rStyle w:val="Hyperlink"/>
                  <w:rFonts w:ascii="Courier New" w:hAnsi="Courier New" w:cs="Courier New"/>
                  <w:sz w:val="16"/>
                  <w:szCs w:val="16"/>
                </w:rPr>
                <w:t>https://www.omg.org/spec/API4KP/</w:t>
              </w:r>
              <w:r w:rsidR="00E44330">
                <w:rPr>
                  <w:rStyle w:val="Hyperlink"/>
                  <w:rFonts w:ascii="Courier New" w:hAnsi="Courier New" w:cs="Courier New"/>
                  <w:sz w:val="16"/>
                  <w:szCs w:val="16"/>
                </w:rPr>
                <w:t>20210201</w:t>
              </w:r>
              <w:r w:rsidR="003D38E3" w:rsidRPr="00F551E2">
                <w:rPr>
                  <w:rStyle w:val="Hyperlink"/>
                  <w:rFonts w:ascii="Courier New" w:hAnsi="Courier New" w:cs="Courier New"/>
                  <w:sz w:val="16"/>
                  <w:szCs w:val="16"/>
                </w:rPr>
                <w:t>/datatypes/datatypes.xsd</w:t>
              </w:r>
            </w:hyperlink>
            <w:r w:rsidR="003D38E3" w:rsidRPr="00876B87">
              <w:rPr>
                <w:rFonts w:ascii="Courier New" w:hAnsi="Courier New" w:cs="Courier New"/>
                <w:sz w:val="16"/>
                <w:szCs w:val="16"/>
              </w:rPr>
              <w:t xml:space="preserve"> </w:t>
            </w:r>
            <w:r w:rsidR="003D38E3" w:rsidRPr="00876B87">
              <w:rPr>
                <w:rFonts w:ascii="Courier New" w:hAnsi="Courier New" w:cs="Courier New"/>
                <w:kern w:val="0"/>
                <w:sz w:val="16"/>
                <w:szCs w:val="16"/>
              </w:rPr>
              <w:t xml:space="preserve"> </w:t>
            </w:r>
          </w:p>
        </w:tc>
      </w:tr>
      <w:tr w:rsidR="003D38E3" w:rsidRPr="002E0044" w14:paraId="6CCE1B23"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7A3D190F" w14:textId="1A987AC2" w:rsidR="003D38E3" w:rsidRPr="00876B87" w:rsidRDefault="003D38E3" w:rsidP="003D38E3">
            <w:pPr>
              <w:pStyle w:val="Textbody"/>
              <w:rPr>
                <w:rFonts w:ascii="Courier New" w:hAnsi="Courier New" w:cs="Courier New"/>
                <w:kern w:val="0"/>
                <w:sz w:val="18"/>
                <w:szCs w:val="18"/>
              </w:rPr>
            </w:pPr>
            <w:r w:rsidRPr="00876B87">
              <w:rPr>
                <w:rFonts w:ascii="Courier New" w:hAnsi="Courier New" w:cs="Courier New"/>
                <w:b w:val="0"/>
                <w:bCs w:val="0"/>
                <w:kern w:val="0"/>
                <w:sz w:val="18"/>
                <w:szCs w:val="18"/>
              </w:rPr>
              <w:t>id</w:t>
            </w:r>
            <w:r>
              <w:rPr>
                <w:rFonts w:ascii="Courier New" w:hAnsi="Courier New" w:cs="Courier New"/>
                <w:b w:val="0"/>
                <w:bCs w:val="0"/>
                <w:kern w:val="0"/>
                <w:sz w:val="18"/>
                <w:szCs w:val="18"/>
              </w:rPr>
              <w:t>.xsd</w:t>
            </w:r>
          </w:p>
        </w:tc>
        <w:tc>
          <w:tcPr>
            <w:tcW w:w="7678" w:type="dxa"/>
          </w:tcPr>
          <w:p w14:paraId="14F742E6" w14:textId="689858BA" w:rsidR="003D38E3"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84" w:history="1">
              <w:r w:rsidR="003D38E3"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3D38E3" w:rsidRPr="00F551E2">
                <w:rPr>
                  <w:rStyle w:val="Hyperlink"/>
                  <w:rFonts w:ascii="Courier New" w:hAnsi="Courier New" w:cs="Courier New"/>
                  <w:sz w:val="16"/>
                  <w:szCs w:val="16"/>
                  <w:lang w:val="sv-SE"/>
                </w:rPr>
                <w:t>/id/id.xsd</w:t>
              </w:r>
            </w:hyperlink>
          </w:p>
        </w:tc>
      </w:tr>
      <w:tr w:rsidR="003D38E3" w:rsidRPr="002E0044" w14:paraId="7EFC50A5"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57E16581" w14:textId="222C2C75" w:rsidR="003D38E3" w:rsidRPr="00876B87" w:rsidRDefault="003D38E3" w:rsidP="003D38E3">
            <w:pPr>
              <w:pStyle w:val="Textbody"/>
              <w:rPr>
                <w:rFonts w:ascii="Courier New" w:hAnsi="Courier New" w:cs="Courier New"/>
                <w:kern w:val="0"/>
                <w:sz w:val="18"/>
                <w:szCs w:val="18"/>
              </w:rPr>
            </w:pPr>
            <w:r w:rsidRPr="00876B87">
              <w:rPr>
                <w:rFonts w:ascii="Courier New" w:hAnsi="Courier New" w:cs="Courier New"/>
                <w:b w:val="0"/>
                <w:bCs w:val="0"/>
                <w:kern w:val="0"/>
                <w:sz w:val="18"/>
                <w:szCs w:val="18"/>
              </w:rPr>
              <w:t>inference</w:t>
            </w:r>
            <w:r>
              <w:rPr>
                <w:rFonts w:ascii="Courier New" w:hAnsi="Courier New" w:cs="Courier New"/>
                <w:b w:val="0"/>
                <w:bCs w:val="0"/>
                <w:kern w:val="0"/>
                <w:sz w:val="18"/>
                <w:szCs w:val="18"/>
              </w:rPr>
              <w:t>.xsd</w:t>
            </w:r>
          </w:p>
        </w:tc>
        <w:tc>
          <w:tcPr>
            <w:tcW w:w="7678" w:type="dxa"/>
          </w:tcPr>
          <w:p w14:paraId="7CFFDE33" w14:textId="67357EBE" w:rsidR="003D38E3" w:rsidRDefault="00D50869" w:rsidP="003D38E3">
            <w:pPr>
              <w:pStyle w:val="Textbody"/>
              <w:cnfStyle w:val="000000000000" w:firstRow="0" w:lastRow="0" w:firstColumn="0" w:lastColumn="0" w:oddVBand="0" w:evenVBand="0" w:oddHBand="0" w:evenHBand="0" w:firstRowFirstColumn="0" w:firstRowLastColumn="0" w:lastRowFirstColumn="0" w:lastRowLastColumn="0"/>
              <w:rPr>
                <w:rStyle w:val="Hyperlink"/>
                <w:rFonts w:ascii="Courier New" w:hAnsi="Courier New" w:cs="Courier New"/>
                <w:sz w:val="16"/>
                <w:szCs w:val="16"/>
                <w:lang w:val="sv-SE"/>
              </w:rPr>
            </w:pPr>
            <w:hyperlink r:id="rId185" w:history="1">
              <w:r w:rsidR="006A40FC"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6A40FC" w:rsidRPr="00F551E2">
                <w:rPr>
                  <w:rStyle w:val="Hyperlink"/>
                  <w:rFonts w:ascii="Courier New" w:hAnsi="Courier New" w:cs="Courier New"/>
                  <w:sz w:val="16"/>
                  <w:szCs w:val="16"/>
                  <w:lang w:val="sv-SE"/>
                </w:rPr>
                <w:t>/services/inference/inference.xsd</w:t>
              </w:r>
            </w:hyperlink>
            <w:r w:rsidR="003D38E3" w:rsidRPr="00876B87">
              <w:rPr>
                <w:rFonts w:ascii="Courier New" w:hAnsi="Courier New" w:cs="Courier New"/>
                <w:sz w:val="16"/>
                <w:szCs w:val="16"/>
              </w:rPr>
              <w:t xml:space="preserve"> </w:t>
            </w:r>
          </w:p>
        </w:tc>
      </w:tr>
      <w:tr w:rsidR="00CF5E43" w:rsidRPr="002E0044" w14:paraId="2EBC9CD9"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8EBF015" w14:textId="054859DB" w:rsidR="00CF5E43" w:rsidRPr="00CF5E43" w:rsidRDefault="00CF5E43" w:rsidP="003D38E3">
            <w:pPr>
              <w:pStyle w:val="Textbody"/>
              <w:rPr>
                <w:rFonts w:ascii="Courier New" w:hAnsi="Courier New" w:cs="Courier New"/>
                <w:b w:val="0"/>
                <w:bCs w:val="0"/>
                <w:kern w:val="0"/>
                <w:sz w:val="18"/>
                <w:szCs w:val="18"/>
              </w:rPr>
            </w:pPr>
            <w:r w:rsidRPr="00CF5E43">
              <w:rPr>
                <w:rFonts w:ascii="Courier New" w:hAnsi="Courier New" w:cs="Courier New"/>
                <w:b w:val="0"/>
                <w:bCs w:val="0"/>
                <w:kern w:val="0"/>
                <w:sz w:val="18"/>
                <w:szCs w:val="18"/>
              </w:rPr>
              <w:t>repository.xsd</w:t>
            </w:r>
          </w:p>
        </w:tc>
        <w:tc>
          <w:tcPr>
            <w:tcW w:w="7678" w:type="dxa"/>
          </w:tcPr>
          <w:p w14:paraId="7E661EE8" w14:textId="45F45E55" w:rsidR="00CF5E43"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86" w:history="1">
              <w:r w:rsidR="00A92411"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A92411" w:rsidRPr="00F551E2">
                <w:rPr>
                  <w:rStyle w:val="Hyperlink"/>
                  <w:rFonts w:ascii="Courier New" w:hAnsi="Courier New" w:cs="Courier New"/>
                  <w:sz w:val="16"/>
                  <w:szCs w:val="16"/>
                  <w:lang w:val="sv-SE"/>
                </w:rPr>
                <w:t>/services/repository/repository.xsd</w:t>
              </w:r>
            </w:hyperlink>
          </w:p>
        </w:tc>
      </w:tr>
      <w:tr w:rsidR="003E54E4" w:rsidRPr="002E0044" w14:paraId="5D39B931"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7610EC64" w14:textId="0BD5F6DF" w:rsidR="003E54E4" w:rsidRPr="003E54E4" w:rsidRDefault="003E54E4" w:rsidP="003D38E3">
            <w:pPr>
              <w:pStyle w:val="Textbody"/>
              <w:rPr>
                <w:rFonts w:ascii="Courier New" w:hAnsi="Courier New" w:cs="Courier New"/>
                <w:b w:val="0"/>
                <w:bCs w:val="0"/>
                <w:kern w:val="0"/>
                <w:sz w:val="18"/>
                <w:szCs w:val="18"/>
              </w:rPr>
            </w:pPr>
            <w:r w:rsidRPr="003E54E4">
              <w:rPr>
                <w:rFonts w:ascii="Courier New" w:hAnsi="Courier New" w:cs="Courier New"/>
                <w:b w:val="0"/>
                <w:bCs w:val="0"/>
                <w:sz w:val="18"/>
                <w:szCs w:val="18"/>
              </w:rPr>
              <w:lastRenderedPageBreak/>
              <w:t>transrepresentation.xsd</w:t>
            </w:r>
          </w:p>
        </w:tc>
        <w:tc>
          <w:tcPr>
            <w:tcW w:w="7678" w:type="dxa"/>
          </w:tcPr>
          <w:p w14:paraId="02499DDC" w14:textId="7C89BCFF" w:rsidR="003E54E4" w:rsidRPr="003E54E4"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hyperlink r:id="rId187" w:history="1">
              <w:r w:rsidR="003E54E4" w:rsidRPr="003E54E4">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3E54E4" w:rsidRPr="003E54E4">
                <w:rPr>
                  <w:rStyle w:val="Hyperlink"/>
                  <w:rFonts w:ascii="Courier New" w:hAnsi="Courier New" w:cs="Courier New"/>
                  <w:sz w:val="16"/>
                  <w:szCs w:val="16"/>
                  <w:lang w:val="sv-SE"/>
                </w:rPr>
                <w:t>/services/transrepresentation/transrepresentation.xsd</w:t>
              </w:r>
            </w:hyperlink>
          </w:p>
        </w:tc>
      </w:tr>
      <w:tr w:rsidR="003E54E4" w:rsidRPr="002E0044" w14:paraId="1089FB64"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4A196D83" w14:textId="1BE8F1F9" w:rsidR="003E54E4" w:rsidRPr="003E54E4" w:rsidRDefault="003E54E4" w:rsidP="003D38E3">
            <w:pPr>
              <w:pStyle w:val="Textbody"/>
              <w:rPr>
                <w:rFonts w:ascii="Courier New" w:hAnsi="Courier New" w:cs="Courier New"/>
                <w:b w:val="0"/>
                <w:bCs w:val="0"/>
                <w:sz w:val="18"/>
                <w:szCs w:val="18"/>
              </w:rPr>
            </w:pPr>
            <w:r w:rsidRPr="003E54E4">
              <w:rPr>
                <w:rFonts w:ascii="Courier New" w:hAnsi="Courier New" w:cs="Courier New"/>
                <w:b w:val="0"/>
                <w:bCs w:val="0"/>
                <w:sz w:val="18"/>
                <w:szCs w:val="18"/>
              </w:rPr>
              <w:t>services.xsd</w:t>
            </w:r>
          </w:p>
        </w:tc>
        <w:tc>
          <w:tcPr>
            <w:tcW w:w="7678" w:type="dxa"/>
          </w:tcPr>
          <w:p w14:paraId="4C8B2151" w14:textId="108891C7" w:rsidR="003E54E4" w:rsidRPr="003E54E4"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88" w:history="1">
              <w:r w:rsidR="003E54E4" w:rsidRPr="003E54E4">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3E54E4" w:rsidRPr="003E54E4">
                <w:rPr>
                  <w:rStyle w:val="Hyperlink"/>
                  <w:rFonts w:ascii="Courier New" w:hAnsi="Courier New" w:cs="Courier New"/>
                  <w:sz w:val="16"/>
                  <w:szCs w:val="16"/>
                  <w:lang w:val="sv-SE"/>
                </w:rPr>
                <w:t>/services.xsd</w:t>
              </w:r>
            </w:hyperlink>
          </w:p>
        </w:tc>
      </w:tr>
      <w:tr w:rsidR="00921422" w:rsidRPr="002E0044" w14:paraId="6A823017"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4F0F53D4" w14:textId="38D16AAD" w:rsidR="00921422" w:rsidRDefault="00921422" w:rsidP="00921422">
            <w:pPr>
              <w:pStyle w:val="Textbody"/>
              <w:rPr>
                <w:rFonts w:ascii="Courier New" w:hAnsi="Courier New" w:cs="Courier New"/>
                <w:b w:val="0"/>
                <w:bCs w:val="0"/>
                <w:sz w:val="18"/>
                <w:szCs w:val="18"/>
              </w:rPr>
            </w:pPr>
            <w:r>
              <w:rPr>
                <w:rFonts w:ascii="Courier New" w:hAnsi="Courier New" w:cs="Courier New"/>
                <w:b w:val="0"/>
                <w:bCs w:val="0"/>
                <w:sz w:val="18"/>
                <w:szCs w:val="18"/>
              </w:rPr>
              <w:t>s</w:t>
            </w:r>
            <w:r w:rsidRPr="003E54E4">
              <w:rPr>
                <w:rFonts w:ascii="Courier New" w:hAnsi="Courier New" w:cs="Courier New"/>
                <w:b w:val="0"/>
                <w:bCs w:val="0"/>
                <w:sz w:val="18"/>
                <w:szCs w:val="18"/>
              </w:rPr>
              <w:t>urrogate.xsd</w:t>
            </w:r>
          </w:p>
        </w:tc>
        <w:tc>
          <w:tcPr>
            <w:tcW w:w="7678" w:type="dxa"/>
          </w:tcPr>
          <w:p w14:paraId="1A0FC841" w14:textId="69BA45E3" w:rsidR="00921422" w:rsidRPr="003E54E4" w:rsidRDefault="00D50869" w:rsidP="009214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89" w:history="1">
              <w:r w:rsidR="008818F3"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8818F3" w:rsidRPr="00F551E2">
                <w:rPr>
                  <w:rStyle w:val="Hyperlink"/>
                  <w:rFonts w:ascii="Courier New" w:hAnsi="Courier New" w:cs="Courier New"/>
                  <w:sz w:val="16"/>
                  <w:szCs w:val="16"/>
                  <w:lang w:val="sv-SE"/>
                </w:rPr>
                <w:t>/surrogate/surrogate.xsd</w:t>
              </w:r>
            </w:hyperlink>
          </w:p>
        </w:tc>
      </w:tr>
      <w:tr w:rsidR="003D38E3" w:rsidRPr="002E0044" w14:paraId="4C466758"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38752D19" w14:textId="107E7D7A" w:rsidR="003D38E3" w:rsidRPr="00876B87" w:rsidRDefault="003D38E3" w:rsidP="003D38E3">
            <w:pPr>
              <w:pStyle w:val="Textbody"/>
              <w:rPr>
                <w:rFonts w:ascii="Courier New" w:hAnsi="Courier New" w:cs="Courier New"/>
                <w:b w:val="0"/>
                <w:bCs w:val="0"/>
                <w:kern w:val="0"/>
                <w:sz w:val="18"/>
                <w:szCs w:val="18"/>
              </w:rPr>
            </w:pPr>
            <w:r w:rsidRPr="00876B87">
              <w:rPr>
                <w:rFonts w:ascii="Courier New" w:hAnsi="Courier New" w:cs="Courier New"/>
                <w:b w:val="0"/>
                <w:bCs w:val="0"/>
                <w:kern w:val="0"/>
                <w:sz w:val="18"/>
                <w:szCs w:val="18"/>
              </w:rPr>
              <w:t>DependencyType.series.</w:t>
            </w:r>
            <w:r w:rsidR="008818F3">
              <w:rPr>
                <w:rFonts w:ascii="Courier New" w:hAnsi="Courier New" w:cs="Courier New"/>
                <w:b w:val="0"/>
                <w:bCs w:val="0"/>
                <w:kern w:val="0"/>
                <w:sz w:val="18"/>
                <w:szCs w:val="18"/>
              </w:rPr>
              <w:t>xsd</w:t>
            </w:r>
          </w:p>
        </w:tc>
        <w:tc>
          <w:tcPr>
            <w:tcW w:w="7678" w:type="dxa"/>
          </w:tcPr>
          <w:p w14:paraId="024FD90D" w14:textId="783DBBB7" w:rsidR="003D38E3" w:rsidRPr="00876B87"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6"/>
                <w:szCs w:val="16"/>
              </w:rPr>
            </w:pPr>
            <w:hyperlink r:id="rId190" w:history="1">
              <w:r w:rsidR="00745FF0"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745FF0" w:rsidRPr="00F551E2">
                <w:rPr>
                  <w:rStyle w:val="Hyperlink"/>
                  <w:rFonts w:ascii="Courier New" w:hAnsi="Courier New" w:cs="Courier New"/>
                  <w:sz w:val="16"/>
                  <w:szCs w:val="16"/>
                  <w:lang w:val="sv-SE"/>
                </w:rPr>
                <w:t>/taxonomy/DependencyRelType/DependencyType.series.xsd</w:t>
              </w:r>
            </w:hyperlink>
          </w:p>
        </w:tc>
      </w:tr>
      <w:tr w:rsidR="003D38E3" w:rsidRPr="002E0044" w14:paraId="6C49EE28"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43F76779" w14:textId="0E43A466" w:rsidR="003D38E3" w:rsidRPr="00876B87" w:rsidRDefault="003D38E3" w:rsidP="003D38E3">
            <w:pPr>
              <w:pStyle w:val="Textbody"/>
              <w:rPr>
                <w:rFonts w:ascii="Courier New" w:hAnsi="Courier New" w:cs="Courier New"/>
                <w:kern w:val="0"/>
                <w:sz w:val="18"/>
                <w:szCs w:val="18"/>
              </w:rPr>
            </w:pPr>
            <w:r w:rsidRPr="00876B87">
              <w:rPr>
                <w:rFonts w:ascii="Courier New" w:hAnsi="Courier New" w:cs="Courier New"/>
                <w:b w:val="0"/>
                <w:bCs w:val="0"/>
                <w:kern w:val="0"/>
                <w:sz w:val="18"/>
                <w:szCs w:val="18"/>
              </w:rPr>
              <w:t>DependencyType.</w:t>
            </w:r>
            <w:r w:rsidR="00745FF0">
              <w:rPr>
                <w:rFonts w:ascii="Courier New" w:hAnsi="Courier New" w:cs="Courier New"/>
                <w:b w:val="0"/>
                <w:bCs w:val="0"/>
                <w:kern w:val="0"/>
                <w:sz w:val="18"/>
                <w:szCs w:val="18"/>
              </w:rPr>
              <w:t>xsd</w:t>
            </w:r>
          </w:p>
        </w:tc>
        <w:tc>
          <w:tcPr>
            <w:tcW w:w="7678" w:type="dxa"/>
          </w:tcPr>
          <w:p w14:paraId="054968E6" w14:textId="7D19A61B" w:rsidR="003D38E3" w:rsidRPr="00876B87"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91" w:history="1">
              <w:r w:rsidR="00591AE0" w:rsidRPr="0035424F">
                <w:rPr>
                  <w:rStyle w:val="Hyperlink"/>
                  <w:rFonts w:ascii="Courier New" w:hAnsi="Courier New" w:cs="Courier New"/>
                  <w:sz w:val="16"/>
                  <w:szCs w:val="16"/>
                  <w:lang w:val="sv-SE"/>
                </w:rPr>
                <w:t>https://www.omg.org/spec/API4KP/20210201/taxonomy/DependencyRelType/DependencyType.xsd</w:t>
              </w:r>
            </w:hyperlink>
          </w:p>
        </w:tc>
      </w:tr>
      <w:tr w:rsidR="003D38E3" w:rsidRPr="002E0044" w14:paraId="12B7BD86"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6B4273FB" w14:textId="5AD222C1" w:rsidR="003D38E3" w:rsidRPr="00876B87" w:rsidRDefault="003D38E3" w:rsidP="003D38E3">
            <w:pPr>
              <w:pStyle w:val="Textbody"/>
              <w:rPr>
                <w:rFonts w:ascii="Courier New" w:hAnsi="Courier New" w:cs="Courier New"/>
                <w:b w:val="0"/>
                <w:bCs w:val="0"/>
                <w:kern w:val="0"/>
                <w:sz w:val="18"/>
                <w:szCs w:val="18"/>
              </w:rPr>
            </w:pPr>
            <w:r w:rsidRPr="00876B87">
              <w:rPr>
                <w:rFonts w:ascii="Courier New" w:hAnsi="Courier New" w:cs="Courier New"/>
                <w:b w:val="0"/>
                <w:bCs w:val="0"/>
                <w:sz w:val="18"/>
                <w:szCs w:val="18"/>
              </w:rPr>
              <w:t>DerivationType.series.</w:t>
            </w:r>
            <w:r w:rsidR="00745FF0">
              <w:rPr>
                <w:rFonts w:ascii="Courier New" w:hAnsi="Courier New" w:cs="Courier New"/>
                <w:b w:val="0"/>
                <w:bCs w:val="0"/>
                <w:sz w:val="18"/>
                <w:szCs w:val="18"/>
              </w:rPr>
              <w:t>xsd</w:t>
            </w:r>
          </w:p>
        </w:tc>
        <w:tc>
          <w:tcPr>
            <w:tcW w:w="7678" w:type="dxa"/>
          </w:tcPr>
          <w:p w14:paraId="6F686356" w14:textId="2B75B7B4" w:rsidR="003D38E3" w:rsidRPr="00876B87"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92" w:history="1">
              <w:r w:rsidR="00745FF0"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745FF0" w:rsidRPr="00F551E2">
                <w:rPr>
                  <w:rStyle w:val="Hyperlink"/>
                  <w:rFonts w:ascii="Courier New" w:hAnsi="Courier New" w:cs="Courier New"/>
                  <w:sz w:val="16"/>
                  <w:szCs w:val="16"/>
                  <w:lang w:val="sv-SE"/>
                </w:rPr>
                <w:t>/taxonomy/DerivationRelType/DerivationType.series.xsd</w:t>
              </w:r>
            </w:hyperlink>
          </w:p>
        </w:tc>
      </w:tr>
      <w:tr w:rsidR="003D38E3" w:rsidRPr="002E0044" w14:paraId="2F990B73"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2DEE8B15" w14:textId="7ADDC543" w:rsidR="003D38E3" w:rsidRPr="00876B87" w:rsidRDefault="003D38E3" w:rsidP="003D38E3">
            <w:pPr>
              <w:pStyle w:val="Textbody"/>
              <w:rPr>
                <w:rFonts w:ascii="Courier New" w:hAnsi="Courier New" w:cs="Courier New"/>
                <w:b w:val="0"/>
                <w:bCs w:val="0"/>
                <w:kern w:val="0"/>
                <w:sz w:val="18"/>
                <w:szCs w:val="18"/>
              </w:rPr>
            </w:pPr>
            <w:r w:rsidRPr="00876B87">
              <w:rPr>
                <w:rFonts w:ascii="Courier New" w:hAnsi="Courier New" w:cs="Courier New"/>
                <w:b w:val="0"/>
                <w:bCs w:val="0"/>
                <w:sz w:val="18"/>
                <w:szCs w:val="18"/>
              </w:rPr>
              <w:t>DerivationType.</w:t>
            </w:r>
            <w:r w:rsidR="00745FF0">
              <w:rPr>
                <w:rFonts w:ascii="Courier New" w:hAnsi="Courier New" w:cs="Courier New"/>
                <w:b w:val="0"/>
                <w:bCs w:val="0"/>
                <w:sz w:val="18"/>
                <w:szCs w:val="18"/>
              </w:rPr>
              <w:t>xsd</w:t>
            </w:r>
          </w:p>
        </w:tc>
        <w:tc>
          <w:tcPr>
            <w:tcW w:w="7678" w:type="dxa"/>
          </w:tcPr>
          <w:p w14:paraId="335A7075" w14:textId="15BFC417" w:rsidR="003D38E3" w:rsidRPr="00876B87"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93" w:history="1">
              <w:r w:rsidR="00591AE0" w:rsidRPr="0035424F">
                <w:rPr>
                  <w:rStyle w:val="Hyperlink"/>
                  <w:rFonts w:ascii="Courier New" w:hAnsi="Courier New" w:cs="Courier New"/>
                  <w:sz w:val="16"/>
                  <w:szCs w:val="16"/>
                  <w:lang w:val="sv-SE"/>
                </w:rPr>
                <w:t>https://www.omg.org/spec/API4KP/20210201/taxonomy/DerivationRelType/DerivationType.xsd</w:t>
              </w:r>
            </w:hyperlink>
          </w:p>
        </w:tc>
      </w:tr>
      <w:tr w:rsidR="003D38E3" w:rsidRPr="002E0044" w14:paraId="0F8B0DE9"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4885B1B3" w14:textId="43B0E834" w:rsidR="003D38E3" w:rsidRPr="00876B87" w:rsidRDefault="003D38E3" w:rsidP="003D38E3">
            <w:pPr>
              <w:pStyle w:val="Textbody"/>
              <w:rPr>
                <w:rFonts w:ascii="Courier New" w:hAnsi="Courier New" w:cs="Courier New"/>
                <w:b w:val="0"/>
                <w:bCs w:val="0"/>
                <w:kern w:val="0"/>
                <w:sz w:val="18"/>
                <w:szCs w:val="18"/>
              </w:rPr>
            </w:pPr>
            <w:r w:rsidRPr="00876B87">
              <w:rPr>
                <w:rFonts w:ascii="Courier New" w:hAnsi="Courier New" w:cs="Courier New"/>
                <w:b w:val="0"/>
                <w:bCs w:val="0"/>
                <w:sz w:val="18"/>
                <w:szCs w:val="18"/>
              </w:rPr>
              <w:t>Language.series.</w:t>
            </w:r>
            <w:r w:rsidR="00745FF0">
              <w:rPr>
                <w:rFonts w:ascii="Courier New" w:hAnsi="Courier New" w:cs="Courier New"/>
                <w:b w:val="0"/>
                <w:bCs w:val="0"/>
                <w:sz w:val="18"/>
                <w:szCs w:val="18"/>
              </w:rPr>
              <w:t>xsd</w:t>
            </w:r>
          </w:p>
        </w:tc>
        <w:tc>
          <w:tcPr>
            <w:tcW w:w="7678" w:type="dxa"/>
          </w:tcPr>
          <w:p w14:paraId="4BFEF85E" w14:textId="02EAB6E1" w:rsidR="003D38E3" w:rsidRPr="00876B87"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94" w:history="1">
              <w:r w:rsidR="00FE7F6B" w:rsidRPr="0035424F">
                <w:rPr>
                  <w:rStyle w:val="Hyperlink"/>
                  <w:rFonts w:ascii="Courier New" w:hAnsi="Courier New" w:cs="Courier New"/>
                  <w:sz w:val="16"/>
                  <w:szCs w:val="16"/>
                  <w:lang w:val="sv-SE"/>
                </w:rPr>
                <w:t>https://www.omg.org/spec/API4KP/20190201/taxonomy/ISO639-2-LanguageCode/Language.series.xsd</w:t>
              </w:r>
            </w:hyperlink>
          </w:p>
        </w:tc>
      </w:tr>
      <w:tr w:rsidR="003D38E3" w:rsidRPr="002E0044" w14:paraId="3835CB90"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64A15C5D" w14:textId="2106D961" w:rsidR="003D38E3" w:rsidRPr="00876B87" w:rsidRDefault="003D38E3" w:rsidP="003D38E3">
            <w:pPr>
              <w:pStyle w:val="Textbody"/>
              <w:rPr>
                <w:rFonts w:ascii="Courier New" w:hAnsi="Courier New" w:cs="Courier New"/>
                <w:b w:val="0"/>
                <w:bCs w:val="0"/>
                <w:kern w:val="0"/>
                <w:sz w:val="18"/>
                <w:szCs w:val="18"/>
              </w:rPr>
            </w:pPr>
            <w:r w:rsidRPr="00876B87">
              <w:rPr>
                <w:rFonts w:ascii="Courier New" w:hAnsi="Courier New" w:cs="Courier New"/>
                <w:b w:val="0"/>
                <w:bCs w:val="0"/>
                <w:sz w:val="18"/>
                <w:szCs w:val="18"/>
              </w:rPr>
              <w:t>Language.</w:t>
            </w:r>
            <w:r w:rsidR="00745FF0">
              <w:rPr>
                <w:rFonts w:ascii="Courier New" w:hAnsi="Courier New" w:cs="Courier New"/>
                <w:b w:val="0"/>
                <w:bCs w:val="0"/>
                <w:sz w:val="18"/>
                <w:szCs w:val="18"/>
              </w:rPr>
              <w:t>xsd</w:t>
            </w:r>
          </w:p>
        </w:tc>
        <w:tc>
          <w:tcPr>
            <w:tcW w:w="7678" w:type="dxa"/>
          </w:tcPr>
          <w:p w14:paraId="1D6148E2" w14:textId="365C77A4" w:rsidR="003D38E3" w:rsidRPr="00876B87"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95" w:history="1">
              <w:r w:rsidR="004C5CF5" w:rsidRPr="0035424F">
                <w:rPr>
                  <w:rStyle w:val="Hyperlink"/>
                  <w:rFonts w:ascii="Courier New" w:hAnsi="Courier New" w:cs="Courier New"/>
                  <w:sz w:val="16"/>
                  <w:szCs w:val="16"/>
                  <w:lang w:val="sv-SE"/>
                </w:rPr>
                <w:t>https://www.omg.org/spec/API4KP/20190201/taxonomy/ISO639-2-LanguageCode/Language.xsd</w:t>
              </w:r>
            </w:hyperlink>
          </w:p>
        </w:tc>
      </w:tr>
      <w:tr w:rsidR="004C5CF5" w:rsidRPr="002E0044" w14:paraId="64AD7514"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65A3FE34" w14:textId="103E6E53" w:rsidR="004C5CF5" w:rsidRPr="00505604" w:rsidRDefault="004C5CF5" w:rsidP="008556FD">
            <w:pPr>
              <w:pStyle w:val="Textbody"/>
              <w:rPr>
                <w:rFonts w:ascii="Courier New" w:hAnsi="Courier New" w:cs="Courier New"/>
                <w:b w:val="0"/>
                <w:bCs w:val="0"/>
                <w:kern w:val="0"/>
                <w:sz w:val="18"/>
                <w:szCs w:val="18"/>
              </w:rPr>
            </w:pPr>
            <w:r w:rsidRPr="00505604">
              <w:rPr>
                <w:rFonts w:ascii="Courier New" w:hAnsi="Courier New" w:cs="Courier New"/>
                <w:b w:val="0"/>
                <w:bCs w:val="0"/>
                <w:sz w:val="18"/>
                <w:szCs w:val="18"/>
              </w:rPr>
              <w:t>KnowledgeArtifactCategory</w:t>
            </w:r>
            <w:r>
              <w:rPr>
                <w:rFonts w:ascii="Courier New" w:hAnsi="Courier New" w:cs="Courier New"/>
                <w:b w:val="0"/>
                <w:bCs w:val="0"/>
                <w:sz w:val="18"/>
                <w:szCs w:val="18"/>
              </w:rPr>
              <w:t>.series</w:t>
            </w:r>
            <w:r w:rsidRPr="00505604">
              <w:rPr>
                <w:rFonts w:ascii="Courier New" w:hAnsi="Courier New" w:cs="Courier New"/>
                <w:b w:val="0"/>
                <w:bCs w:val="0"/>
                <w:sz w:val="18"/>
                <w:szCs w:val="18"/>
              </w:rPr>
              <w:t>.</w:t>
            </w:r>
            <w:r>
              <w:rPr>
                <w:rFonts w:ascii="Courier New" w:hAnsi="Courier New" w:cs="Courier New"/>
                <w:b w:val="0"/>
                <w:bCs w:val="0"/>
                <w:sz w:val="18"/>
                <w:szCs w:val="18"/>
              </w:rPr>
              <w:t>xsd</w:t>
            </w:r>
          </w:p>
        </w:tc>
        <w:tc>
          <w:tcPr>
            <w:tcW w:w="7678" w:type="dxa"/>
          </w:tcPr>
          <w:p w14:paraId="5F5BED5A" w14:textId="76828F8D" w:rsidR="004C5CF5" w:rsidRPr="00505604"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96" w:history="1">
              <w:r w:rsidR="004C5CF5" w:rsidRPr="0035424F">
                <w:rPr>
                  <w:rStyle w:val="Hyperlink"/>
                  <w:rFonts w:ascii="Courier New" w:hAnsi="Courier New" w:cs="Courier New"/>
                  <w:sz w:val="16"/>
                  <w:szCs w:val="16"/>
                  <w:lang w:val="sv-SE"/>
                </w:rPr>
                <w:t>https://www.omg.org/spec/API4KP/20210201/taxonomy/KnowledgeArtifactCategory/KnowledgeArtifactCategory.series.xsd</w:t>
              </w:r>
            </w:hyperlink>
          </w:p>
        </w:tc>
      </w:tr>
      <w:tr w:rsidR="003D38E3" w:rsidRPr="002E0044" w14:paraId="64BCAC28"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02CF1567" w14:textId="3CABE8AB" w:rsidR="003D38E3" w:rsidRPr="00505604" w:rsidRDefault="003D38E3" w:rsidP="003D38E3">
            <w:pPr>
              <w:pStyle w:val="Textbody"/>
              <w:rPr>
                <w:rFonts w:ascii="Courier New" w:hAnsi="Courier New" w:cs="Courier New"/>
                <w:b w:val="0"/>
                <w:bCs w:val="0"/>
                <w:kern w:val="0"/>
                <w:sz w:val="18"/>
                <w:szCs w:val="18"/>
              </w:rPr>
            </w:pPr>
            <w:r w:rsidRPr="00505604">
              <w:rPr>
                <w:rFonts w:ascii="Courier New" w:hAnsi="Courier New" w:cs="Courier New"/>
                <w:b w:val="0"/>
                <w:bCs w:val="0"/>
                <w:sz w:val="18"/>
                <w:szCs w:val="18"/>
              </w:rPr>
              <w:t>KnowledgeArtifactCategory.</w:t>
            </w:r>
            <w:r w:rsidR="00745FF0">
              <w:rPr>
                <w:rFonts w:ascii="Courier New" w:hAnsi="Courier New" w:cs="Courier New"/>
                <w:b w:val="0"/>
                <w:bCs w:val="0"/>
                <w:sz w:val="18"/>
                <w:szCs w:val="18"/>
              </w:rPr>
              <w:t>xsd</w:t>
            </w:r>
          </w:p>
        </w:tc>
        <w:tc>
          <w:tcPr>
            <w:tcW w:w="7678" w:type="dxa"/>
          </w:tcPr>
          <w:p w14:paraId="5D74CBD6" w14:textId="3CD69156" w:rsidR="003D38E3" w:rsidRPr="00505604"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97" w:history="1">
              <w:r w:rsidR="00745FF0"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745FF0" w:rsidRPr="00F551E2">
                <w:rPr>
                  <w:rStyle w:val="Hyperlink"/>
                  <w:rFonts w:ascii="Courier New" w:hAnsi="Courier New" w:cs="Courier New"/>
                  <w:sz w:val="16"/>
                  <w:szCs w:val="16"/>
                  <w:lang w:val="sv-SE"/>
                </w:rPr>
                <w:t>/taxonomy/KnowledgeArtifactCategory/KnowledgeArtifactCategory.xsd</w:t>
              </w:r>
            </w:hyperlink>
          </w:p>
        </w:tc>
      </w:tr>
      <w:tr w:rsidR="004C5CF5" w:rsidRPr="002E0044" w14:paraId="5C2CA7A7"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3DEC2A4C" w14:textId="720AFE00" w:rsidR="004C5CF5" w:rsidRPr="00505604" w:rsidRDefault="004C5CF5" w:rsidP="008556FD">
            <w:pPr>
              <w:pStyle w:val="Textbody"/>
              <w:rPr>
                <w:rFonts w:ascii="Courier New" w:hAnsi="Courier New" w:cs="Courier New"/>
                <w:b w:val="0"/>
                <w:bCs w:val="0"/>
                <w:kern w:val="0"/>
                <w:sz w:val="18"/>
                <w:szCs w:val="18"/>
              </w:rPr>
            </w:pPr>
            <w:r w:rsidRPr="00505604">
              <w:rPr>
                <w:rFonts w:ascii="Courier New" w:hAnsi="Courier New" w:cs="Courier New"/>
                <w:b w:val="0"/>
                <w:bCs w:val="0"/>
                <w:sz w:val="18"/>
                <w:szCs w:val="18"/>
              </w:rPr>
              <w:t>KnowledgeAssetCategory</w:t>
            </w:r>
            <w:r>
              <w:rPr>
                <w:rFonts w:ascii="Courier New" w:hAnsi="Courier New" w:cs="Courier New"/>
                <w:b w:val="0"/>
                <w:bCs w:val="0"/>
                <w:sz w:val="18"/>
                <w:szCs w:val="18"/>
              </w:rPr>
              <w:t>.series</w:t>
            </w:r>
            <w:r w:rsidRPr="00505604">
              <w:rPr>
                <w:rFonts w:ascii="Courier New" w:hAnsi="Courier New" w:cs="Courier New"/>
                <w:b w:val="0"/>
                <w:bCs w:val="0"/>
                <w:sz w:val="18"/>
                <w:szCs w:val="18"/>
              </w:rPr>
              <w:t>.</w:t>
            </w:r>
            <w:r>
              <w:rPr>
                <w:rFonts w:ascii="Courier New" w:hAnsi="Courier New" w:cs="Courier New"/>
                <w:b w:val="0"/>
                <w:bCs w:val="0"/>
                <w:sz w:val="18"/>
                <w:szCs w:val="18"/>
              </w:rPr>
              <w:t>xsd</w:t>
            </w:r>
          </w:p>
        </w:tc>
        <w:tc>
          <w:tcPr>
            <w:tcW w:w="7678" w:type="dxa"/>
          </w:tcPr>
          <w:p w14:paraId="281F848C" w14:textId="6E386F78" w:rsidR="004C5CF5" w:rsidRPr="00505604"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198" w:history="1">
              <w:r w:rsidR="004C5CF5" w:rsidRPr="0035424F">
                <w:rPr>
                  <w:rStyle w:val="Hyperlink"/>
                  <w:rFonts w:ascii="Courier New" w:hAnsi="Courier New" w:cs="Courier New"/>
                  <w:sz w:val="16"/>
                  <w:szCs w:val="16"/>
                  <w:lang w:val="sv-SE"/>
                </w:rPr>
                <w:t>https://www.omg.org/spec/API4KP/20210201/taxonomy/KnowledgeAssetCategory/KnowledgeAssetCategory.series.xsd</w:t>
              </w:r>
            </w:hyperlink>
          </w:p>
        </w:tc>
      </w:tr>
      <w:tr w:rsidR="003D38E3" w:rsidRPr="002E0044" w14:paraId="1397C052"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5BD35E57" w14:textId="04EDD521" w:rsidR="003D38E3" w:rsidRPr="00505604" w:rsidRDefault="003D38E3" w:rsidP="003D38E3">
            <w:pPr>
              <w:pStyle w:val="Textbody"/>
              <w:rPr>
                <w:rFonts w:ascii="Courier New" w:hAnsi="Courier New" w:cs="Courier New"/>
                <w:b w:val="0"/>
                <w:bCs w:val="0"/>
                <w:kern w:val="0"/>
                <w:sz w:val="18"/>
                <w:szCs w:val="18"/>
              </w:rPr>
            </w:pPr>
            <w:r w:rsidRPr="00505604">
              <w:rPr>
                <w:rFonts w:ascii="Courier New" w:hAnsi="Courier New" w:cs="Courier New"/>
                <w:b w:val="0"/>
                <w:bCs w:val="0"/>
                <w:sz w:val="18"/>
                <w:szCs w:val="18"/>
              </w:rPr>
              <w:t>KnowledgeAssetCategory.</w:t>
            </w:r>
            <w:r w:rsidR="00745FF0">
              <w:rPr>
                <w:rFonts w:ascii="Courier New" w:hAnsi="Courier New" w:cs="Courier New"/>
                <w:b w:val="0"/>
                <w:bCs w:val="0"/>
                <w:sz w:val="18"/>
                <w:szCs w:val="18"/>
              </w:rPr>
              <w:t>xsd</w:t>
            </w:r>
          </w:p>
        </w:tc>
        <w:tc>
          <w:tcPr>
            <w:tcW w:w="7678" w:type="dxa"/>
          </w:tcPr>
          <w:p w14:paraId="56D71043" w14:textId="775E3948" w:rsidR="003D38E3" w:rsidRPr="00505604"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199" w:history="1">
              <w:r w:rsidR="00EE3C78" w:rsidRPr="0035424F">
                <w:rPr>
                  <w:rStyle w:val="Hyperlink"/>
                  <w:rFonts w:ascii="Courier New" w:hAnsi="Courier New" w:cs="Courier New"/>
                  <w:sz w:val="16"/>
                  <w:szCs w:val="16"/>
                  <w:lang w:val="sv-SE"/>
                </w:rPr>
                <w:t>https://www.omg.org/spec/API4KP/20210201/taxonomy/KnowledgeAssetCategory/KnowledgeAssetCategory.xsd</w:t>
              </w:r>
            </w:hyperlink>
          </w:p>
        </w:tc>
      </w:tr>
      <w:tr w:rsidR="003D38E3" w:rsidRPr="002E0044" w14:paraId="2861BB65"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92DFE9D" w14:textId="6F7B559C" w:rsidR="003D38E3" w:rsidRPr="00505604" w:rsidRDefault="003D38E3" w:rsidP="003D38E3">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KnowledgeAssetType.series.</w:t>
            </w:r>
            <w:r w:rsidR="00745FF0">
              <w:rPr>
                <w:rFonts w:ascii="Courier New" w:hAnsi="Courier New" w:cs="Courier New"/>
                <w:b w:val="0"/>
                <w:bCs w:val="0"/>
                <w:sz w:val="18"/>
                <w:szCs w:val="18"/>
              </w:rPr>
              <w:t>xsd</w:t>
            </w:r>
          </w:p>
        </w:tc>
        <w:tc>
          <w:tcPr>
            <w:tcW w:w="7678" w:type="dxa"/>
          </w:tcPr>
          <w:p w14:paraId="648DA0E1" w14:textId="28CEFA65" w:rsidR="003D38E3" w:rsidRPr="00505604"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00" w:history="1">
              <w:r w:rsidR="00745FF0"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745FF0" w:rsidRPr="00F551E2">
                <w:rPr>
                  <w:rStyle w:val="Hyperlink"/>
                  <w:rFonts w:ascii="Courier New" w:hAnsi="Courier New" w:cs="Courier New"/>
                  <w:sz w:val="16"/>
                  <w:szCs w:val="16"/>
                  <w:lang w:val="sv-SE"/>
                </w:rPr>
                <w:t>/taxonomy/KnowledgeAssetType/KnowledgeAssetType.series.xsd</w:t>
              </w:r>
            </w:hyperlink>
          </w:p>
        </w:tc>
      </w:tr>
      <w:tr w:rsidR="003D38E3" w:rsidRPr="002E0044" w14:paraId="6FDA5E0D"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485EDB7F" w14:textId="62008446" w:rsidR="003D38E3" w:rsidRPr="00505604" w:rsidRDefault="003D38E3" w:rsidP="003D38E3">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KnowledgeAssetType.</w:t>
            </w:r>
            <w:r w:rsidR="00745FF0">
              <w:rPr>
                <w:rFonts w:ascii="Courier New" w:hAnsi="Courier New" w:cs="Courier New"/>
                <w:b w:val="0"/>
                <w:bCs w:val="0"/>
                <w:sz w:val="18"/>
                <w:szCs w:val="18"/>
              </w:rPr>
              <w:t>xsd</w:t>
            </w:r>
          </w:p>
        </w:tc>
        <w:tc>
          <w:tcPr>
            <w:tcW w:w="7678" w:type="dxa"/>
          </w:tcPr>
          <w:p w14:paraId="7A176DC0" w14:textId="7F0C85B0" w:rsidR="003D38E3" w:rsidRPr="00505604"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01" w:history="1">
              <w:r w:rsidR="00CF08BF" w:rsidRPr="0035424F">
                <w:rPr>
                  <w:rStyle w:val="Hyperlink"/>
                  <w:rFonts w:ascii="Courier New" w:hAnsi="Courier New" w:cs="Courier New"/>
                  <w:sz w:val="16"/>
                  <w:szCs w:val="16"/>
                  <w:lang w:val="sv-SE"/>
                </w:rPr>
                <w:t>https://www.omg.org/spec/API4KP/20210201/taxonomy/KnowledgeAssetType/KnowledgeAssetType.xsd</w:t>
              </w:r>
            </w:hyperlink>
          </w:p>
        </w:tc>
      </w:tr>
      <w:tr w:rsidR="003D38E3" w:rsidRPr="002E0044" w14:paraId="19713DB2"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75709F1" w14:textId="1260DB3D" w:rsidR="003D38E3" w:rsidRPr="00505604" w:rsidRDefault="003D38E3" w:rsidP="003D38E3">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KnowledgeProcessingOperation.series.</w:t>
            </w:r>
            <w:r w:rsidR="00745FF0">
              <w:rPr>
                <w:rFonts w:ascii="Courier New" w:hAnsi="Courier New" w:cs="Courier New"/>
                <w:b w:val="0"/>
                <w:bCs w:val="0"/>
                <w:sz w:val="18"/>
                <w:szCs w:val="18"/>
              </w:rPr>
              <w:t>xsd</w:t>
            </w:r>
          </w:p>
        </w:tc>
        <w:tc>
          <w:tcPr>
            <w:tcW w:w="7678" w:type="dxa"/>
          </w:tcPr>
          <w:p w14:paraId="512527B5" w14:textId="2939285C" w:rsidR="003D38E3" w:rsidRPr="00505604"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02" w:history="1">
              <w:r w:rsidR="00CF08BF" w:rsidRPr="0035424F">
                <w:rPr>
                  <w:rStyle w:val="Hyperlink"/>
                  <w:rFonts w:ascii="Courier New" w:hAnsi="Courier New" w:cs="Courier New"/>
                  <w:sz w:val="16"/>
                  <w:szCs w:val="16"/>
                  <w:lang w:val="sv-SE"/>
                </w:rPr>
                <w:t>https://www.omg.org/spec/API4KP/20210201/taxonomy/KnowledgeProcessingOperations/KnowledgeProcessingOperation.series.xsd</w:t>
              </w:r>
            </w:hyperlink>
          </w:p>
        </w:tc>
      </w:tr>
      <w:tr w:rsidR="003D38E3" w:rsidRPr="002E0044" w14:paraId="541EA67F"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2858A191" w14:textId="2EED4122" w:rsidR="003D38E3" w:rsidRPr="00505604" w:rsidRDefault="003D38E3" w:rsidP="003D38E3">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KnowledgeProcessingOperation.</w:t>
            </w:r>
            <w:r w:rsidR="00745FF0">
              <w:rPr>
                <w:rFonts w:ascii="Courier New" w:hAnsi="Courier New" w:cs="Courier New"/>
                <w:b w:val="0"/>
                <w:bCs w:val="0"/>
                <w:sz w:val="18"/>
                <w:szCs w:val="18"/>
              </w:rPr>
              <w:t>xsd</w:t>
            </w:r>
          </w:p>
        </w:tc>
        <w:tc>
          <w:tcPr>
            <w:tcW w:w="7678" w:type="dxa"/>
          </w:tcPr>
          <w:p w14:paraId="6B3B1196" w14:textId="3D3F146F" w:rsidR="003D38E3" w:rsidRPr="00505604"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03" w:history="1">
              <w:r w:rsidR="000F7AF0" w:rsidRPr="0035424F">
                <w:rPr>
                  <w:rStyle w:val="Hyperlink"/>
                  <w:rFonts w:ascii="Courier New" w:hAnsi="Courier New" w:cs="Courier New"/>
                  <w:sz w:val="16"/>
                  <w:szCs w:val="16"/>
                  <w:lang w:val="sv-SE"/>
                </w:rPr>
                <w:t>https://www.omg.org/spec/API4KP/20210201/taxonomy/KnowledgeProcessingOperations/KnowledgeProcessingOperation.xsd</w:t>
              </w:r>
            </w:hyperlink>
          </w:p>
        </w:tc>
      </w:tr>
      <w:tr w:rsidR="003D38E3" w:rsidRPr="002E0044" w14:paraId="3700F8B9"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36E62B7B" w14:textId="6BFE60C6" w:rsidR="003D38E3" w:rsidRPr="00505604" w:rsidRDefault="003D38E3" w:rsidP="003D38E3">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KnowledgeProcessingTechnique.series.</w:t>
            </w:r>
            <w:r w:rsidR="00745FF0">
              <w:rPr>
                <w:rFonts w:ascii="Courier New" w:hAnsi="Courier New" w:cs="Courier New"/>
                <w:b w:val="0"/>
                <w:bCs w:val="0"/>
                <w:sz w:val="18"/>
                <w:szCs w:val="18"/>
              </w:rPr>
              <w:t>xsd</w:t>
            </w:r>
          </w:p>
        </w:tc>
        <w:tc>
          <w:tcPr>
            <w:tcW w:w="7678" w:type="dxa"/>
          </w:tcPr>
          <w:p w14:paraId="371EE341" w14:textId="10152524" w:rsidR="003D38E3" w:rsidRPr="00505604"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04" w:history="1">
              <w:r w:rsidR="00745FF0"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745FF0" w:rsidRPr="00F551E2">
                <w:rPr>
                  <w:rStyle w:val="Hyperlink"/>
                  <w:rFonts w:ascii="Courier New" w:hAnsi="Courier New" w:cs="Courier New"/>
                  <w:sz w:val="16"/>
                  <w:szCs w:val="16"/>
                  <w:lang w:val="sv-SE"/>
                </w:rPr>
                <w:t>/taxonomy/KnowledgeProcessingTechnique/KnowledgeProcessingTechnique.series.xsd</w:t>
              </w:r>
            </w:hyperlink>
          </w:p>
        </w:tc>
      </w:tr>
      <w:tr w:rsidR="003D38E3" w:rsidRPr="002E0044" w14:paraId="59A64910"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3B52AF51" w14:textId="14068B19" w:rsidR="003D38E3" w:rsidRPr="00505604" w:rsidRDefault="003D38E3" w:rsidP="003D38E3">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KnowledgeProcessingTechnique.</w:t>
            </w:r>
            <w:r w:rsidR="00745FF0">
              <w:rPr>
                <w:rFonts w:ascii="Courier New" w:hAnsi="Courier New" w:cs="Courier New"/>
                <w:b w:val="0"/>
                <w:bCs w:val="0"/>
                <w:sz w:val="18"/>
                <w:szCs w:val="18"/>
              </w:rPr>
              <w:t>xsd</w:t>
            </w:r>
          </w:p>
        </w:tc>
        <w:tc>
          <w:tcPr>
            <w:tcW w:w="7678" w:type="dxa"/>
          </w:tcPr>
          <w:p w14:paraId="6E1C95A8" w14:textId="1BBB1340" w:rsidR="003D38E3" w:rsidRPr="00505604"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05" w:history="1">
              <w:r w:rsidR="000F7AF0" w:rsidRPr="0035424F">
                <w:rPr>
                  <w:rStyle w:val="Hyperlink"/>
                  <w:rFonts w:ascii="Courier New" w:hAnsi="Courier New" w:cs="Courier New"/>
                  <w:sz w:val="16"/>
                  <w:szCs w:val="16"/>
                  <w:lang w:val="sv-SE"/>
                </w:rPr>
                <w:t>https://www.omg.org/spec/API4KP/20210201/taxonomy/KnowledgeProcessingTechnique/KnowledgeProcessingTechnique.xsd</w:t>
              </w:r>
            </w:hyperlink>
          </w:p>
        </w:tc>
      </w:tr>
      <w:tr w:rsidR="000F7AF0" w:rsidRPr="002E0044" w14:paraId="4F745D60"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49BE7AC5" w14:textId="77777777" w:rsidR="000F7AF0" w:rsidRPr="00505604" w:rsidRDefault="000F7AF0" w:rsidP="008556FD">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KnowledgeRepresentationLanguage.series.</w:t>
            </w:r>
            <w:r>
              <w:rPr>
                <w:rFonts w:ascii="Courier New" w:hAnsi="Courier New" w:cs="Courier New"/>
                <w:b w:val="0"/>
                <w:bCs w:val="0"/>
                <w:sz w:val="18"/>
                <w:szCs w:val="18"/>
              </w:rPr>
              <w:t>xsd</w:t>
            </w:r>
          </w:p>
        </w:tc>
        <w:tc>
          <w:tcPr>
            <w:tcW w:w="7678" w:type="dxa"/>
          </w:tcPr>
          <w:p w14:paraId="2B78AC3D" w14:textId="4265397E" w:rsidR="000F7AF0" w:rsidRPr="00505604"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06" w:history="1">
              <w:r w:rsidR="000F7AF0" w:rsidRPr="0035424F">
                <w:rPr>
                  <w:rStyle w:val="Hyperlink"/>
                  <w:rFonts w:ascii="Courier New" w:hAnsi="Courier New" w:cs="Courier New"/>
                  <w:sz w:val="16"/>
                  <w:szCs w:val="16"/>
                  <w:lang w:val="sv-SE"/>
                </w:rPr>
                <w:t>https://www.omg.org/spec/API4KP/20210201/taxonomy/KnowledgeRepresentationLanguage/KnowledgeRepresentationLanguage.series.xsd</w:t>
              </w:r>
            </w:hyperlink>
          </w:p>
        </w:tc>
      </w:tr>
      <w:tr w:rsidR="000F7AF0" w:rsidRPr="002E0044" w14:paraId="04E3F026"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3E2F1513" w14:textId="20E7FB75" w:rsidR="000F7AF0" w:rsidRPr="00505604" w:rsidRDefault="000F7AF0" w:rsidP="008556FD">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KnowledgeRepresentationLanguage.</w:t>
            </w:r>
            <w:r>
              <w:rPr>
                <w:rFonts w:ascii="Courier New" w:hAnsi="Courier New" w:cs="Courier New"/>
                <w:b w:val="0"/>
                <w:bCs w:val="0"/>
                <w:sz w:val="18"/>
                <w:szCs w:val="18"/>
              </w:rPr>
              <w:t>xsd</w:t>
            </w:r>
          </w:p>
        </w:tc>
        <w:tc>
          <w:tcPr>
            <w:tcW w:w="7678" w:type="dxa"/>
          </w:tcPr>
          <w:p w14:paraId="2F4854A4" w14:textId="3E0E5F79" w:rsidR="000F7AF0" w:rsidRPr="00505604"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07" w:history="1">
              <w:r w:rsidR="000B6960" w:rsidRPr="0035424F">
                <w:rPr>
                  <w:rStyle w:val="Hyperlink"/>
                  <w:rFonts w:ascii="Courier New" w:hAnsi="Courier New" w:cs="Courier New"/>
                  <w:sz w:val="16"/>
                  <w:szCs w:val="16"/>
                  <w:lang w:val="sv-SE"/>
                </w:rPr>
                <w:t>https://www.omg.org/spec/API4KP/20210201/taxonomy/KnowledgeRepresentationLanguage/KnowledgeRepresentationLanguage.xsd</w:t>
              </w:r>
            </w:hyperlink>
          </w:p>
        </w:tc>
      </w:tr>
      <w:tr w:rsidR="000B6960" w:rsidRPr="002E0044" w14:paraId="3BE05FB4"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6A79D1C4" w14:textId="77777777" w:rsidR="000B6960" w:rsidRPr="00505604" w:rsidRDefault="000B6960" w:rsidP="008556FD">
            <w:pPr>
              <w:pStyle w:val="Textbody"/>
              <w:rPr>
                <w:rFonts w:ascii="Courier New" w:hAnsi="Courier New" w:cs="Courier New"/>
                <w:b w:val="0"/>
                <w:bCs w:val="0"/>
                <w:sz w:val="18"/>
                <w:szCs w:val="18"/>
              </w:rPr>
            </w:pPr>
            <w:r w:rsidRPr="00505604">
              <w:rPr>
                <w:rFonts w:ascii="Courier New" w:hAnsi="Courier New" w:cs="Courier New"/>
                <w:b w:val="0"/>
                <w:bCs w:val="0"/>
                <w:sz w:val="18"/>
                <w:szCs w:val="18"/>
              </w:rPr>
              <w:lastRenderedPageBreak/>
              <w:t>KnowledgeRepresentationLanguageProfile.series.</w:t>
            </w:r>
            <w:r>
              <w:rPr>
                <w:rFonts w:ascii="Courier New" w:hAnsi="Courier New" w:cs="Courier New"/>
                <w:b w:val="0"/>
                <w:bCs w:val="0"/>
                <w:sz w:val="18"/>
                <w:szCs w:val="18"/>
              </w:rPr>
              <w:t>xsd</w:t>
            </w:r>
          </w:p>
        </w:tc>
        <w:tc>
          <w:tcPr>
            <w:tcW w:w="7678" w:type="dxa"/>
          </w:tcPr>
          <w:p w14:paraId="5E714E94" w14:textId="42BA4378" w:rsidR="000B6960" w:rsidRPr="00505604"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08" w:history="1">
              <w:r w:rsidR="000B6960" w:rsidRPr="0035424F">
                <w:rPr>
                  <w:rStyle w:val="Hyperlink"/>
                  <w:rFonts w:ascii="Courier New" w:hAnsi="Courier New" w:cs="Courier New"/>
                  <w:sz w:val="16"/>
                  <w:szCs w:val="16"/>
                  <w:lang w:val="sv-SE"/>
                </w:rPr>
                <w:t>https://www.omg.org/spec/API4KP/20210201/taxonomy/KnowledgeRepresentationLanguageProfile/KnowledgeRepresentationLanguageProfile.series.xsd</w:t>
              </w:r>
            </w:hyperlink>
          </w:p>
        </w:tc>
      </w:tr>
      <w:tr w:rsidR="000B6960" w:rsidRPr="002E0044" w14:paraId="11C9ED4F"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29C4515C" w14:textId="77777777" w:rsidR="000B6960" w:rsidRPr="00505604" w:rsidRDefault="000B6960" w:rsidP="008556FD">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KnowledgeRepresentationLanguageProfile.series.</w:t>
            </w:r>
            <w:r>
              <w:rPr>
                <w:rFonts w:ascii="Courier New" w:hAnsi="Courier New" w:cs="Courier New"/>
                <w:b w:val="0"/>
                <w:bCs w:val="0"/>
                <w:sz w:val="18"/>
                <w:szCs w:val="18"/>
              </w:rPr>
              <w:t>xsd</w:t>
            </w:r>
          </w:p>
        </w:tc>
        <w:tc>
          <w:tcPr>
            <w:tcW w:w="7678" w:type="dxa"/>
          </w:tcPr>
          <w:p w14:paraId="6B720F82" w14:textId="6E386BD5" w:rsidR="000B6960" w:rsidRPr="00505604"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09" w:history="1">
              <w:r w:rsidR="00156034" w:rsidRPr="0035424F">
                <w:rPr>
                  <w:rStyle w:val="Hyperlink"/>
                  <w:rFonts w:ascii="Courier New" w:hAnsi="Courier New" w:cs="Courier New"/>
                  <w:sz w:val="16"/>
                  <w:szCs w:val="16"/>
                  <w:lang w:val="sv-SE"/>
                </w:rPr>
                <w:t>https://www.omg.org/spec/API4KP/20210201/taxonomy/KnowledgeRepresentationLanguageProfile/KnowledgeRepresentationLanguageProfile.xsd</w:t>
              </w:r>
            </w:hyperlink>
          </w:p>
        </w:tc>
      </w:tr>
      <w:tr w:rsidR="00156034" w:rsidRPr="002E0044" w14:paraId="7732411C"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7D6C2BFD" w14:textId="77777777" w:rsidR="00156034" w:rsidRPr="00CC23F0" w:rsidRDefault="00156034" w:rsidP="008556FD">
            <w:pPr>
              <w:pStyle w:val="Textbody"/>
              <w:rPr>
                <w:rFonts w:ascii="Courier New" w:hAnsi="Courier New" w:cs="Courier New"/>
                <w:b w:val="0"/>
                <w:bCs w:val="0"/>
                <w:sz w:val="18"/>
                <w:szCs w:val="18"/>
              </w:rPr>
            </w:pPr>
            <w:r w:rsidRPr="00CC23F0">
              <w:rPr>
                <w:rFonts w:ascii="Courier New" w:hAnsi="Courier New" w:cs="Courier New"/>
                <w:b w:val="0"/>
                <w:bCs w:val="0"/>
                <w:sz w:val="18"/>
                <w:szCs w:val="18"/>
              </w:rPr>
              <w:t>KnowledgeRepresentationLanguageRole.series.</w:t>
            </w:r>
            <w:r>
              <w:rPr>
                <w:rFonts w:ascii="Courier New" w:hAnsi="Courier New" w:cs="Courier New"/>
                <w:b w:val="0"/>
                <w:bCs w:val="0"/>
                <w:sz w:val="18"/>
                <w:szCs w:val="18"/>
              </w:rPr>
              <w:t>xsd</w:t>
            </w:r>
          </w:p>
        </w:tc>
        <w:tc>
          <w:tcPr>
            <w:tcW w:w="7678" w:type="dxa"/>
          </w:tcPr>
          <w:p w14:paraId="39E09148" w14:textId="6BD57B2E" w:rsidR="00156034" w:rsidRPr="00CC23F0"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10" w:history="1">
              <w:r w:rsidR="00156034" w:rsidRPr="0035424F">
                <w:rPr>
                  <w:rStyle w:val="Hyperlink"/>
                  <w:rFonts w:ascii="Courier New" w:hAnsi="Courier New" w:cs="Courier New"/>
                  <w:sz w:val="16"/>
                  <w:szCs w:val="16"/>
                  <w:lang w:val="sv-SE"/>
                </w:rPr>
                <w:t>https://www.omg.org/spec/API4KP/20210201/taxonomy/KnowledgeRepresentationLanguageRole/KnowledgeRepresentationLanguageRole.series.xsd</w:t>
              </w:r>
            </w:hyperlink>
          </w:p>
        </w:tc>
      </w:tr>
      <w:tr w:rsidR="00156034" w:rsidRPr="002E0044" w14:paraId="74705D55"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5DF8B3B9" w14:textId="77777777" w:rsidR="00156034" w:rsidRPr="00CC23F0" w:rsidRDefault="00156034" w:rsidP="008556FD">
            <w:pPr>
              <w:pStyle w:val="Textbody"/>
              <w:rPr>
                <w:rFonts w:ascii="Courier New" w:hAnsi="Courier New" w:cs="Courier New"/>
                <w:b w:val="0"/>
                <w:bCs w:val="0"/>
                <w:sz w:val="18"/>
                <w:szCs w:val="18"/>
              </w:rPr>
            </w:pPr>
            <w:r w:rsidRPr="00CC23F0">
              <w:rPr>
                <w:rFonts w:ascii="Courier New" w:hAnsi="Courier New" w:cs="Courier New"/>
                <w:b w:val="0"/>
                <w:bCs w:val="0"/>
                <w:sz w:val="18"/>
                <w:szCs w:val="18"/>
              </w:rPr>
              <w:t>KnowledgeRepresentationLanguageRole.series.</w:t>
            </w:r>
            <w:r>
              <w:rPr>
                <w:rFonts w:ascii="Courier New" w:hAnsi="Courier New" w:cs="Courier New"/>
                <w:b w:val="0"/>
                <w:bCs w:val="0"/>
                <w:sz w:val="18"/>
                <w:szCs w:val="18"/>
              </w:rPr>
              <w:t>xsd</w:t>
            </w:r>
          </w:p>
        </w:tc>
        <w:tc>
          <w:tcPr>
            <w:tcW w:w="7678" w:type="dxa"/>
          </w:tcPr>
          <w:p w14:paraId="2913B76B" w14:textId="22B5FA4E" w:rsidR="00156034" w:rsidRPr="00CC23F0"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11" w:history="1">
              <w:r w:rsidR="00F70BF1" w:rsidRPr="0035424F">
                <w:rPr>
                  <w:rStyle w:val="Hyperlink"/>
                  <w:rFonts w:ascii="Courier New" w:hAnsi="Courier New" w:cs="Courier New"/>
                  <w:sz w:val="16"/>
                  <w:szCs w:val="16"/>
                  <w:lang w:val="sv-SE"/>
                </w:rPr>
                <w:t>https://www.omg.org/spec/API4KP/20210201/taxonomy/KnowledgeRepresentationLanguageRole/KnowledgeRepresentationLanguageRole.xsd</w:t>
              </w:r>
            </w:hyperlink>
          </w:p>
        </w:tc>
      </w:tr>
      <w:tr w:rsidR="00F70BF1" w:rsidRPr="002E0044" w14:paraId="786CEF21"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840ACB3" w14:textId="77777777" w:rsidR="00F70BF1" w:rsidRPr="00CC23F0" w:rsidRDefault="00F70BF1" w:rsidP="008556FD">
            <w:pPr>
              <w:pStyle w:val="Textbody"/>
              <w:rPr>
                <w:rFonts w:ascii="Courier New" w:hAnsi="Courier New" w:cs="Courier New"/>
                <w:b w:val="0"/>
                <w:bCs w:val="0"/>
                <w:sz w:val="18"/>
                <w:szCs w:val="18"/>
              </w:rPr>
            </w:pPr>
            <w:r w:rsidRPr="00CC23F0">
              <w:rPr>
                <w:rFonts w:ascii="Courier New" w:hAnsi="Courier New" w:cs="Courier New"/>
                <w:b w:val="0"/>
                <w:bCs w:val="0"/>
                <w:sz w:val="18"/>
                <w:szCs w:val="18"/>
              </w:rPr>
              <w:t>KnowledgeRepresentationLanguageSerialization.series.</w:t>
            </w:r>
            <w:r>
              <w:rPr>
                <w:rFonts w:ascii="Courier New" w:hAnsi="Courier New" w:cs="Courier New"/>
                <w:b w:val="0"/>
                <w:bCs w:val="0"/>
                <w:sz w:val="18"/>
                <w:szCs w:val="18"/>
              </w:rPr>
              <w:t>xsd</w:t>
            </w:r>
          </w:p>
        </w:tc>
        <w:tc>
          <w:tcPr>
            <w:tcW w:w="7678" w:type="dxa"/>
          </w:tcPr>
          <w:p w14:paraId="042E1F21" w14:textId="3F04C467" w:rsidR="00F70BF1" w:rsidRPr="00CC23F0"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12" w:history="1">
              <w:r w:rsidR="00F70BF1" w:rsidRPr="0035424F">
                <w:rPr>
                  <w:rStyle w:val="Hyperlink"/>
                  <w:rFonts w:ascii="Courier New" w:hAnsi="Courier New" w:cs="Courier New"/>
                  <w:sz w:val="16"/>
                  <w:szCs w:val="16"/>
                  <w:lang w:val="sv-SE"/>
                </w:rPr>
                <w:t>https://www.omg.org/spec/API4KP/20210201/taxonomy/KnowledgeRepresentationLanguageSerialization/KnowledgeRepresentationLanguageSerialization.series.xsd</w:t>
              </w:r>
            </w:hyperlink>
          </w:p>
        </w:tc>
      </w:tr>
      <w:tr w:rsidR="00F70BF1" w:rsidRPr="002E0044" w14:paraId="198A7FD8"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061EC365" w14:textId="77777777" w:rsidR="00F70BF1" w:rsidRPr="00CC23F0" w:rsidRDefault="00F70BF1" w:rsidP="008556FD">
            <w:pPr>
              <w:pStyle w:val="Textbody"/>
              <w:rPr>
                <w:rFonts w:ascii="Courier New" w:hAnsi="Courier New" w:cs="Courier New"/>
                <w:b w:val="0"/>
                <w:bCs w:val="0"/>
                <w:sz w:val="18"/>
                <w:szCs w:val="18"/>
              </w:rPr>
            </w:pPr>
            <w:r w:rsidRPr="00CC23F0">
              <w:rPr>
                <w:rFonts w:ascii="Courier New" w:hAnsi="Courier New" w:cs="Courier New"/>
                <w:b w:val="0"/>
                <w:bCs w:val="0"/>
                <w:sz w:val="18"/>
                <w:szCs w:val="18"/>
              </w:rPr>
              <w:t>KnowledgeRepresentationLanguageSerialization.series.</w:t>
            </w:r>
            <w:r>
              <w:rPr>
                <w:rFonts w:ascii="Courier New" w:hAnsi="Courier New" w:cs="Courier New"/>
                <w:b w:val="0"/>
                <w:bCs w:val="0"/>
                <w:sz w:val="18"/>
                <w:szCs w:val="18"/>
              </w:rPr>
              <w:t>xsd</w:t>
            </w:r>
          </w:p>
        </w:tc>
        <w:tc>
          <w:tcPr>
            <w:tcW w:w="7678" w:type="dxa"/>
          </w:tcPr>
          <w:p w14:paraId="653ABDA6" w14:textId="60E07D19" w:rsidR="00F70BF1" w:rsidRPr="00CC23F0"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13" w:history="1">
              <w:r w:rsidR="00735511" w:rsidRPr="0035424F">
                <w:rPr>
                  <w:rStyle w:val="Hyperlink"/>
                  <w:rFonts w:ascii="Courier New" w:hAnsi="Courier New" w:cs="Courier New"/>
                  <w:sz w:val="16"/>
                  <w:szCs w:val="16"/>
                  <w:lang w:val="sv-SE"/>
                </w:rPr>
                <w:t>https://www.omg.org/spec/API4KP/20210201/taxonomy/KnowledgeRepresentationSerialization/KnowledgeRepresentationLanguageSerialization.xsd</w:t>
              </w:r>
            </w:hyperlink>
          </w:p>
        </w:tc>
      </w:tr>
      <w:tr w:rsidR="00735511" w:rsidRPr="002E0044" w14:paraId="3551A20A"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71D78F5F" w14:textId="77777777" w:rsidR="00735511" w:rsidRPr="00CC23F0" w:rsidRDefault="00735511" w:rsidP="008556FD">
            <w:pPr>
              <w:pStyle w:val="Textbody"/>
              <w:rPr>
                <w:rFonts w:ascii="Courier New" w:hAnsi="Courier New" w:cs="Courier New"/>
                <w:b w:val="0"/>
                <w:bCs w:val="0"/>
                <w:sz w:val="18"/>
                <w:szCs w:val="18"/>
              </w:rPr>
            </w:pPr>
            <w:r w:rsidRPr="00CC23F0">
              <w:rPr>
                <w:rFonts w:ascii="Courier New" w:hAnsi="Courier New" w:cs="Courier New"/>
                <w:b w:val="0"/>
                <w:bCs w:val="0"/>
                <w:sz w:val="18"/>
                <w:szCs w:val="18"/>
              </w:rPr>
              <w:t>Lexicon.series.</w:t>
            </w:r>
            <w:r>
              <w:rPr>
                <w:rFonts w:ascii="Courier New" w:hAnsi="Courier New" w:cs="Courier New"/>
                <w:b w:val="0"/>
                <w:bCs w:val="0"/>
                <w:sz w:val="18"/>
                <w:szCs w:val="18"/>
              </w:rPr>
              <w:t>xsd</w:t>
            </w:r>
          </w:p>
        </w:tc>
        <w:tc>
          <w:tcPr>
            <w:tcW w:w="7678" w:type="dxa"/>
          </w:tcPr>
          <w:p w14:paraId="75A425F8" w14:textId="77777777" w:rsidR="00735511" w:rsidRPr="00CC23F0"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14" w:history="1">
              <w:r w:rsidR="00735511" w:rsidRPr="00F551E2">
                <w:rPr>
                  <w:rStyle w:val="Hyperlink"/>
                  <w:rFonts w:ascii="Courier New" w:hAnsi="Courier New" w:cs="Courier New"/>
                  <w:sz w:val="16"/>
                  <w:szCs w:val="16"/>
                  <w:lang w:val="sv-SE"/>
                </w:rPr>
                <w:t>https://www.omg.org/spec/API4KP/</w:t>
              </w:r>
              <w:r w:rsidR="00735511">
                <w:rPr>
                  <w:rStyle w:val="Hyperlink"/>
                  <w:rFonts w:ascii="Courier New" w:hAnsi="Courier New" w:cs="Courier New"/>
                  <w:sz w:val="16"/>
                  <w:szCs w:val="16"/>
                  <w:lang w:val="sv-SE"/>
                </w:rPr>
                <w:t>20210201</w:t>
              </w:r>
              <w:r w:rsidR="00735511" w:rsidRPr="00F551E2">
                <w:rPr>
                  <w:rStyle w:val="Hyperlink"/>
                  <w:rFonts w:ascii="Courier New" w:hAnsi="Courier New" w:cs="Courier New"/>
                  <w:sz w:val="16"/>
                  <w:szCs w:val="16"/>
                  <w:lang w:val="sv-SE"/>
                </w:rPr>
                <w:t>/taxonomy/Lexicon/Lexicon.series.xsd</w:t>
              </w:r>
            </w:hyperlink>
          </w:p>
        </w:tc>
      </w:tr>
      <w:tr w:rsidR="00735511" w:rsidRPr="002E0044" w14:paraId="48D74039"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17C238B8" w14:textId="14D4A1EE" w:rsidR="00735511" w:rsidRPr="00CC23F0" w:rsidRDefault="00735511" w:rsidP="008556FD">
            <w:pPr>
              <w:pStyle w:val="Textbody"/>
              <w:rPr>
                <w:rFonts w:ascii="Courier New" w:hAnsi="Courier New" w:cs="Courier New"/>
                <w:b w:val="0"/>
                <w:bCs w:val="0"/>
                <w:sz w:val="18"/>
                <w:szCs w:val="18"/>
              </w:rPr>
            </w:pPr>
            <w:r w:rsidRPr="00CC23F0">
              <w:rPr>
                <w:rFonts w:ascii="Courier New" w:hAnsi="Courier New" w:cs="Courier New"/>
                <w:b w:val="0"/>
                <w:bCs w:val="0"/>
                <w:sz w:val="18"/>
                <w:szCs w:val="18"/>
              </w:rPr>
              <w:t>Lexicon.</w:t>
            </w:r>
            <w:r>
              <w:rPr>
                <w:rFonts w:ascii="Courier New" w:hAnsi="Courier New" w:cs="Courier New"/>
                <w:b w:val="0"/>
                <w:bCs w:val="0"/>
                <w:sz w:val="18"/>
                <w:szCs w:val="18"/>
              </w:rPr>
              <w:t>xsd</w:t>
            </w:r>
          </w:p>
        </w:tc>
        <w:tc>
          <w:tcPr>
            <w:tcW w:w="7678" w:type="dxa"/>
          </w:tcPr>
          <w:p w14:paraId="1106B194" w14:textId="2B30B40C" w:rsidR="00735511" w:rsidRPr="00CC23F0"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15" w:history="1">
              <w:r w:rsidR="00735511" w:rsidRPr="0035424F">
                <w:rPr>
                  <w:rStyle w:val="Hyperlink"/>
                  <w:rFonts w:ascii="Courier New" w:hAnsi="Courier New" w:cs="Courier New"/>
                  <w:sz w:val="16"/>
                  <w:szCs w:val="16"/>
                  <w:lang w:val="sv-SE"/>
                </w:rPr>
                <w:t>https://www.omg.org/spec/API4KP/20210201/taxonomy/Lexicon/Lexicon.xsd</w:t>
              </w:r>
            </w:hyperlink>
          </w:p>
        </w:tc>
      </w:tr>
      <w:tr w:rsidR="00735511" w:rsidRPr="002E0044" w14:paraId="43C17278"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34F3B049" w14:textId="77777777" w:rsidR="00735511" w:rsidRPr="00CC23F0" w:rsidRDefault="00735511" w:rsidP="008556FD">
            <w:pPr>
              <w:pStyle w:val="Textbody"/>
              <w:rPr>
                <w:rFonts w:ascii="Courier New" w:hAnsi="Courier New" w:cs="Courier New"/>
                <w:b w:val="0"/>
                <w:bCs w:val="0"/>
                <w:sz w:val="18"/>
                <w:szCs w:val="18"/>
              </w:rPr>
            </w:pPr>
            <w:r w:rsidRPr="00CC23F0">
              <w:rPr>
                <w:rFonts w:ascii="Courier New" w:hAnsi="Courier New" w:cs="Courier New"/>
                <w:b w:val="0"/>
                <w:bCs w:val="0"/>
                <w:sz w:val="18"/>
                <w:szCs w:val="18"/>
              </w:rPr>
              <w:t>ParsingLevel.series.</w:t>
            </w:r>
            <w:r>
              <w:rPr>
                <w:rFonts w:ascii="Courier New" w:hAnsi="Courier New" w:cs="Courier New"/>
                <w:b w:val="0"/>
                <w:bCs w:val="0"/>
                <w:sz w:val="18"/>
                <w:szCs w:val="18"/>
              </w:rPr>
              <w:t>xsd</w:t>
            </w:r>
          </w:p>
        </w:tc>
        <w:tc>
          <w:tcPr>
            <w:tcW w:w="7678" w:type="dxa"/>
          </w:tcPr>
          <w:p w14:paraId="03BEA4B5" w14:textId="77777777" w:rsidR="00735511" w:rsidRPr="00CC23F0"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16" w:history="1">
              <w:r w:rsidR="00735511" w:rsidRPr="00F551E2">
                <w:rPr>
                  <w:rStyle w:val="Hyperlink"/>
                  <w:rFonts w:ascii="Courier New" w:hAnsi="Courier New" w:cs="Courier New"/>
                  <w:sz w:val="16"/>
                  <w:szCs w:val="16"/>
                  <w:lang w:val="sv-SE"/>
                </w:rPr>
                <w:t>https://www.omg.org/spec/API4KP/</w:t>
              </w:r>
              <w:r w:rsidR="00735511">
                <w:rPr>
                  <w:rStyle w:val="Hyperlink"/>
                  <w:rFonts w:ascii="Courier New" w:hAnsi="Courier New" w:cs="Courier New"/>
                  <w:sz w:val="16"/>
                  <w:szCs w:val="16"/>
                  <w:lang w:val="sv-SE"/>
                </w:rPr>
                <w:t>20210201</w:t>
              </w:r>
              <w:r w:rsidR="00735511" w:rsidRPr="00F551E2">
                <w:rPr>
                  <w:rStyle w:val="Hyperlink"/>
                  <w:rFonts w:ascii="Courier New" w:hAnsi="Courier New" w:cs="Courier New"/>
                  <w:sz w:val="16"/>
                  <w:szCs w:val="16"/>
                  <w:lang w:val="sv-SE"/>
                </w:rPr>
                <w:t>/taxonomy/ParsingLevel/ParsingLevel.series.xsd</w:t>
              </w:r>
            </w:hyperlink>
          </w:p>
        </w:tc>
      </w:tr>
      <w:tr w:rsidR="00735511" w:rsidRPr="002E0044" w14:paraId="09F2563F"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6F5140B4" w14:textId="77777777" w:rsidR="00735511" w:rsidRPr="00652C67" w:rsidRDefault="00735511" w:rsidP="008556FD">
            <w:pPr>
              <w:pStyle w:val="Textbody"/>
              <w:rPr>
                <w:rFonts w:ascii="Courier New" w:hAnsi="Courier New" w:cs="Courier New"/>
                <w:b w:val="0"/>
                <w:bCs w:val="0"/>
                <w:sz w:val="18"/>
                <w:szCs w:val="18"/>
              </w:rPr>
            </w:pPr>
            <w:r w:rsidRPr="00652C67">
              <w:rPr>
                <w:rFonts w:ascii="Courier New" w:hAnsi="Courier New" w:cs="Courier New"/>
                <w:b w:val="0"/>
                <w:bCs w:val="0"/>
                <w:sz w:val="18"/>
                <w:szCs w:val="18"/>
              </w:rPr>
              <w:t>ParsingLevel.</w:t>
            </w:r>
            <w:r>
              <w:rPr>
                <w:rFonts w:ascii="Courier New" w:hAnsi="Courier New" w:cs="Courier New"/>
                <w:b w:val="0"/>
                <w:bCs w:val="0"/>
                <w:sz w:val="18"/>
                <w:szCs w:val="18"/>
              </w:rPr>
              <w:t>xsd</w:t>
            </w:r>
          </w:p>
        </w:tc>
        <w:tc>
          <w:tcPr>
            <w:tcW w:w="7678" w:type="dxa"/>
          </w:tcPr>
          <w:p w14:paraId="1B2C34CD" w14:textId="7480997D" w:rsidR="00735511" w:rsidRPr="00652C67"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17" w:history="1">
              <w:r w:rsidR="00735511" w:rsidRPr="0035424F">
                <w:rPr>
                  <w:rStyle w:val="Hyperlink"/>
                  <w:rFonts w:ascii="Courier New" w:hAnsi="Courier New" w:cs="Courier New"/>
                  <w:sz w:val="16"/>
                  <w:szCs w:val="16"/>
                  <w:lang w:val="sv-SE"/>
                </w:rPr>
                <w:t>https://www.omg.org/spec/API4KP/20210201/taxonomy/ParsingLevel/ParsingLevel.xsd</w:t>
              </w:r>
            </w:hyperlink>
          </w:p>
        </w:tc>
      </w:tr>
      <w:tr w:rsidR="00735511" w:rsidRPr="002E0044" w14:paraId="0CBC8263"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4E0E24A1" w14:textId="77777777" w:rsidR="00735511" w:rsidRPr="00652C67" w:rsidRDefault="00735511" w:rsidP="008556FD">
            <w:pPr>
              <w:rPr>
                <w:rFonts w:ascii="Courier New" w:hAnsi="Courier New" w:cs="Courier New"/>
                <w:b w:val="0"/>
                <w:bCs w:val="0"/>
                <w:sz w:val="18"/>
                <w:szCs w:val="18"/>
              </w:rPr>
            </w:pPr>
            <w:r w:rsidRPr="00652C67">
              <w:rPr>
                <w:rFonts w:ascii="Courier New" w:hAnsi="Courier New" w:cs="Courier New"/>
                <w:b w:val="0"/>
                <w:bCs w:val="0"/>
                <w:sz w:val="18"/>
                <w:szCs w:val="18"/>
              </w:rPr>
              <w:t>PublicationStatus.series.</w:t>
            </w:r>
            <w:r>
              <w:rPr>
                <w:rFonts w:ascii="Courier New" w:hAnsi="Courier New" w:cs="Courier New"/>
                <w:b w:val="0"/>
                <w:bCs w:val="0"/>
                <w:sz w:val="18"/>
                <w:szCs w:val="18"/>
              </w:rPr>
              <w:t>xsd</w:t>
            </w:r>
          </w:p>
        </w:tc>
        <w:tc>
          <w:tcPr>
            <w:tcW w:w="7678" w:type="dxa"/>
          </w:tcPr>
          <w:p w14:paraId="0FA01E71" w14:textId="77777777" w:rsidR="00735511" w:rsidRPr="00652C67"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18" w:history="1">
              <w:r w:rsidR="00735511" w:rsidRPr="00F551E2">
                <w:rPr>
                  <w:rStyle w:val="Hyperlink"/>
                  <w:rFonts w:ascii="Courier New" w:hAnsi="Courier New" w:cs="Courier New"/>
                  <w:sz w:val="16"/>
                  <w:szCs w:val="16"/>
                  <w:lang w:val="sv-SE"/>
                </w:rPr>
                <w:t>https://www.omg.org/spec/API4KP/</w:t>
              </w:r>
              <w:r w:rsidR="00735511">
                <w:rPr>
                  <w:rStyle w:val="Hyperlink"/>
                  <w:rFonts w:ascii="Courier New" w:hAnsi="Courier New" w:cs="Courier New"/>
                  <w:sz w:val="16"/>
                  <w:szCs w:val="16"/>
                  <w:lang w:val="sv-SE"/>
                </w:rPr>
                <w:t>20210201</w:t>
              </w:r>
              <w:r w:rsidR="00735511" w:rsidRPr="00F551E2">
                <w:rPr>
                  <w:rStyle w:val="Hyperlink"/>
                  <w:rFonts w:ascii="Courier New" w:hAnsi="Courier New" w:cs="Courier New"/>
                  <w:sz w:val="16"/>
                  <w:szCs w:val="16"/>
                  <w:lang w:val="sv-SE"/>
                </w:rPr>
                <w:t>/taxonomy/PublicationStatus/PublicationStatus.series.xsd</w:t>
              </w:r>
            </w:hyperlink>
          </w:p>
        </w:tc>
      </w:tr>
      <w:tr w:rsidR="00735511" w:rsidRPr="002E0044" w14:paraId="2D58AD9D"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36E2BF52" w14:textId="77777777" w:rsidR="00735511" w:rsidRPr="00652C67" w:rsidRDefault="00735511" w:rsidP="008556FD">
            <w:pPr>
              <w:pStyle w:val="Textbody"/>
              <w:rPr>
                <w:rFonts w:ascii="Courier New" w:hAnsi="Courier New" w:cs="Courier New"/>
                <w:b w:val="0"/>
                <w:bCs w:val="0"/>
                <w:sz w:val="18"/>
                <w:szCs w:val="18"/>
              </w:rPr>
            </w:pPr>
            <w:r w:rsidRPr="00652C67">
              <w:rPr>
                <w:rFonts w:ascii="Courier New" w:hAnsi="Courier New" w:cs="Courier New"/>
                <w:b w:val="0"/>
                <w:bCs w:val="0"/>
                <w:sz w:val="18"/>
                <w:szCs w:val="18"/>
              </w:rPr>
              <w:t>PublicationStatus.</w:t>
            </w:r>
            <w:r>
              <w:rPr>
                <w:rFonts w:ascii="Courier New" w:hAnsi="Courier New" w:cs="Courier New"/>
                <w:b w:val="0"/>
                <w:bCs w:val="0"/>
                <w:sz w:val="18"/>
                <w:szCs w:val="18"/>
              </w:rPr>
              <w:t>xsd</w:t>
            </w:r>
          </w:p>
        </w:tc>
        <w:tc>
          <w:tcPr>
            <w:tcW w:w="7678" w:type="dxa"/>
          </w:tcPr>
          <w:p w14:paraId="33D27ED6" w14:textId="15B5DBD5" w:rsidR="00735511" w:rsidRPr="00652C67"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19" w:history="1">
              <w:r w:rsidR="00735511" w:rsidRPr="0035424F">
                <w:rPr>
                  <w:rStyle w:val="Hyperlink"/>
                  <w:rFonts w:ascii="Courier New" w:hAnsi="Courier New" w:cs="Courier New"/>
                  <w:sz w:val="16"/>
                  <w:szCs w:val="16"/>
                  <w:lang w:val="sv-SE"/>
                </w:rPr>
                <w:t>https://www.omg.org/spec/API4KP/20210201/taxonomy/ParsingLevel/PublicationStatus.xsd</w:t>
              </w:r>
            </w:hyperlink>
          </w:p>
        </w:tc>
      </w:tr>
      <w:tr w:rsidR="00735511" w:rsidRPr="002E0044" w14:paraId="0296D79C"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50F0A926" w14:textId="77777777" w:rsidR="00735511" w:rsidRPr="00652C67" w:rsidRDefault="00735511" w:rsidP="008556FD">
            <w:pPr>
              <w:pStyle w:val="Textbody"/>
              <w:rPr>
                <w:rFonts w:ascii="Courier New" w:hAnsi="Courier New" w:cs="Courier New"/>
                <w:b w:val="0"/>
                <w:bCs w:val="0"/>
                <w:sz w:val="18"/>
                <w:szCs w:val="18"/>
              </w:rPr>
            </w:pPr>
            <w:r w:rsidRPr="00652C67">
              <w:rPr>
                <w:rFonts w:ascii="Courier New" w:hAnsi="Courier New" w:cs="Courier New"/>
                <w:b w:val="0"/>
                <w:bCs w:val="0"/>
                <w:sz w:val="18"/>
                <w:szCs w:val="18"/>
              </w:rPr>
              <w:t>RelatedVersionType.series.</w:t>
            </w:r>
            <w:r>
              <w:rPr>
                <w:rFonts w:ascii="Courier New" w:hAnsi="Courier New" w:cs="Courier New"/>
                <w:b w:val="0"/>
                <w:bCs w:val="0"/>
                <w:sz w:val="18"/>
                <w:szCs w:val="18"/>
              </w:rPr>
              <w:t>xsd</w:t>
            </w:r>
          </w:p>
        </w:tc>
        <w:tc>
          <w:tcPr>
            <w:tcW w:w="7678" w:type="dxa"/>
          </w:tcPr>
          <w:p w14:paraId="3B95F2F8" w14:textId="77777777" w:rsidR="00735511" w:rsidRPr="00652C67"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20" w:history="1">
              <w:r w:rsidR="00735511" w:rsidRPr="00F551E2">
                <w:rPr>
                  <w:rStyle w:val="Hyperlink"/>
                  <w:rFonts w:ascii="Courier New" w:hAnsi="Courier New" w:cs="Courier New"/>
                  <w:sz w:val="16"/>
                  <w:szCs w:val="16"/>
                  <w:lang w:val="sv-SE"/>
                </w:rPr>
                <w:t>https://www.omg.org/spec/API4KP/</w:t>
              </w:r>
              <w:r w:rsidR="00735511">
                <w:rPr>
                  <w:rStyle w:val="Hyperlink"/>
                  <w:rFonts w:ascii="Courier New" w:hAnsi="Courier New" w:cs="Courier New"/>
                  <w:sz w:val="16"/>
                  <w:szCs w:val="16"/>
                  <w:lang w:val="sv-SE"/>
                </w:rPr>
                <w:t>20210201</w:t>
              </w:r>
              <w:r w:rsidR="00735511" w:rsidRPr="00F551E2">
                <w:rPr>
                  <w:rStyle w:val="Hyperlink"/>
                  <w:rFonts w:ascii="Courier New" w:hAnsi="Courier New" w:cs="Courier New"/>
                  <w:sz w:val="16"/>
                  <w:szCs w:val="16"/>
                  <w:lang w:val="sv-SE"/>
                </w:rPr>
                <w:t>/taxonomy/RelatedVersionType/RelatedVersionType.series.xsd</w:t>
              </w:r>
            </w:hyperlink>
          </w:p>
        </w:tc>
      </w:tr>
      <w:tr w:rsidR="00735511" w:rsidRPr="002E0044" w14:paraId="462A53D9"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6FDA2208" w14:textId="77777777" w:rsidR="00735511" w:rsidRPr="00652C67" w:rsidRDefault="00735511" w:rsidP="008556FD">
            <w:pPr>
              <w:pStyle w:val="Textbody"/>
              <w:rPr>
                <w:rFonts w:ascii="Courier New" w:hAnsi="Courier New" w:cs="Courier New"/>
                <w:b w:val="0"/>
                <w:bCs w:val="0"/>
                <w:sz w:val="18"/>
                <w:szCs w:val="18"/>
              </w:rPr>
            </w:pPr>
            <w:r w:rsidRPr="00652C67">
              <w:rPr>
                <w:rFonts w:ascii="Courier New" w:hAnsi="Courier New" w:cs="Courier New"/>
                <w:b w:val="0"/>
                <w:bCs w:val="0"/>
                <w:sz w:val="18"/>
                <w:szCs w:val="18"/>
              </w:rPr>
              <w:t>RelatedVersionType.</w:t>
            </w:r>
            <w:r>
              <w:rPr>
                <w:rFonts w:ascii="Courier New" w:hAnsi="Courier New" w:cs="Courier New"/>
                <w:b w:val="0"/>
                <w:bCs w:val="0"/>
                <w:sz w:val="18"/>
                <w:szCs w:val="18"/>
              </w:rPr>
              <w:t>xsd</w:t>
            </w:r>
          </w:p>
        </w:tc>
        <w:tc>
          <w:tcPr>
            <w:tcW w:w="7678" w:type="dxa"/>
          </w:tcPr>
          <w:p w14:paraId="1E588D1D" w14:textId="5B570F99" w:rsidR="00735511" w:rsidRPr="00652C67"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21" w:history="1">
              <w:r w:rsidR="007F2BCD" w:rsidRPr="0035424F">
                <w:rPr>
                  <w:rStyle w:val="Hyperlink"/>
                  <w:rFonts w:ascii="Courier New" w:hAnsi="Courier New" w:cs="Courier New"/>
                  <w:sz w:val="16"/>
                  <w:szCs w:val="16"/>
                  <w:lang w:val="sv-SE"/>
                </w:rPr>
                <w:t>https://www.omg.org/spec/API4KP/20210201/taxonomy/RelatedVersionType/RelatedVersionType.xsd</w:t>
              </w:r>
            </w:hyperlink>
          </w:p>
        </w:tc>
      </w:tr>
      <w:tr w:rsidR="007F2BCD" w:rsidRPr="002E0044" w14:paraId="335C4F45" w14:textId="77777777" w:rsidTr="00855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4321A4C6" w14:textId="77777777" w:rsidR="007F2BCD" w:rsidRPr="00505604" w:rsidRDefault="007F2BCD" w:rsidP="008556FD">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SerializationFormat.series.</w:t>
            </w:r>
            <w:r>
              <w:rPr>
                <w:rFonts w:ascii="Courier New" w:hAnsi="Courier New" w:cs="Courier New"/>
                <w:b w:val="0"/>
                <w:bCs w:val="0"/>
                <w:sz w:val="18"/>
                <w:szCs w:val="18"/>
              </w:rPr>
              <w:t>xsd</w:t>
            </w:r>
          </w:p>
        </w:tc>
        <w:tc>
          <w:tcPr>
            <w:tcW w:w="7678" w:type="dxa"/>
          </w:tcPr>
          <w:p w14:paraId="7CBB2A8D" w14:textId="5962B729" w:rsidR="007F2BCD" w:rsidRPr="00505604" w:rsidRDefault="00D50869" w:rsidP="008556FD">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22" w:history="1">
              <w:r w:rsidR="007F2BCD" w:rsidRPr="0035424F">
                <w:rPr>
                  <w:rStyle w:val="Hyperlink"/>
                  <w:rFonts w:ascii="Courier New" w:hAnsi="Courier New" w:cs="Courier New"/>
                  <w:sz w:val="16"/>
                  <w:szCs w:val="16"/>
                  <w:lang w:val="sv-SE"/>
                </w:rPr>
                <w:t>https://www.omg.org/spec/API4KP/20210201/taxonomy/SerializationFormat/SerializationFormat.series.xsd</w:t>
              </w:r>
            </w:hyperlink>
          </w:p>
        </w:tc>
      </w:tr>
      <w:tr w:rsidR="003D38E3" w:rsidRPr="002E0044" w14:paraId="47FAD890"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5B4DCE8A" w14:textId="17E3F076" w:rsidR="003D38E3" w:rsidRPr="00505604" w:rsidRDefault="003D38E3" w:rsidP="003D38E3">
            <w:pPr>
              <w:pStyle w:val="Textbody"/>
              <w:rPr>
                <w:rFonts w:ascii="Courier New" w:hAnsi="Courier New" w:cs="Courier New"/>
                <w:b w:val="0"/>
                <w:bCs w:val="0"/>
                <w:sz w:val="18"/>
                <w:szCs w:val="18"/>
              </w:rPr>
            </w:pPr>
            <w:r w:rsidRPr="00505604">
              <w:rPr>
                <w:rFonts w:ascii="Courier New" w:hAnsi="Courier New" w:cs="Courier New"/>
                <w:b w:val="0"/>
                <w:bCs w:val="0"/>
                <w:sz w:val="18"/>
                <w:szCs w:val="18"/>
              </w:rPr>
              <w:t>SerializationFormat.</w:t>
            </w:r>
            <w:r w:rsidR="00745FF0">
              <w:rPr>
                <w:rFonts w:ascii="Courier New" w:hAnsi="Courier New" w:cs="Courier New"/>
                <w:b w:val="0"/>
                <w:bCs w:val="0"/>
                <w:sz w:val="18"/>
                <w:szCs w:val="18"/>
              </w:rPr>
              <w:t>xsd</w:t>
            </w:r>
          </w:p>
        </w:tc>
        <w:tc>
          <w:tcPr>
            <w:tcW w:w="7678" w:type="dxa"/>
          </w:tcPr>
          <w:p w14:paraId="52F97B45" w14:textId="3A862C54" w:rsidR="003D38E3" w:rsidRPr="00505604"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23" w:history="1">
              <w:r w:rsidR="0093373E" w:rsidRPr="0035424F">
                <w:rPr>
                  <w:rStyle w:val="Hyperlink"/>
                  <w:rFonts w:ascii="Courier New" w:hAnsi="Courier New" w:cs="Courier New"/>
                  <w:sz w:val="16"/>
                  <w:szCs w:val="16"/>
                  <w:lang w:val="sv-SE"/>
                </w:rPr>
                <w:t>https://www.omg.org/spec/API4KP/20210201/taxonomy/SerializationFormat/SerializationFormat.xsd</w:t>
              </w:r>
            </w:hyperlink>
          </w:p>
        </w:tc>
      </w:tr>
      <w:tr w:rsidR="003D38E3" w:rsidRPr="002E0044" w14:paraId="1826161F"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3830272C" w14:textId="56DDBBE9" w:rsidR="003D38E3" w:rsidRPr="00652C67" w:rsidRDefault="003D38E3" w:rsidP="003D38E3">
            <w:pPr>
              <w:pStyle w:val="Textbody"/>
              <w:rPr>
                <w:rFonts w:ascii="Courier New" w:hAnsi="Courier New" w:cs="Courier New"/>
                <w:b w:val="0"/>
                <w:bCs w:val="0"/>
                <w:sz w:val="18"/>
                <w:szCs w:val="18"/>
              </w:rPr>
            </w:pPr>
            <w:r w:rsidRPr="00652C67">
              <w:rPr>
                <w:rFonts w:ascii="Courier New" w:hAnsi="Courier New" w:cs="Courier New"/>
                <w:b w:val="0"/>
                <w:bCs w:val="0"/>
                <w:sz w:val="18"/>
                <w:szCs w:val="18"/>
              </w:rPr>
              <w:t>StructuralPartType.series.</w:t>
            </w:r>
            <w:r w:rsidR="001A4F39">
              <w:rPr>
                <w:rFonts w:ascii="Courier New" w:hAnsi="Courier New" w:cs="Courier New"/>
                <w:b w:val="0"/>
                <w:bCs w:val="0"/>
                <w:sz w:val="18"/>
                <w:szCs w:val="18"/>
              </w:rPr>
              <w:t>xsd</w:t>
            </w:r>
          </w:p>
        </w:tc>
        <w:tc>
          <w:tcPr>
            <w:tcW w:w="7678" w:type="dxa"/>
          </w:tcPr>
          <w:p w14:paraId="2A5BA06C" w14:textId="4EAAE4A7" w:rsidR="003D38E3" w:rsidRPr="00652C67"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24" w:history="1">
              <w:r w:rsidR="001A4F39"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1A4F39" w:rsidRPr="00F551E2">
                <w:rPr>
                  <w:rStyle w:val="Hyperlink"/>
                  <w:rFonts w:ascii="Courier New" w:hAnsi="Courier New" w:cs="Courier New"/>
                  <w:sz w:val="16"/>
                  <w:szCs w:val="16"/>
                  <w:lang w:val="sv-SE"/>
                </w:rPr>
                <w:t>/taxonomy/StructuralRelType/StructuralPartType.series.xsd</w:t>
              </w:r>
            </w:hyperlink>
          </w:p>
        </w:tc>
      </w:tr>
      <w:tr w:rsidR="003D38E3" w:rsidRPr="002E0044" w14:paraId="1B409DAD"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082B504C" w14:textId="0EE99E27" w:rsidR="003D38E3" w:rsidRPr="00652C67" w:rsidRDefault="003D38E3" w:rsidP="003D38E3">
            <w:pPr>
              <w:pStyle w:val="Textbody"/>
              <w:rPr>
                <w:rFonts w:ascii="Courier New" w:hAnsi="Courier New" w:cs="Courier New"/>
                <w:b w:val="0"/>
                <w:bCs w:val="0"/>
                <w:sz w:val="18"/>
                <w:szCs w:val="18"/>
              </w:rPr>
            </w:pPr>
            <w:r w:rsidRPr="00652C67">
              <w:rPr>
                <w:rFonts w:ascii="Courier New" w:hAnsi="Courier New" w:cs="Courier New"/>
                <w:b w:val="0"/>
                <w:bCs w:val="0"/>
                <w:sz w:val="18"/>
                <w:szCs w:val="18"/>
              </w:rPr>
              <w:t>StructuralPartType.</w:t>
            </w:r>
            <w:r w:rsidR="001A4F39">
              <w:rPr>
                <w:rFonts w:ascii="Courier New" w:hAnsi="Courier New" w:cs="Courier New"/>
                <w:b w:val="0"/>
                <w:bCs w:val="0"/>
                <w:sz w:val="18"/>
                <w:szCs w:val="18"/>
              </w:rPr>
              <w:t>xsd</w:t>
            </w:r>
          </w:p>
        </w:tc>
        <w:tc>
          <w:tcPr>
            <w:tcW w:w="7678" w:type="dxa"/>
          </w:tcPr>
          <w:p w14:paraId="00B42D75" w14:textId="1D45DD54" w:rsidR="003D38E3" w:rsidRPr="00652C67"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25" w:history="1">
              <w:r w:rsidR="0093373E" w:rsidRPr="0035424F">
                <w:rPr>
                  <w:rStyle w:val="Hyperlink"/>
                  <w:rFonts w:ascii="Courier New" w:hAnsi="Courier New" w:cs="Courier New"/>
                  <w:sz w:val="16"/>
                  <w:szCs w:val="16"/>
                  <w:lang w:val="sv-SE"/>
                </w:rPr>
                <w:t>https://www.omg.org/spec/API4KP/20210201/taxonomy/StructuralRelType/StructuralPartType.xsd</w:t>
              </w:r>
            </w:hyperlink>
          </w:p>
        </w:tc>
      </w:tr>
      <w:tr w:rsidR="003D38E3" w:rsidRPr="002E0044" w14:paraId="6202D02C"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8EDA3DC" w14:textId="23CFA379" w:rsidR="003D38E3" w:rsidRPr="00652C67" w:rsidRDefault="003D38E3" w:rsidP="003D38E3">
            <w:pPr>
              <w:pStyle w:val="Textbody"/>
              <w:rPr>
                <w:rFonts w:ascii="Courier New" w:hAnsi="Courier New" w:cs="Courier New"/>
                <w:b w:val="0"/>
                <w:bCs w:val="0"/>
                <w:sz w:val="18"/>
                <w:szCs w:val="18"/>
              </w:rPr>
            </w:pPr>
            <w:r w:rsidRPr="00652C67">
              <w:rPr>
                <w:rFonts w:ascii="Courier New" w:hAnsi="Courier New" w:cs="Courier New"/>
                <w:b w:val="0"/>
                <w:bCs w:val="0"/>
                <w:sz w:val="18"/>
                <w:szCs w:val="18"/>
              </w:rPr>
              <w:t>SummarizationType.series.</w:t>
            </w:r>
            <w:r w:rsidR="001A4F39">
              <w:rPr>
                <w:rFonts w:ascii="Courier New" w:hAnsi="Courier New" w:cs="Courier New"/>
                <w:b w:val="0"/>
                <w:bCs w:val="0"/>
                <w:sz w:val="18"/>
                <w:szCs w:val="18"/>
              </w:rPr>
              <w:t>xsd</w:t>
            </w:r>
          </w:p>
        </w:tc>
        <w:tc>
          <w:tcPr>
            <w:tcW w:w="7678" w:type="dxa"/>
          </w:tcPr>
          <w:p w14:paraId="6FB3DBC4" w14:textId="45739DFE" w:rsidR="003D38E3" w:rsidRPr="00652C67"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26" w:history="1">
              <w:r w:rsidR="001A4F39"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1A4F39" w:rsidRPr="00F551E2">
                <w:rPr>
                  <w:rStyle w:val="Hyperlink"/>
                  <w:rFonts w:ascii="Courier New" w:hAnsi="Courier New" w:cs="Courier New"/>
                  <w:sz w:val="16"/>
                  <w:szCs w:val="16"/>
                  <w:lang w:val="sv-SE"/>
                </w:rPr>
                <w:t>/taxonomy/SummaryRelType/SummarizationType.series.xsd</w:t>
              </w:r>
            </w:hyperlink>
          </w:p>
        </w:tc>
      </w:tr>
      <w:tr w:rsidR="003D38E3" w:rsidRPr="002E0044" w14:paraId="2E8FEEC3"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20F901AD" w14:textId="10987E9E" w:rsidR="003D38E3" w:rsidRPr="00652C67" w:rsidRDefault="003D38E3" w:rsidP="003D38E3">
            <w:pPr>
              <w:pStyle w:val="Textbody"/>
              <w:rPr>
                <w:rFonts w:ascii="Courier New" w:hAnsi="Courier New" w:cs="Courier New"/>
                <w:b w:val="0"/>
                <w:bCs w:val="0"/>
                <w:sz w:val="18"/>
                <w:szCs w:val="18"/>
              </w:rPr>
            </w:pPr>
            <w:r w:rsidRPr="00652C67">
              <w:rPr>
                <w:rFonts w:ascii="Courier New" w:hAnsi="Courier New" w:cs="Courier New"/>
                <w:b w:val="0"/>
                <w:bCs w:val="0"/>
                <w:sz w:val="18"/>
                <w:szCs w:val="18"/>
              </w:rPr>
              <w:t>SummarizationType.</w:t>
            </w:r>
            <w:r w:rsidR="001A4F39">
              <w:rPr>
                <w:rFonts w:ascii="Courier New" w:hAnsi="Courier New" w:cs="Courier New"/>
                <w:b w:val="0"/>
                <w:bCs w:val="0"/>
                <w:sz w:val="18"/>
                <w:szCs w:val="18"/>
              </w:rPr>
              <w:t>xsd</w:t>
            </w:r>
          </w:p>
        </w:tc>
        <w:tc>
          <w:tcPr>
            <w:tcW w:w="7678" w:type="dxa"/>
          </w:tcPr>
          <w:p w14:paraId="0BC20D96" w14:textId="3D8E8C80" w:rsidR="003D38E3" w:rsidRPr="00652C67"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27" w:history="1">
              <w:r w:rsidR="007D2818" w:rsidRPr="0035424F">
                <w:rPr>
                  <w:rStyle w:val="Hyperlink"/>
                  <w:rFonts w:ascii="Courier New" w:hAnsi="Courier New" w:cs="Courier New"/>
                  <w:sz w:val="16"/>
                  <w:szCs w:val="16"/>
                  <w:lang w:val="sv-SE"/>
                </w:rPr>
                <w:t>https://www.omg.org/spec/API4KP/20210201/taxonomy/SummaryRelType/SummarizationType.xsd</w:t>
              </w:r>
            </w:hyperlink>
          </w:p>
        </w:tc>
      </w:tr>
      <w:tr w:rsidR="003D38E3" w:rsidRPr="002E0044" w14:paraId="00D71389"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62C77C50" w14:textId="001075C7" w:rsidR="003D38E3" w:rsidRPr="00652C67" w:rsidRDefault="003D38E3" w:rsidP="003D38E3">
            <w:pPr>
              <w:pStyle w:val="Textbody"/>
              <w:rPr>
                <w:rFonts w:ascii="Courier New" w:hAnsi="Courier New" w:cs="Courier New"/>
                <w:b w:val="0"/>
                <w:bCs w:val="0"/>
                <w:sz w:val="18"/>
                <w:szCs w:val="18"/>
              </w:rPr>
            </w:pPr>
            <w:r w:rsidRPr="00652C67">
              <w:rPr>
                <w:rFonts w:ascii="Courier New" w:hAnsi="Courier New" w:cs="Courier New"/>
                <w:b w:val="0"/>
                <w:bCs w:val="0"/>
                <w:sz w:val="18"/>
                <w:szCs w:val="18"/>
              </w:rPr>
              <w:lastRenderedPageBreak/>
              <w:t>VariantType.series.</w:t>
            </w:r>
            <w:r w:rsidR="001A4F39">
              <w:rPr>
                <w:rFonts w:ascii="Courier New" w:hAnsi="Courier New" w:cs="Courier New"/>
                <w:b w:val="0"/>
                <w:bCs w:val="0"/>
                <w:sz w:val="18"/>
                <w:szCs w:val="18"/>
              </w:rPr>
              <w:t>xsd</w:t>
            </w:r>
          </w:p>
        </w:tc>
        <w:tc>
          <w:tcPr>
            <w:tcW w:w="7678" w:type="dxa"/>
          </w:tcPr>
          <w:p w14:paraId="19F90239" w14:textId="0FD748AB" w:rsidR="003D38E3" w:rsidRPr="00652C67" w:rsidRDefault="00D50869" w:rsidP="003D38E3">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28" w:history="1">
              <w:r w:rsidR="001A4F39" w:rsidRPr="00F551E2">
                <w:rPr>
                  <w:rStyle w:val="Hyperlink"/>
                  <w:rFonts w:ascii="Courier New" w:hAnsi="Courier New" w:cs="Courier New"/>
                  <w:sz w:val="16"/>
                  <w:szCs w:val="16"/>
                  <w:lang w:val="sv-SE"/>
                </w:rPr>
                <w:t>https://www.omg.org/spec/API4KP/</w:t>
              </w:r>
              <w:r w:rsidR="00E44330">
                <w:rPr>
                  <w:rStyle w:val="Hyperlink"/>
                  <w:rFonts w:ascii="Courier New" w:hAnsi="Courier New" w:cs="Courier New"/>
                  <w:sz w:val="16"/>
                  <w:szCs w:val="16"/>
                  <w:lang w:val="sv-SE"/>
                </w:rPr>
                <w:t>20210201</w:t>
              </w:r>
              <w:r w:rsidR="001A4F39" w:rsidRPr="00F551E2">
                <w:rPr>
                  <w:rStyle w:val="Hyperlink"/>
                  <w:rFonts w:ascii="Courier New" w:hAnsi="Courier New" w:cs="Courier New"/>
                  <w:sz w:val="16"/>
                  <w:szCs w:val="16"/>
                  <w:lang w:val="sv-SE"/>
                </w:rPr>
                <w:t>/taxonomy/VariantRelType/VariantType.series.xsd</w:t>
              </w:r>
            </w:hyperlink>
          </w:p>
        </w:tc>
      </w:tr>
      <w:tr w:rsidR="003D38E3" w:rsidRPr="002E0044" w14:paraId="42D031FE"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5615258B" w14:textId="08064E7E" w:rsidR="003D38E3" w:rsidRPr="00652C67" w:rsidRDefault="003D38E3" w:rsidP="003D38E3">
            <w:pPr>
              <w:rPr>
                <w:rFonts w:ascii="Courier New" w:hAnsi="Courier New" w:cs="Courier New"/>
                <w:b w:val="0"/>
                <w:bCs w:val="0"/>
                <w:sz w:val="18"/>
                <w:szCs w:val="18"/>
              </w:rPr>
            </w:pPr>
            <w:r w:rsidRPr="00652C67">
              <w:rPr>
                <w:rFonts w:ascii="Courier New" w:hAnsi="Courier New" w:cs="Courier New"/>
                <w:b w:val="0"/>
                <w:bCs w:val="0"/>
                <w:sz w:val="18"/>
                <w:szCs w:val="18"/>
              </w:rPr>
              <w:t>VariantType.</w:t>
            </w:r>
            <w:r w:rsidR="001A4F39">
              <w:rPr>
                <w:rFonts w:ascii="Courier New" w:hAnsi="Courier New" w:cs="Courier New"/>
                <w:b w:val="0"/>
                <w:bCs w:val="0"/>
                <w:sz w:val="18"/>
                <w:szCs w:val="18"/>
              </w:rPr>
              <w:t>xsd</w:t>
            </w:r>
          </w:p>
        </w:tc>
        <w:tc>
          <w:tcPr>
            <w:tcW w:w="7678" w:type="dxa"/>
          </w:tcPr>
          <w:p w14:paraId="044E16E0" w14:textId="6DB33679" w:rsidR="003D38E3" w:rsidRPr="00652C67" w:rsidRDefault="00D50869" w:rsidP="003D38E3">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29" w:history="1">
              <w:r w:rsidR="00E44AA4" w:rsidRPr="0035424F">
                <w:rPr>
                  <w:rStyle w:val="Hyperlink"/>
                  <w:rFonts w:ascii="Courier New" w:hAnsi="Courier New" w:cs="Courier New"/>
                  <w:sz w:val="16"/>
                  <w:szCs w:val="16"/>
                  <w:lang w:val="sv-SE"/>
                </w:rPr>
                <w:t>https://www.omg.org/spec/API4KP/20210201/taxonomy/VariantRelType/VariantType.xsd</w:t>
              </w:r>
            </w:hyperlink>
          </w:p>
        </w:tc>
      </w:tr>
    </w:tbl>
    <w:p w14:paraId="481AB3F7" w14:textId="75834D25" w:rsidR="007A38D9" w:rsidDel="00CE27D0" w:rsidRDefault="007A38D9" w:rsidP="007A38D9">
      <w:pPr>
        <w:pStyle w:val="Heading2"/>
        <w:pBdr>
          <w:top w:val="none" w:sz="0" w:space="0" w:color="auto"/>
          <w:left w:val="none" w:sz="0" w:space="0" w:color="auto"/>
          <w:bottom w:val="none" w:sz="0" w:space="0" w:color="auto"/>
          <w:right w:val="none" w:sz="0" w:space="0" w:color="auto"/>
          <w:between w:val="none" w:sz="0" w:space="0" w:color="auto"/>
        </w:pBdr>
        <w:suppressAutoHyphens/>
        <w:autoSpaceDN w:val="0"/>
        <w:textAlignment w:val="baseline"/>
        <w:rPr>
          <w:del w:id="626" w:author="Sottara, Davide" w:date="2021-03-20T17:19:00Z"/>
          <w:rFonts w:eastAsia="Times New Roman" w:cs="Times New Roman"/>
          <w:color w:val="auto"/>
          <w:szCs w:val="20"/>
        </w:rPr>
      </w:pPr>
    </w:p>
    <w:p w14:paraId="44E9B97E" w14:textId="5004F9BB" w:rsidR="00E32752" w:rsidRDefault="00E32752" w:rsidP="005F18EA">
      <w:pPr>
        <w:pStyle w:val="Heading2"/>
        <w:numPr>
          <w:ilvl w:val="1"/>
          <w:numId w:val="76"/>
        </w:numPr>
        <w:tabs>
          <w:tab w:val="left" w:pos="0"/>
        </w:tabs>
        <w:rPr>
          <w:b w:val="0"/>
        </w:rPr>
      </w:pPr>
      <w:bookmarkStart w:id="627" w:name="_Toc65413968"/>
      <w:r w:rsidRPr="00E32752">
        <w:t>API4KP SKOS vocabularies derived from the OWL ontologies</w:t>
      </w:r>
      <w:bookmarkEnd w:id="627"/>
      <w:r w:rsidRPr="00E32752">
        <w:t xml:space="preserve"> </w:t>
      </w:r>
    </w:p>
    <w:p w14:paraId="1BBC0B69" w14:textId="1469ED89" w:rsidR="00E32752" w:rsidRDefault="00E32752" w:rsidP="00E32752">
      <w:pPr>
        <w:pStyle w:val="Textbody"/>
      </w:pPr>
      <w:r>
        <w:t xml:space="preserve">The files listed below comprise the informative set of </w:t>
      </w:r>
      <w:r w:rsidR="00742F1C">
        <w:t>flattened, Simple Knowledge Organization System (SKOS)</w:t>
      </w:r>
      <w:r>
        <w:t xml:space="preserve"> vocabularies, generated from the </w:t>
      </w:r>
      <w:r w:rsidR="00742F1C">
        <w:t>ontologies and UML models</w:t>
      </w:r>
      <w:r>
        <w:t xml:space="preserve"> that are a normative part of this specification.</w:t>
      </w:r>
    </w:p>
    <w:p w14:paraId="7F9DE1AD" w14:textId="32B3FD65" w:rsidR="007A38D9" w:rsidRDefault="007A38D9" w:rsidP="00DC003D"/>
    <w:p w14:paraId="1087E05F" w14:textId="7038650D" w:rsidR="0033477B" w:rsidRPr="00BC28F7" w:rsidRDefault="0033477B" w:rsidP="0033477B">
      <w:pPr>
        <w:pStyle w:val="Caption"/>
        <w:keepNext/>
        <w:spacing w:before="240"/>
        <w:rPr>
          <w:i w:val="0"/>
          <w:sz w:val="18"/>
          <w:szCs w:val="20"/>
        </w:rPr>
      </w:pPr>
      <w:r w:rsidRPr="00BC28F7">
        <w:rPr>
          <w:i w:val="0"/>
          <w:sz w:val="18"/>
          <w:szCs w:val="20"/>
        </w:rPr>
        <w:t xml:space="preserve">Table </w:t>
      </w:r>
      <w:r>
        <w:rPr>
          <w:i w:val="0"/>
          <w:sz w:val="18"/>
          <w:szCs w:val="20"/>
        </w:rPr>
        <w:t>E-3.</w:t>
      </w:r>
      <w:r w:rsidRPr="00BC28F7">
        <w:rPr>
          <w:i w:val="0"/>
          <w:sz w:val="18"/>
          <w:szCs w:val="20"/>
        </w:rPr>
        <w:tab/>
      </w:r>
      <w:r>
        <w:rPr>
          <w:i w:val="0"/>
          <w:sz w:val="18"/>
          <w:szCs w:val="20"/>
        </w:rPr>
        <w:t>Filenames</w:t>
      </w:r>
      <w:r w:rsidRPr="00BC28F7">
        <w:rPr>
          <w:i w:val="0"/>
          <w:sz w:val="18"/>
          <w:szCs w:val="20"/>
        </w:rPr>
        <w:t xml:space="preserve"> and </w:t>
      </w:r>
      <w:r>
        <w:rPr>
          <w:i w:val="0"/>
          <w:sz w:val="18"/>
          <w:szCs w:val="20"/>
        </w:rPr>
        <w:t>URLs</w:t>
      </w:r>
      <w:r w:rsidRPr="00BC28F7">
        <w:rPr>
          <w:i w:val="0"/>
          <w:sz w:val="18"/>
          <w:szCs w:val="20"/>
        </w:rPr>
        <w:t xml:space="preserve"> for </w:t>
      </w:r>
      <w:r>
        <w:rPr>
          <w:i w:val="0"/>
          <w:sz w:val="18"/>
          <w:szCs w:val="20"/>
        </w:rPr>
        <w:t xml:space="preserve">the informative SKOS Vocabulary Files </w:t>
      </w:r>
      <w:proofErr w:type="gramStart"/>
      <w:r>
        <w:rPr>
          <w:i w:val="0"/>
          <w:sz w:val="18"/>
          <w:szCs w:val="20"/>
        </w:rPr>
        <w:t>(.</w:t>
      </w:r>
      <w:proofErr w:type="spellStart"/>
      <w:r>
        <w:rPr>
          <w:i w:val="0"/>
          <w:sz w:val="18"/>
          <w:szCs w:val="20"/>
        </w:rPr>
        <w:t>skos.rdf</w:t>
      </w:r>
      <w:proofErr w:type="spellEnd"/>
      <w:proofErr w:type="gramEnd"/>
      <w:r>
        <w:rPr>
          <w:i w:val="0"/>
          <w:sz w:val="18"/>
          <w:szCs w:val="20"/>
        </w:rPr>
        <w:t>) comprising Application Programming Interfaces for Knowledge Platforms (API4KP)</w:t>
      </w:r>
      <w:r w:rsidRPr="00BC28F7">
        <w:rPr>
          <w:i w:val="0"/>
          <w:sz w:val="18"/>
          <w:szCs w:val="20"/>
        </w:rPr>
        <w:t xml:space="preserve"> </w:t>
      </w:r>
    </w:p>
    <w:tbl>
      <w:tblPr>
        <w:tblStyle w:val="LightList-Accent5"/>
        <w:tblW w:w="10008" w:type="dxa"/>
        <w:tblLayout w:type="fixed"/>
        <w:tblLook w:val="04A0" w:firstRow="1" w:lastRow="0" w:firstColumn="1" w:lastColumn="0" w:noHBand="0" w:noVBand="1"/>
      </w:tblPr>
      <w:tblGrid>
        <w:gridCol w:w="1548"/>
        <w:gridCol w:w="782"/>
        <w:gridCol w:w="7678"/>
      </w:tblGrid>
      <w:tr w:rsidR="0033477B" w:rsidRPr="001D6E33" w14:paraId="7E18DEDF" w14:textId="77777777" w:rsidTr="00FC3F22">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548" w:type="dxa"/>
          </w:tcPr>
          <w:p w14:paraId="47B74C51" w14:textId="77777777" w:rsidR="0033477B" w:rsidRPr="001D6E33" w:rsidRDefault="0033477B" w:rsidP="00FC3F22">
            <w:pPr>
              <w:pStyle w:val="TableHeading"/>
              <w:rPr>
                <w:b/>
                <w:bCs/>
                <w:szCs w:val="20"/>
              </w:rPr>
            </w:pPr>
            <w:r>
              <w:rPr>
                <w:b/>
                <w:bCs/>
                <w:szCs w:val="20"/>
              </w:rPr>
              <w:t>Filename</w:t>
            </w:r>
          </w:p>
        </w:tc>
        <w:tc>
          <w:tcPr>
            <w:tcW w:w="8460" w:type="dxa"/>
            <w:gridSpan w:val="2"/>
          </w:tcPr>
          <w:p w14:paraId="5DF794EB" w14:textId="77777777" w:rsidR="0033477B" w:rsidRPr="001D6E33" w:rsidRDefault="0033477B" w:rsidP="00FC3F22">
            <w:pPr>
              <w:pStyle w:val="TableHeading"/>
              <w:cnfStyle w:val="100000000000" w:firstRow="1" w:lastRow="0" w:firstColumn="0" w:lastColumn="0" w:oddVBand="0" w:evenVBand="0" w:oddHBand="0" w:evenHBand="0" w:firstRowFirstColumn="0" w:firstRowLastColumn="0" w:lastRowFirstColumn="0" w:lastRowLastColumn="0"/>
              <w:rPr>
                <w:b/>
                <w:bCs/>
                <w:szCs w:val="20"/>
              </w:rPr>
            </w:pPr>
            <w:r>
              <w:rPr>
                <w:b/>
                <w:bCs/>
                <w:szCs w:val="20"/>
              </w:rPr>
              <w:t>URL</w:t>
            </w:r>
          </w:p>
        </w:tc>
      </w:tr>
      <w:tr w:rsidR="0033477B" w:rsidRPr="002E0044" w14:paraId="3BFF8832"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8454A16" w14:textId="06B133BA" w:rsidR="0033477B" w:rsidRPr="00876B87" w:rsidRDefault="00887CDA" w:rsidP="00FC3F22">
            <w:pPr>
              <w:pStyle w:val="Textbody"/>
              <w:rPr>
                <w:rFonts w:ascii="Courier New" w:hAnsi="Courier New" w:cs="Courier New"/>
                <w:b w:val="0"/>
                <w:bCs w:val="0"/>
                <w:kern w:val="0"/>
                <w:sz w:val="18"/>
                <w:szCs w:val="18"/>
              </w:rPr>
            </w:pPr>
            <w:proofErr w:type="spellStart"/>
            <w:r w:rsidRPr="00887CDA">
              <w:rPr>
                <w:rFonts w:ascii="Courier New" w:hAnsi="Courier New" w:cs="Courier New"/>
                <w:b w:val="0"/>
                <w:bCs w:val="0"/>
                <w:kern w:val="0"/>
                <w:sz w:val="18"/>
                <w:szCs w:val="18"/>
              </w:rPr>
              <w:t>Dependency</w:t>
            </w:r>
            <w:r w:rsidR="00E44AA4">
              <w:rPr>
                <w:rFonts w:ascii="Courier New" w:hAnsi="Courier New" w:cs="Courier New"/>
                <w:b w:val="0"/>
                <w:bCs w:val="0"/>
                <w:kern w:val="0"/>
                <w:sz w:val="18"/>
                <w:szCs w:val="18"/>
              </w:rPr>
              <w:t>Rel</w:t>
            </w:r>
            <w:r w:rsidRPr="00887CDA">
              <w:rPr>
                <w:rFonts w:ascii="Courier New" w:hAnsi="Courier New" w:cs="Courier New"/>
                <w:b w:val="0"/>
                <w:bCs w:val="0"/>
                <w:kern w:val="0"/>
                <w:sz w:val="18"/>
                <w:szCs w:val="18"/>
              </w:rPr>
              <w:t>Type.skos.rdf</w:t>
            </w:r>
            <w:proofErr w:type="spellEnd"/>
          </w:p>
        </w:tc>
        <w:tc>
          <w:tcPr>
            <w:tcW w:w="7678" w:type="dxa"/>
          </w:tcPr>
          <w:p w14:paraId="3537E2AB" w14:textId="36F72656" w:rsidR="0033477B" w:rsidRPr="00887CDA"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kern w:val="0"/>
                <w:sz w:val="16"/>
                <w:szCs w:val="16"/>
              </w:rPr>
            </w:pPr>
            <w:hyperlink r:id="rId230" w:history="1">
              <w:r w:rsidR="00E44AA4" w:rsidRPr="0035424F">
                <w:rPr>
                  <w:rStyle w:val="Hyperlink"/>
                  <w:rFonts w:ascii="Courier New" w:hAnsi="Courier New" w:cs="Courier New"/>
                  <w:sz w:val="16"/>
                  <w:szCs w:val="16"/>
                  <w:lang w:val="sv-SE"/>
                </w:rPr>
                <w:t>https://www.omg.org/spec/API4KP/20210201/taxonomy/DependencyRelType</w:t>
              </w:r>
              <w:r w:rsidR="00E44AA4" w:rsidRPr="0035424F">
                <w:rPr>
                  <w:rStyle w:val="Hyperlink"/>
                  <w:rFonts w:ascii="Courier New" w:hAnsi="Courier New" w:cs="Courier New"/>
                  <w:sz w:val="16"/>
                  <w:szCs w:val="16"/>
                </w:rPr>
                <w:t>.</w:t>
              </w:r>
              <w:proofErr w:type="spellStart"/>
              <w:r w:rsidR="00E44AA4" w:rsidRPr="0035424F">
                <w:rPr>
                  <w:rStyle w:val="Hyperlink"/>
                  <w:rFonts w:ascii="Courier New" w:hAnsi="Courier New" w:cs="Courier New"/>
                  <w:sz w:val="16"/>
                  <w:szCs w:val="16"/>
                </w:rPr>
                <w:t>skos.rdf</w:t>
              </w:r>
              <w:proofErr w:type="spellEnd"/>
            </w:hyperlink>
          </w:p>
        </w:tc>
      </w:tr>
      <w:tr w:rsidR="0033477B" w:rsidRPr="002E0044" w14:paraId="1B148306"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699FFF99" w14:textId="3301C70A" w:rsidR="0033477B" w:rsidRPr="00887CDA" w:rsidRDefault="00887CDA" w:rsidP="00FC3F22">
            <w:pPr>
              <w:pStyle w:val="Textbody"/>
              <w:rPr>
                <w:rFonts w:ascii="Courier New" w:hAnsi="Courier New" w:cs="Courier New"/>
                <w:b w:val="0"/>
                <w:bCs w:val="0"/>
                <w:kern w:val="0"/>
                <w:sz w:val="18"/>
                <w:szCs w:val="18"/>
              </w:rPr>
            </w:pPr>
            <w:proofErr w:type="spellStart"/>
            <w:r w:rsidRPr="00887CDA">
              <w:rPr>
                <w:rFonts w:ascii="Courier New" w:hAnsi="Courier New" w:cs="Courier New"/>
                <w:b w:val="0"/>
                <w:bCs w:val="0"/>
                <w:sz w:val="18"/>
                <w:szCs w:val="18"/>
              </w:rPr>
              <w:t>Derivation</w:t>
            </w:r>
            <w:r w:rsidR="00E44AA4">
              <w:rPr>
                <w:rFonts w:ascii="Courier New" w:hAnsi="Courier New" w:cs="Courier New"/>
                <w:b w:val="0"/>
                <w:bCs w:val="0"/>
                <w:sz w:val="18"/>
                <w:szCs w:val="18"/>
              </w:rPr>
              <w:t>Rel</w:t>
            </w:r>
            <w:r w:rsidRPr="00887CDA">
              <w:rPr>
                <w:rFonts w:ascii="Courier New" w:hAnsi="Courier New" w:cs="Courier New"/>
                <w:b w:val="0"/>
                <w:bCs w:val="0"/>
                <w:sz w:val="18"/>
                <w:szCs w:val="18"/>
              </w:rPr>
              <w:t>Types.skos.rdf</w:t>
            </w:r>
            <w:proofErr w:type="spellEnd"/>
          </w:p>
        </w:tc>
        <w:tc>
          <w:tcPr>
            <w:tcW w:w="7678" w:type="dxa"/>
          </w:tcPr>
          <w:p w14:paraId="3A1D8F70" w14:textId="2199E24C" w:rsidR="0033477B" w:rsidRPr="00887CDA"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31" w:history="1">
              <w:r w:rsidR="00E44AA4" w:rsidRPr="0035424F">
                <w:rPr>
                  <w:rStyle w:val="Hyperlink"/>
                  <w:rFonts w:ascii="Courier New" w:hAnsi="Courier New" w:cs="Courier New"/>
                  <w:sz w:val="16"/>
                  <w:szCs w:val="16"/>
                  <w:lang w:val="sv-SE"/>
                </w:rPr>
                <w:t>https://www.omg.org/spec/API4KP/20210201/taxonomy/DerivationRelType</w:t>
              </w:r>
              <w:r w:rsidR="00E44AA4" w:rsidRPr="0035424F">
                <w:rPr>
                  <w:rStyle w:val="Hyperlink"/>
                  <w:rFonts w:ascii="Courier New" w:hAnsi="Courier New" w:cs="Courier New"/>
                  <w:sz w:val="16"/>
                  <w:szCs w:val="16"/>
                </w:rPr>
                <w:t>.</w:t>
              </w:r>
              <w:proofErr w:type="spellStart"/>
              <w:r w:rsidR="00E44AA4" w:rsidRPr="0035424F">
                <w:rPr>
                  <w:rStyle w:val="Hyperlink"/>
                  <w:rFonts w:ascii="Courier New" w:hAnsi="Courier New" w:cs="Courier New"/>
                  <w:sz w:val="16"/>
                  <w:szCs w:val="16"/>
                </w:rPr>
                <w:t>skos.rdf</w:t>
              </w:r>
              <w:proofErr w:type="spellEnd"/>
            </w:hyperlink>
          </w:p>
        </w:tc>
      </w:tr>
      <w:tr w:rsidR="0033477B" w:rsidRPr="002E0044" w14:paraId="1E17B6A1"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7066F135" w14:textId="663D8D18" w:rsidR="0033477B" w:rsidRPr="00887CDA" w:rsidRDefault="00887CDA" w:rsidP="00FC3F22">
            <w:pPr>
              <w:pStyle w:val="Textbody"/>
              <w:rPr>
                <w:rFonts w:ascii="Courier New" w:hAnsi="Courier New" w:cs="Courier New"/>
                <w:b w:val="0"/>
                <w:bCs w:val="0"/>
                <w:kern w:val="0"/>
                <w:sz w:val="18"/>
                <w:szCs w:val="18"/>
              </w:rPr>
            </w:pPr>
            <w:r w:rsidRPr="00887CDA">
              <w:rPr>
                <w:rFonts w:ascii="Courier New" w:hAnsi="Courier New" w:cs="Courier New"/>
                <w:b w:val="0"/>
                <w:bCs w:val="0"/>
                <w:sz w:val="18"/>
                <w:szCs w:val="18"/>
              </w:rPr>
              <w:t>ISO639_2_LanguageCode.skos.rdf</w:t>
            </w:r>
          </w:p>
        </w:tc>
        <w:tc>
          <w:tcPr>
            <w:tcW w:w="7678" w:type="dxa"/>
          </w:tcPr>
          <w:p w14:paraId="38408414" w14:textId="39EBB05F" w:rsidR="0033477B" w:rsidRPr="00887CDA"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32" w:history="1">
              <w:r w:rsidR="006574D1" w:rsidRPr="0035424F">
                <w:rPr>
                  <w:rStyle w:val="Hyperlink"/>
                  <w:rFonts w:ascii="Courier New" w:hAnsi="Courier New" w:cs="Courier New"/>
                  <w:sz w:val="16"/>
                  <w:szCs w:val="16"/>
                  <w:lang w:val="sv-SE"/>
                </w:rPr>
                <w:t>https://www.omg.org/spec/API4KP/20210201/taxonomy/ISO639-2-LanguageCode</w:t>
              </w:r>
              <w:r w:rsidR="006574D1" w:rsidRPr="0035424F">
                <w:rPr>
                  <w:rStyle w:val="Hyperlink"/>
                  <w:rFonts w:ascii="Courier New" w:hAnsi="Courier New" w:cs="Courier New"/>
                  <w:sz w:val="16"/>
                  <w:szCs w:val="16"/>
                </w:rPr>
                <w:t>.</w:t>
              </w:r>
              <w:proofErr w:type="spellStart"/>
              <w:r w:rsidR="006574D1" w:rsidRPr="0035424F">
                <w:rPr>
                  <w:rStyle w:val="Hyperlink"/>
                  <w:rFonts w:ascii="Courier New" w:hAnsi="Courier New" w:cs="Courier New"/>
                  <w:sz w:val="16"/>
                  <w:szCs w:val="16"/>
                </w:rPr>
                <w:t>skos.rdf</w:t>
              </w:r>
              <w:proofErr w:type="spellEnd"/>
            </w:hyperlink>
          </w:p>
        </w:tc>
      </w:tr>
      <w:tr w:rsidR="0033477B" w:rsidRPr="002E0044" w14:paraId="29FBBB9C"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02971A96" w14:textId="04434257" w:rsidR="0033477B" w:rsidRPr="00887CDA" w:rsidRDefault="00887CDA" w:rsidP="00887CDA">
            <w:pPr>
              <w:rPr>
                <w:rFonts w:ascii="Courier New" w:hAnsi="Courier New" w:cs="Courier New"/>
                <w:b w:val="0"/>
                <w:bCs w:val="0"/>
                <w:sz w:val="18"/>
                <w:szCs w:val="18"/>
              </w:rPr>
            </w:pPr>
            <w:proofErr w:type="spellStart"/>
            <w:r w:rsidRPr="00887CDA">
              <w:rPr>
                <w:rFonts w:ascii="Courier New" w:hAnsi="Courier New" w:cs="Courier New"/>
                <w:b w:val="0"/>
                <w:bCs w:val="0"/>
                <w:sz w:val="18"/>
                <w:szCs w:val="18"/>
              </w:rPr>
              <w:t>KnowledgeArtifactCategor</w:t>
            </w:r>
            <w:r w:rsidR="006574D1">
              <w:rPr>
                <w:rFonts w:ascii="Courier New" w:hAnsi="Courier New" w:cs="Courier New"/>
                <w:b w:val="0"/>
                <w:bCs w:val="0"/>
                <w:sz w:val="18"/>
                <w:szCs w:val="18"/>
              </w:rPr>
              <w:t>y</w:t>
            </w:r>
            <w:r w:rsidRPr="00887CDA">
              <w:rPr>
                <w:rFonts w:ascii="Courier New" w:hAnsi="Courier New" w:cs="Courier New"/>
                <w:b w:val="0"/>
                <w:bCs w:val="0"/>
                <w:sz w:val="18"/>
                <w:szCs w:val="18"/>
              </w:rPr>
              <w:t>.skos.rdf</w:t>
            </w:r>
            <w:proofErr w:type="spellEnd"/>
          </w:p>
        </w:tc>
        <w:tc>
          <w:tcPr>
            <w:tcW w:w="7678" w:type="dxa"/>
          </w:tcPr>
          <w:p w14:paraId="79E38F41" w14:textId="14DBB5B7" w:rsidR="0033477B" w:rsidRPr="00887CDA"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33" w:history="1">
              <w:r w:rsidR="006574D1" w:rsidRPr="0035424F">
                <w:rPr>
                  <w:rStyle w:val="Hyperlink"/>
                  <w:rFonts w:ascii="Courier New" w:hAnsi="Courier New" w:cs="Courier New"/>
                  <w:sz w:val="16"/>
                  <w:szCs w:val="16"/>
                  <w:lang w:val="sv-SE"/>
                </w:rPr>
                <w:t>https://www.omg.org/spec/API4KP/20210201/taxonomy/KnowledgeArtifactCategory.skos.rdf</w:t>
              </w:r>
            </w:hyperlink>
          </w:p>
        </w:tc>
      </w:tr>
      <w:tr w:rsidR="0033477B" w:rsidRPr="002E0044" w14:paraId="6BDC1150"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395917FA" w14:textId="5462EE2A" w:rsidR="0033477B" w:rsidRPr="00887CDA" w:rsidRDefault="00887CDA" w:rsidP="00FC3F22">
            <w:pPr>
              <w:pStyle w:val="Textbody"/>
              <w:rPr>
                <w:rFonts w:ascii="Courier New" w:hAnsi="Courier New" w:cs="Courier New"/>
                <w:b w:val="0"/>
                <w:bCs w:val="0"/>
                <w:kern w:val="0"/>
                <w:sz w:val="18"/>
                <w:szCs w:val="18"/>
              </w:rPr>
            </w:pPr>
            <w:proofErr w:type="spellStart"/>
            <w:r w:rsidRPr="00887CDA">
              <w:rPr>
                <w:rFonts w:ascii="Courier New" w:hAnsi="Courier New" w:cs="Courier New"/>
                <w:b w:val="0"/>
                <w:bCs w:val="0"/>
                <w:sz w:val="18"/>
                <w:szCs w:val="18"/>
              </w:rPr>
              <w:t>KnowledgeAssetCategor</w:t>
            </w:r>
            <w:r w:rsidR="006574D1">
              <w:rPr>
                <w:rFonts w:ascii="Courier New" w:hAnsi="Courier New" w:cs="Courier New"/>
                <w:b w:val="0"/>
                <w:bCs w:val="0"/>
                <w:sz w:val="18"/>
                <w:szCs w:val="18"/>
              </w:rPr>
              <w:t>y</w:t>
            </w:r>
            <w:r w:rsidRPr="00887CDA">
              <w:rPr>
                <w:rFonts w:ascii="Courier New" w:hAnsi="Courier New" w:cs="Courier New"/>
                <w:b w:val="0"/>
                <w:bCs w:val="0"/>
                <w:sz w:val="18"/>
                <w:szCs w:val="18"/>
              </w:rPr>
              <w:t>.skos.rdf</w:t>
            </w:r>
            <w:proofErr w:type="spellEnd"/>
          </w:p>
        </w:tc>
        <w:tc>
          <w:tcPr>
            <w:tcW w:w="7678" w:type="dxa"/>
          </w:tcPr>
          <w:p w14:paraId="29F9B687" w14:textId="20531C96" w:rsidR="0033477B" w:rsidRPr="00887CDA"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34" w:history="1">
              <w:r w:rsidR="006574D1" w:rsidRPr="0035424F">
                <w:rPr>
                  <w:rStyle w:val="Hyperlink"/>
                  <w:rFonts w:ascii="Courier New" w:hAnsi="Courier New" w:cs="Courier New"/>
                  <w:sz w:val="16"/>
                  <w:szCs w:val="16"/>
                  <w:lang w:val="sv-SE"/>
                </w:rPr>
                <w:t>https://www.omg.org/spec/API4KP/20210201/taxonomy/KnowledgeAssetCategory.skos.rdf</w:t>
              </w:r>
            </w:hyperlink>
          </w:p>
        </w:tc>
      </w:tr>
      <w:tr w:rsidR="0033477B" w:rsidRPr="002E0044" w14:paraId="3F99C3F3"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07E995A0" w14:textId="15EF9549" w:rsidR="0033477B" w:rsidRPr="00887CDA" w:rsidRDefault="00887CDA" w:rsidP="00FC3F22">
            <w:pPr>
              <w:pStyle w:val="Textbody"/>
              <w:rPr>
                <w:rFonts w:ascii="Courier New" w:hAnsi="Courier New" w:cs="Courier New"/>
                <w:b w:val="0"/>
                <w:bCs w:val="0"/>
                <w:sz w:val="18"/>
                <w:szCs w:val="18"/>
              </w:rPr>
            </w:pPr>
            <w:proofErr w:type="spellStart"/>
            <w:r w:rsidRPr="00887CDA">
              <w:rPr>
                <w:rFonts w:ascii="Courier New" w:hAnsi="Courier New" w:cs="Courier New"/>
                <w:b w:val="0"/>
                <w:bCs w:val="0"/>
                <w:sz w:val="18"/>
                <w:szCs w:val="18"/>
              </w:rPr>
              <w:t>KnowledgeAssetRole.skos.rdf</w:t>
            </w:r>
            <w:proofErr w:type="spellEnd"/>
          </w:p>
        </w:tc>
        <w:tc>
          <w:tcPr>
            <w:tcW w:w="7678" w:type="dxa"/>
          </w:tcPr>
          <w:p w14:paraId="271DDC51" w14:textId="14205A5A" w:rsidR="0033477B" w:rsidRPr="00887CDA"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35" w:history="1">
              <w:r w:rsidR="006574D1" w:rsidRPr="0035424F">
                <w:rPr>
                  <w:rStyle w:val="Hyperlink"/>
                  <w:rFonts w:ascii="Courier New" w:hAnsi="Courier New" w:cs="Courier New"/>
                  <w:sz w:val="16"/>
                  <w:szCs w:val="16"/>
                  <w:lang w:val="sv-SE"/>
                </w:rPr>
                <w:t>https://www.omg.org/spec/API4KP/20210201/taxonomy/KnowledgeAssetRole</w:t>
              </w:r>
              <w:r w:rsidR="006574D1" w:rsidRPr="0035424F">
                <w:rPr>
                  <w:rStyle w:val="Hyperlink"/>
                  <w:rFonts w:ascii="Courier New" w:hAnsi="Courier New" w:cs="Courier New"/>
                  <w:sz w:val="16"/>
                  <w:szCs w:val="16"/>
                </w:rPr>
                <w:t>.</w:t>
              </w:r>
              <w:proofErr w:type="spellStart"/>
              <w:r w:rsidR="006574D1" w:rsidRPr="0035424F">
                <w:rPr>
                  <w:rStyle w:val="Hyperlink"/>
                  <w:rFonts w:ascii="Courier New" w:hAnsi="Courier New" w:cs="Courier New"/>
                  <w:sz w:val="16"/>
                  <w:szCs w:val="16"/>
                </w:rPr>
                <w:t>skos.rdf</w:t>
              </w:r>
              <w:proofErr w:type="spellEnd"/>
            </w:hyperlink>
          </w:p>
        </w:tc>
      </w:tr>
      <w:tr w:rsidR="0033477B" w:rsidRPr="002E0044" w14:paraId="5B03E4F3"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08FF27C8" w14:textId="583C56B9" w:rsidR="0033477B" w:rsidRPr="00887CDA" w:rsidRDefault="00887CDA" w:rsidP="00FC3F22">
            <w:pPr>
              <w:pStyle w:val="Textbody"/>
              <w:rPr>
                <w:rFonts w:ascii="Courier New" w:hAnsi="Courier New" w:cs="Courier New"/>
                <w:b w:val="0"/>
                <w:bCs w:val="0"/>
                <w:sz w:val="18"/>
                <w:szCs w:val="18"/>
              </w:rPr>
            </w:pPr>
            <w:proofErr w:type="spellStart"/>
            <w:r w:rsidRPr="00887CDA">
              <w:rPr>
                <w:rFonts w:ascii="Courier New" w:hAnsi="Courier New" w:cs="Courier New"/>
                <w:b w:val="0"/>
                <w:bCs w:val="0"/>
                <w:sz w:val="18"/>
                <w:szCs w:val="18"/>
              </w:rPr>
              <w:t>KnowledgeAssetType.skos.rdf</w:t>
            </w:r>
            <w:proofErr w:type="spellEnd"/>
          </w:p>
        </w:tc>
        <w:tc>
          <w:tcPr>
            <w:tcW w:w="7678" w:type="dxa"/>
          </w:tcPr>
          <w:p w14:paraId="3FA5E9B7" w14:textId="22EE53C9" w:rsidR="0033477B" w:rsidRPr="00887CDA"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36" w:history="1">
              <w:r w:rsidR="00410E3F" w:rsidRPr="0035424F">
                <w:rPr>
                  <w:rStyle w:val="Hyperlink"/>
                  <w:rFonts w:ascii="Courier New" w:hAnsi="Courier New" w:cs="Courier New"/>
                  <w:sz w:val="16"/>
                  <w:szCs w:val="16"/>
                  <w:lang w:val="sv-SE"/>
                </w:rPr>
                <w:t>https://www.omg.org/spec/API4KP/20210201/taxonomy/KnowledgeAssetType</w:t>
              </w:r>
              <w:r w:rsidR="00410E3F" w:rsidRPr="0035424F">
                <w:rPr>
                  <w:rStyle w:val="Hyperlink"/>
                  <w:rFonts w:ascii="Courier New" w:hAnsi="Courier New" w:cs="Courier New"/>
                  <w:sz w:val="16"/>
                  <w:szCs w:val="16"/>
                </w:rPr>
                <w:t>.</w:t>
              </w:r>
              <w:proofErr w:type="spellStart"/>
              <w:r w:rsidR="00410E3F" w:rsidRPr="0035424F">
                <w:rPr>
                  <w:rStyle w:val="Hyperlink"/>
                  <w:rFonts w:ascii="Courier New" w:hAnsi="Courier New" w:cs="Courier New"/>
                  <w:sz w:val="16"/>
                  <w:szCs w:val="16"/>
                </w:rPr>
                <w:t>skos.rdf</w:t>
              </w:r>
              <w:proofErr w:type="spellEnd"/>
            </w:hyperlink>
          </w:p>
        </w:tc>
      </w:tr>
      <w:tr w:rsidR="0033477B" w:rsidRPr="002E0044" w14:paraId="615842F7"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3F732574" w14:textId="44D093C7" w:rsidR="0033477B" w:rsidRPr="00887CDA" w:rsidRDefault="00887CDA" w:rsidP="00FC3F22">
            <w:pPr>
              <w:pStyle w:val="Textbody"/>
              <w:rPr>
                <w:rFonts w:ascii="Courier New" w:hAnsi="Courier New" w:cs="Courier New"/>
                <w:b w:val="0"/>
                <w:bCs w:val="0"/>
                <w:sz w:val="18"/>
                <w:szCs w:val="18"/>
              </w:rPr>
            </w:pPr>
            <w:proofErr w:type="spellStart"/>
            <w:r w:rsidRPr="00887CDA">
              <w:rPr>
                <w:rFonts w:ascii="Courier New" w:hAnsi="Courier New" w:cs="Courier New"/>
                <w:b w:val="0"/>
                <w:bCs w:val="0"/>
                <w:sz w:val="18"/>
                <w:szCs w:val="18"/>
              </w:rPr>
              <w:t>KnowledgeProcessingOperation.skos.rdf</w:t>
            </w:r>
            <w:proofErr w:type="spellEnd"/>
          </w:p>
        </w:tc>
        <w:tc>
          <w:tcPr>
            <w:tcW w:w="7678" w:type="dxa"/>
          </w:tcPr>
          <w:p w14:paraId="3F70B18D" w14:textId="408F5ABC" w:rsidR="0033477B" w:rsidRPr="00887CDA"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37" w:history="1">
              <w:r w:rsidR="00410E3F" w:rsidRPr="0035424F">
                <w:rPr>
                  <w:rStyle w:val="Hyperlink"/>
                  <w:rFonts w:ascii="Courier New" w:hAnsi="Courier New" w:cs="Courier New"/>
                  <w:sz w:val="16"/>
                  <w:szCs w:val="16"/>
                  <w:lang w:val="sv-SE"/>
                </w:rPr>
                <w:t>https://www.omg.org/spec/API4KP/20210201/taxonomy/Knowledge</w:t>
              </w:r>
              <w:proofErr w:type="spellStart"/>
              <w:r w:rsidR="00410E3F" w:rsidRPr="0035424F">
                <w:rPr>
                  <w:rStyle w:val="Hyperlink"/>
                  <w:rFonts w:ascii="Courier New" w:hAnsi="Courier New" w:cs="Courier New"/>
                  <w:sz w:val="16"/>
                  <w:szCs w:val="16"/>
                </w:rPr>
                <w:t>ProcessingOperation.skos.rdf</w:t>
              </w:r>
              <w:proofErr w:type="spellEnd"/>
            </w:hyperlink>
          </w:p>
        </w:tc>
      </w:tr>
      <w:tr w:rsidR="0033477B" w:rsidRPr="002E0044" w14:paraId="0496F421"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E82A7E4" w14:textId="00B14170" w:rsidR="0033477B" w:rsidRPr="00887CDA" w:rsidRDefault="00887CDA" w:rsidP="00FC3F22">
            <w:pPr>
              <w:pStyle w:val="Textbody"/>
              <w:rPr>
                <w:rFonts w:ascii="Courier New" w:hAnsi="Courier New" w:cs="Courier New"/>
                <w:b w:val="0"/>
                <w:bCs w:val="0"/>
                <w:sz w:val="18"/>
                <w:szCs w:val="18"/>
              </w:rPr>
            </w:pPr>
            <w:proofErr w:type="spellStart"/>
            <w:r w:rsidRPr="00887CDA">
              <w:rPr>
                <w:rFonts w:ascii="Courier New" w:hAnsi="Courier New" w:cs="Courier New"/>
                <w:b w:val="0"/>
                <w:bCs w:val="0"/>
                <w:sz w:val="18"/>
                <w:szCs w:val="18"/>
              </w:rPr>
              <w:t>KnowledgeProcessingTechnique.skos.rdf</w:t>
            </w:r>
            <w:proofErr w:type="spellEnd"/>
          </w:p>
        </w:tc>
        <w:tc>
          <w:tcPr>
            <w:tcW w:w="7678" w:type="dxa"/>
          </w:tcPr>
          <w:p w14:paraId="656F943E" w14:textId="58A9B8D7" w:rsidR="0033477B" w:rsidRPr="00887CDA"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38" w:history="1">
              <w:r w:rsidR="00E62401" w:rsidRPr="0035424F">
                <w:rPr>
                  <w:rStyle w:val="Hyperlink"/>
                  <w:rFonts w:ascii="Courier New" w:hAnsi="Courier New" w:cs="Courier New"/>
                  <w:sz w:val="16"/>
                  <w:szCs w:val="16"/>
                  <w:lang w:val="sv-SE"/>
                </w:rPr>
                <w:t>https://www.omg.org/spec/API4KP/20210201/taxonomy/KnowledgeProcessingTechnique/</w:t>
              </w:r>
              <w:proofErr w:type="spellStart"/>
              <w:r w:rsidR="00E62401" w:rsidRPr="0035424F">
                <w:rPr>
                  <w:rStyle w:val="Hyperlink"/>
                  <w:rFonts w:ascii="Courier New" w:hAnsi="Courier New" w:cs="Courier New"/>
                  <w:sz w:val="16"/>
                  <w:szCs w:val="16"/>
                </w:rPr>
                <w:t>KnowledgeProcessingTechnique.skos.rdf</w:t>
              </w:r>
              <w:proofErr w:type="spellEnd"/>
            </w:hyperlink>
          </w:p>
        </w:tc>
      </w:tr>
      <w:tr w:rsidR="00E62401" w:rsidRPr="002E0044" w14:paraId="0B42397D" w14:textId="77777777" w:rsidTr="008556FD">
        <w:tc>
          <w:tcPr>
            <w:cnfStyle w:val="001000000000" w:firstRow="0" w:lastRow="0" w:firstColumn="1" w:lastColumn="0" w:oddVBand="0" w:evenVBand="0" w:oddHBand="0" w:evenHBand="0" w:firstRowFirstColumn="0" w:firstRowLastColumn="0" w:lastRowFirstColumn="0" w:lastRowLastColumn="0"/>
            <w:tcW w:w="2330" w:type="dxa"/>
            <w:gridSpan w:val="2"/>
          </w:tcPr>
          <w:p w14:paraId="02A3F419" w14:textId="6CB12F1A" w:rsidR="00E62401" w:rsidRPr="00887CDA" w:rsidRDefault="00E62401" w:rsidP="008556FD">
            <w:pPr>
              <w:rPr>
                <w:rFonts w:ascii="Courier New" w:hAnsi="Courier New" w:cs="Courier New"/>
                <w:b w:val="0"/>
                <w:bCs w:val="0"/>
                <w:sz w:val="18"/>
                <w:szCs w:val="18"/>
              </w:rPr>
            </w:pPr>
            <w:proofErr w:type="spellStart"/>
            <w:r w:rsidRPr="00887CDA">
              <w:rPr>
                <w:rFonts w:ascii="Courier New" w:hAnsi="Courier New" w:cs="Courier New"/>
                <w:b w:val="0"/>
                <w:bCs w:val="0"/>
                <w:sz w:val="18"/>
                <w:szCs w:val="18"/>
              </w:rPr>
              <w:t>KnowledgeRepresentationLanguage.skos.rdf</w:t>
            </w:r>
            <w:proofErr w:type="spellEnd"/>
          </w:p>
        </w:tc>
        <w:tc>
          <w:tcPr>
            <w:tcW w:w="7678" w:type="dxa"/>
          </w:tcPr>
          <w:p w14:paraId="66D818F4" w14:textId="4C4130C4" w:rsidR="00E62401" w:rsidRPr="00887CDA" w:rsidRDefault="00D50869" w:rsidP="008556FD">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39" w:history="1">
              <w:r w:rsidR="00E62401" w:rsidRPr="0035424F">
                <w:rPr>
                  <w:rStyle w:val="Hyperlink"/>
                  <w:rFonts w:ascii="Courier New" w:hAnsi="Courier New" w:cs="Courier New"/>
                  <w:sz w:val="16"/>
                  <w:szCs w:val="16"/>
                  <w:lang w:val="sv-SE"/>
                </w:rPr>
                <w:t>https://www.omg.org/spec/API4KP/20210201/taxonomy/</w:t>
              </w:r>
              <w:proofErr w:type="spellStart"/>
              <w:r w:rsidR="00E62401" w:rsidRPr="0035424F">
                <w:rPr>
                  <w:rStyle w:val="Hyperlink"/>
                  <w:rFonts w:ascii="Courier New" w:hAnsi="Courier New" w:cs="Courier New"/>
                  <w:sz w:val="16"/>
                  <w:szCs w:val="16"/>
                </w:rPr>
                <w:t>KnowledgeRepresentationLanguage.skos.rdf</w:t>
              </w:r>
              <w:proofErr w:type="spellEnd"/>
            </w:hyperlink>
          </w:p>
        </w:tc>
      </w:tr>
      <w:tr w:rsidR="0033477B" w:rsidRPr="002E0044" w14:paraId="391C9D40"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2E205527" w14:textId="3E821D5E" w:rsidR="0033477B" w:rsidRPr="00887CDA" w:rsidRDefault="00887CDA" w:rsidP="00887CDA">
            <w:pPr>
              <w:rPr>
                <w:rFonts w:ascii="Courier New" w:hAnsi="Courier New" w:cs="Courier New"/>
                <w:b w:val="0"/>
                <w:bCs w:val="0"/>
                <w:sz w:val="18"/>
                <w:szCs w:val="18"/>
              </w:rPr>
            </w:pPr>
            <w:proofErr w:type="spellStart"/>
            <w:r w:rsidRPr="00887CDA">
              <w:rPr>
                <w:rFonts w:ascii="Courier New" w:hAnsi="Courier New" w:cs="Courier New"/>
                <w:b w:val="0"/>
                <w:bCs w:val="0"/>
                <w:sz w:val="18"/>
                <w:szCs w:val="18"/>
              </w:rPr>
              <w:t>KnowledgeRepresentationLanguageProfile.skos.rdf</w:t>
            </w:r>
            <w:proofErr w:type="spellEnd"/>
          </w:p>
        </w:tc>
        <w:tc>
          <w:tcPr>
            <w:tcW w:w="7678" w:type="dxa"/>
          </w:tcPr>
          <w:p w14:paraId="296F97BB" w14:textId="7D2CEE68" w:rsidR="0033477B" w:rsidRPr="00887CDA"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40" w:history="1">
              <w:r w:rsidR="00E62401" w:rsidRPr="0035424F">
                <w:rPr>
                  <w:rStyle w:val="Hyperlink"/>
                  <w:rFonts w:ascii="Courier New" w:hAnsi="Courier New" w:cs="Courier New"/>
                  <w:sz w:val="16"/>
                  <w:szCs w:val="16"/>
                  <w:lang w:val="sv-SE"/>
                </w:rPr>
                <w:t>https://www.omg.org/spec/API4KP/20210201/taxonomy/</w:t>
              </w:r>
              <w:proofErr w:type="spellStart"/>
              <w:r w:rsidR="00E62401" w:rsidRPr="0035424F">
                <w:rPr>
                  <w:rStyle w:val="Hyperlink"/>
                  <w:rFonts w:ascii="Courier New" w:hAnsi="Courier New" w:cs="Courier New"/>
                  <w:sz w:val="16"/>
                  <w:szCs w:val="16"/>
                </w:rPr>
                <w:t>KnowledgeRepresentationLanguageProfile.skos.rdf</w:t>
              </w:r>
              <w:proofErr w:type="spellEnd"/>
            </w:hyperlink>
          </w:p>
        </w:tc>
      </w:tr>
      <w:tr w:rsidR="0033477B" w:rsidRPr="002E0044" w14:paraId="0B662195"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19C9828F" w14:textId="3CCBF091" w:rsidR="0033477B" w:rsidRPr="00887CDA" w:rsidRDefault="00887CDA" w:rsidP="00887CDA">
            <w:pPr>
              <w:rPr>
                <w:rFonts w:ascii="Courier New" w:hAnsi="Courier New" w:cs="Courier New"/>
                <w:b w:val="0"/>
                <w:bCs w:val="0"/>
                <w:sz w:val="18"/>
                <w:szCs w:val="18"/>
              </w:rPr>
            </w:pPr>
            <w:proofErr w:type="spellStart"/>
            <w:r w:rsidRPr="00887CDA">
              <w:rPr>
                <w:rFonts w:ascii="Courier New" w:hAnsi="Courier New" w:cs="Courier New"/>
                <w:b w:val="0"/>
                <w:bCs w:val="0"/>
                <w:sz w:val="18"/>
                <w:szCs w:val="18"/>
              </w:rPr>
              <w:t>KnowledgeRepresentationLanguageRole.skos.rdf</w:t>
            </w:r>
            <w:proofErr w:type="spellEnd"/>
          </w:p>
        </w:tc>
        <w:tc>
          <w:tcPr>
            <w:tcW w:w="7678" w:type="dxa"/>
          </w:tcPr>
          <w:p w14:paraId="62A26769" w14:textId="64664A74" w:rsidR="0033477B" w:rsidRPr="00887CDA"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41" w:history="1">
              <w:r w:rsidR="00E62401" w:rsidRPr="0035424F">
                <w:rPr>
                  <w:rStyle w:val="Hyperlink"/>
                  <w:rFonts w:ascii="Courier New" w:hAnsi="Courier New" w:cs="Courier New"/>
                  <w:sz w:val="16"/>
                  <w:szCs w:val="16"/>
                  <w:lang w:val="sv-SE"/>
                </w:rPr>
                <w:t>https://www.omg.org/spec/API4KP/20210201/taxonomy/</w:t>
              </w:r>
              <w:proofErr w:type="spellStart"/>
              <w:r w:rsidR="00E62401" w:rsidRPr="0035424F">
                <w:rPr>
                  <w:rStyle w:val="Hyperlink"/>
                  <w:rFonts w:ascii="Courier New" w:hAnsi="Courier New" w:cs="Courier New"/>
                  <w:sz w:val="16"/>
                  <w:szCs w:val="16"/>
                </w:rPr>
                <w:t>KnowledgeRepresentationLanguageRole.skos.rdf</w:t>
              </w:r>
              <w:proofErr w:type="spellEnd"/>
            </w:hyperlink>
          </w:p>
        </w:tc>
      </w:tr>
      <w:tr w:rsidR="0033477B" w:rsidRPr="002E0044" w14:paraId="20CA23DD"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79CE75F1" w14:textId="3A91B108" w:rsidR="0033477B" w:rsidRPr="00287188" w:rsidRDefault="00287188" w:rsidP="00FC3F22">
            <w:pPr>
              <w:pStyle w:val="Textbody"/>
              <w:rPr>
                <w:rFonts w:ascii="Courier New" w:hAnsi="Courier New" w:cs="Courier New"/>
                <w:b w:val="0"/>
                <w:bCs w:val="0"/>
                <w:sz w:val="18"/>
                <w:szCs w:val="18"/>
              </w:rPr>
            </w:pPr>
            <w:proofErr w:type="spellStart"/>
            <w:r w:rsidRPr="00287188">
              <w:rPr>
                <w:rFonts w:ascii="Courier New" w:hAnsi="Courier New" w:cs="Courier New"/>
                <w:b w:val="0"/>
                <w:bCs w:val="0"/>
                <w:sz w:val="18"/>
                <w:szCs w:val="18"/>
              </w:rPr>
              <w:t>KnowledgeRepresentationLanguageSerialization.skos.rdf</w:t>
            </w:r>
            <w:proofErr w:type="spellEnd"/>
          </w:p>
        </w:tc>
        <w:tc>
          <w:tcPr>
            <w:tcW w:w="7678" w:type="dxa"/>
          </w:tcPr>
          <w:p w14:paraId="008F9EC2" w14:textId="1B9C8A42" w:rsidR="0033477B" w:rsidRPr="00287188"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42" w:history="1">
              <w:r w:rsidR="00E62401" w:rsidRPr="0035424F">
                <w:rPr>
                  <w:rStyle w:val="Hyperlink"/>
                  <w:rFonts w:ascii="Courier New" w:hAnsi="Courier New" w:cs="Courier New"/>
                  <w:sz w:val="16"/>
                  <w:szCs w:val="16"/>
                  <w:lang w:val="sv-SE"/>
                </w:rPr>
                <w:t>https://www.omg.org/spec/API4KP/20210201/taxonomy/</w:t>
              </w:r>
              <w:proofErr w:type="spellStart"/>
              <w:r w:rsidR="00E62401" w:rsidRPr="0035424F">
                <w:rPr>
                  <w:rStyle w:val="Hyperlink"/>
                  <w:rFonts w:ascii="Courier New" w:hAnsi="Courier New" w:cs="Courier New"/>
                  <w:sz w:val="16"/>
                  <w:szCs w:val="16"/>
                </w:rPr>
                <w:t>KnowledgeRepresentationLanguageSerialization.skos.rdf</w:t>
              </w:r>
              <w:proofErr w:type="spellEnd"/>
            </w:hyperlink>
          </w:p>
        </w:tc>
      </w:tr>
      <w:tr w:rsidR="0033477B" w:rsidRPr="002E0044" w14:paraId="341A1D9E"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05CE8F49" w14:textId="1EB85C85" w:rsidR="0033477B" w:rsidRPr="00287188" w:rsidRDefault="00287188" w:rsidP="00287188">
            <w:pPr>
              <w:rPr>
                <w:rFonts w:ascii="Courier New" w:hAnsi="Courier New" w:cs="Courier New"/>
                <w:b w:val="0"/>
                <w:bCs w:val="0"/>
                <w:sz w:val="18"/>
                <w:szCs w:val="18"/>
              </w:rPr>
            </w:pPr>
            <w:proofErr w:type="spellStart"/>
            <w:r w:rsidRPr="00287188">
              <w:rPr>
                <w:rFonts w:ascii="Courier New" w:hAnsi="Courier New" w:cs="Courier New"/>
                <w:b w:val="0"/>
                <w:bCs w:val="0"/>
                <w:sz w:val="18"/>
                <w:szCs w:val="18"/>
              </w:rPr>
              <w:t>Lexic</w:t>
            </w:r>
            <w:r w:rsidR="00E62401">
              <w:rPr>
                <w:rFonts w:ascii="Courier New" w:hAnsi="Courier New" w:cs="Courier New"/>
                <w:b w:val="0"/>
                <w:bCs w:val="0"/>
                <w:sz w:val="18"/>
                <w:szCs w:val="18"/>
              </w:rPr>
              <w:t>on</w:t>
            </w:r>
            <w:r w:rsidRPr="00287188">
              <w:rPr>
                <w:rFonts w:ascii="Courier New" w:hAnsi="Courier New" w:cs="Courier New"/>
                <w:b w:val="0"/>
                <w:bCs w:val="0"/>
                <w:sz w:val="18"/>
                <w:szCs w:val="18"/>
              </w:rPr>
              <w:t>.skos.rdf</w:t>
            </w:r>
            <w:proofErr w:type="spellEnd"/>
          </w:p>
        </w:tc>
        <w:tc>
          <w:tcPr>
            <w:tcW w:w="7678" w:type="dxa"/>
          </w:tcPr>
          <w:p w14:paraId="605B92C3" w14:textId="1B88C2C7" w:rsidR="0033477B" w:rsidRPr="00287188"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43" w:history="1">
              <w:r w:rsidR="0068266E" w:rsidRPr="0035424F">
                <w:rPr>
                  <w:rStyle w:val="Hyperlink"/>
                  <w:rFonts w:ascii="Courier New" w:hAnsi="Courier New" w:cs="Courier New"/>
                  <w:sz w:val="16"/>
                  <w:szCs w:val="16"/>
                  <w:lang w:val="sv-SE"/>
                </w:rPr>
                <w:t>https://www.omg.org/spec/API4KP/20210201/taxonomy/Lexicon</w:t>
              </w:r>
              <w:r w:rsidR="0068266E" w:rsidRPr="0035424F">
                <w:rPr>
                  <w:rStyle w:val="Hyperlink"/>
                  <w:rFonts w:ascii="Courier New" w:hAnsi="Courier New" w:cs="Courier New"/>
                  <w:sz w:val="16"/>
                  <w:szCs w:val="16"/>
                </w:rPr>
                <w:t>.</w:t>
              </w:r>
              <w:proofErr w:type="spellStart"/>
              <w:r w:rsidR="0068266E" w:rsidRPr="0035424F">
                <w:rPr>
                  <w:rStyle w:val="Hyperlink"/>
                  <w:rFonts w:ascii="Courier New" w:hAnsi="Courier New" w:cs="Courier New"/>
                  <w:sz w:val="16"/>
                  <w:szCs w:val="16"/>
                </w:rPr>
                <w:t>skos.rdf</w:t>
              </w:r>
              <w:proofErr w:type="spellEnd"/>
            </w:hyperlink>
          </w:p>
        </w:tc>
      </w:tr>
      <w:tr w:rsidR="0033477B" w:rsidRPr="002E0044" w14:paraId="3E987097"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68EEFF3A" w14:textId="07E1E21A" w:rsidR="0033477B" w:rsidRPr="00287188" w:rsidRDefault="00287188" w:rsidP="00FC3F22">
            <w:pPr>
              <w:pStyle w:val="Textbody"/>
              <w:rPr>
                <w:rFonts w:ascii="Courier New" w:hAnsi="Courier New" w:cs="Courier New"/>
                <w:b w:val="0"/>
                <w:bCs w:val="0"/>
                <w:sz w:val="18"/>
                <w:szCs w:val="18"/>
              </w:rPr>
            </w:pPr>
            <w:proofErr w:type="spellStart"/>
            <w:r w:rsidRPr="00287188">
              <w:rPr>
                <w:rFonts w:ascii="Courier New" w:hAnsi="Courier New" w:cs="Courier New"/>
                <w:b w:val="0"/>
                <w:bCs w:val="0"/>
                <w:sz w:val="18"/>
                <w:szCs w:val="18"/>
              </w:rPr>
              <w:lastRenderedPageBreak/>
              <w:t>ParsingLevel.skos.rdf</w:t>
            </w:r>
            <w:proofErr w:type="spellEnd"/>
          </w:p>
        </w:tc>
        <w:tc>
          <w:tcPr>
            <w:tcW w:w="7678" w:type="dxa"/>
          </w:tcPr>
          <w:p w14:paraId="33C24331" w14:textId="56D559F6" w:rsidR="0033477B" w:rsidRPr="00287188"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44" w:history="1">
              <w:r w:rsidR="0068266E" w:rsidRPr="0035424F">
                <w:rPr>
                  <w:rStyle w:val="Hyperlink"/>
                  <w:rFonts w:ascii="Courier New" w:hAnsi="Courier New" w:cs="Courier New"/>
                  <w:sz w:val="16"/>
                  <w:szCs w:val="16"/>
                  <w:lang w:val="sv-SE"/>
                </w:rPr>
                <w:t>https://www.omg.org/spec/API4KP/20210201/taxonomy/ParsingLevel</w:t>
              </w:r>
              <w:r w:rsidR="0068266E" w:rsidRPr="0035424F">
                <w:rPr>
                  <w:rStyle w:val="Hyperlink"/>
                  <w:rFonts w:ascii="Courier New" w:hAnsi="Courier New" w:cs="Courier New"/>
                  <w:sz w:val="16"/>
                  <w:szCs w:val="16"/>
                </w:rPr>
                <w:t>.</w:t>
              </w:r>
              <w:proofErr w:type="spellStart"/>
              <w:r w:rsidR="0068266E" w:rsidRPr="0035424F">
                <w:rPr>
                  <w:rStyle w:val="Hyperlink"/>
                  <w:rFonts w:ascii="Courier New" w:hAnsi="Courier New" w:cs="Courier New"/>
                  <w:sz w:val="16"/>
                  <w:szCs w:val="16"/>
                </w:rPr>
                <w:t>skos.rdf</w:t>
              </w:r>
              <w:proofErr w:type="spellEnd"/>
            </w:hyperlink>
          </w:p>
        </w:tc>
      </w:tr>
      <w:tr w:rsidR="0033477B" w:rsidRPr="002E0044" w14:paraId="666375B7"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792416C3" w14:textId="24D119E3" w:rsidR="0033477B" w:rsidRPr="00287188" w:rsidRDefault="00287188" w:rsidP="00FC3F22">
            <w:pPr>
              <w:pStyle w:val="Textbody"/>
              <w:rPr>
                <w:rFonts w:ascii="Courier New" w:hAnsi="Courier New" w:cs="Courier New"/>
                <w:b w:val="0"/>
                <w:bCs w:val="0"/>
                <w:sz w:val="18"/>
                <w:szCs w:val="18"/>
              </w:rPr>
            </w:pPr>
            <w:proofErr w:type="spellStart"/>
            <w:r w:rsidRPr="00287188">
              <w:rPr>
                <w:rFonts w:ascii="Courier New" w:hAnsi="Courier New" w:cs="Courier New"/>
                <w:b w:val="0"/>
                <w:bCs w:val="0"/>
                <w:sz w:val="18"/>
                <w:szCs w:val="18"/>
              </w:rPr>
              <w:t>PublicationStatus.skos.rdf</w:t>
            </w:r>
            <w:proofErr w:type="spellEnd"/>
          </w:p>
        </w:tc>
        <w:tc>
          <w:tcPr>
            <w:tcW w:w="7678" w:type="dxa"/>
          </w:tcPr>
          <w:p w14:paraId="788A22BC" w14:textId="41D93ACC" w:rsidR="0033477B" w:rsidRPr="00287188"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45" w:history="1">
              <w:r w:rsidR="0068266E" w:rsidRPr="0035424F">
                <w:rPr>
                  <w:rStyle w:val="Hyperlink"/>
                  <w:rFonts w:ascii="Courier New" w:hAnsi="Courier New" w:cs="Courier New"/>
                  <w:sz w:val="16"/>
                  <w:szCs w:val="16"/>
                  <w:lang w:val="sv-SE"/>
                </w:rPr>
                <w:t>https://www.omg.org/spec/API4KP/20210201/taxonomy/PublicationStatus</w:t>
              </w:r>
              <w:r w:rsidR="0068266E" w:rsidRPr="0035424F">
                <w:rPr>
                  <w:rStyle w:val="Hyperlink"/>
                  <w:rFonts w:ascii="Courier New" w:hAnsi="Courier New" w:cs="Courier New"/>
                  <w:sz w:val="16"/>
                  <w:szCs w:val="16"/>
                </w:rPr>
                <w:t>.</w:t>
              </w:r>
              <w:proofErr w:type="spellStart"/>
              <w:r w:rsidR="0068266E" w:rsidRPr="0035424F">
                <w:rPr>
                  <w:rStyle w:val="Hyperlink"/>
                  <w:rFonts w:ascii="Courier New" w:hAnsi="Courier New" w:cs="Courier New"/>
                  <w:sz w:val="16"/>
                  <w:szCs w:val="16"/>
                </w:rPr>
                <w:t>skos.rdf</w:t>
              </w:r>
              <w:proofErr w:type="spellEnd"/>
            </w:hyperlink>
          </w:p>
        </w:tc>
      </w:tr>
      <w:tr w:rsidR="0033477B" w:rsidRPr="002E0044" w14:paraId="7E331891"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10A7CB38" w14:textId="76930832" w:rsidR="0033477B" w:rsidRPr="00287188" w:rsidRDefault="00287188" w:rsidP="00FC3F22">
            <w:pPr>
              <w:pStyle w:val="Textbody"/>
              <w:rPr>
                <w:rFonts w:ascii="Courier New" w:hAnsi="Courier New" w:cs="Courier New"/>
                <w:b w:val="0"/>
                <w:bCs w:val="0"/>
                <w:sz w:val="18"/>
                <w:szCs w:val="18"/>
              </w:rPr>
            </w:pPr>
            <w:proofErr w:type="spellStart"/>
            <w:r w:rsidRPr="00287188">
              <w:rPr>
                <w:rFonts w:ascii="Courier New" w:hAnsi="Courier New" w:cs="Courier New"/>
                <w:b w:val="0"/>
                <w:bCs w:val="0"/>
                <w:sz w:val="18"/>
                <w:szCs w:val="18"/>
              </w:rPr>
              <w:t>RelatedVersionTyp</w:t>
            </w:r>
            <w:r w:rsidR="0068266E">
              <w:rPr>
                <w:rFonts w:ascii="Courier New" w:hAnsi="Courier New" w:cs="Courier New"/>
                <w:b w:val="0"/>
                <w:bCs w:val="0"/>
                <w:sz w:val="18"/>
                <w:szCs w:val="18"/>
              </w:rPr>
              <w:t>e</w:t>
            </w:r>
            <w:r w:rsidRPr="00287188">
              <w:rPr>
                <w:rFonts w:ascii="Courier New" w:hAnsi="Courier New" w:cs="Courier New"/>
                <w:b w:val="0"/>
                <w:bCs w:val="0"/>
                <w:sz w:val="18"/>
                <w:szCs w:val="18"/>
              </w:rPr>
              <w:t>.skos.rdf</w:t>
            </w:r>
            <w:proofErr w:type="spellEnd"/>
          </w:p>
        </w:tc>
        <w:tc>
          <w:tcPr>
            <w:tcW w:w="7678" w:type="dxa"/>
          </w:tcPr>
          <w:p w14:paraId="102BDFBD" w14:textId="263F1168" w:rsidR="0033477B" w:rsidRPr="00287188"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46" w:history="1">
              <w:r w:rsidR="0068266E" w:rsidRPr="0035424F">
                <w:rPr>
                  <w:rStyle w:val="Hyperlink"/>
                  <w:rFonts w:ascii="Courier New" w:hAnsi="Courier New" w:cs="Courier New"/>
                  <w:sz w:val="16"/>
                  <w:szCs w:val="16"/>
                  <w:lang w:val="sv-SE"/>
                </w:rPr>
                <w:t>https://www.omg.org/spec/API4KP/20210201/taxonomy/RelatedVersionType/</w:t>
              </w:r>
              <w:proofErr w:type="spellStart"/>
              <w:r w:rsidR="0068266E" w:rsidRPr="0035424F">
                <w:rPr>
                  <w:rStyle w:val="Hyperlink"/>
                  <w:rFonts w:ascii="Courier New" w:hAnsi="Courier New" w:cs="Courier New"/>
                  <w:sz w:val="16"/>
                  <w:szCs w:val="16"/>
                </w:rPr>
                <w:t>RelatedVersionType.skos.rdf</w:t>
              </w:r>
              <w:proofErr w:type="spellEnd"/>
            </w:hyperlink>
          </w:p>
        </w:tc>
      </w:tr>
      <w:tr w:rsidR="0033477B" w:rsidRPr="002E0044" w14:paraId="7F914B0D"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09427AC0" w14:textId="578F5614" w:rsidR="0033477B" w:rsidRPr="00287188" w:rsidRDefault="00287188" w:rsidP="00FC3F22">
            <w:pPr>
              <w:pStyle w:val="Textbody"/>
              <w:rPr>
                <w:rFonts w:ascii="Courier New" w:hAnsi="Courier New" w:cs="Courier New"/>
                <w:b w:val="0"/>
                <w:bCs w:val="0"/>
                <w:sz w:val="18"/>
                <w:szCs w:val="18"/>
              </w:rPr>
            </w:pPr>
            <w:proofErr w:type="spellStart"/>
            <w:r w:rsidRPr="00287188">
              <w:rPr>
                <w:rFonts w:ascii="Courier New" w:hAnsi="Courier New" w:cs="Courier New"/>
                <w:b w:val="0"/>
                <w:bCs w:val="0"/>
                <w:sz w:val="18"/>
                <w:szCs w:val="18"/>
              </w:rPr>
              <w:t>SerializationFormat.skos.rdf</w:t>
            </w:r>
            <w:proofErr w:type="spellEnd"/>
          </w:p>
        </w:tc>
        <w:tc>
          <w:tcPr>
            <w:tcW w:w="7678" w:type="dxa"/>
          </w:tcPr>
          <w:p w14:paraId="566BC5D4" w14:textId="4FEABCF4" w:rsidR="0033477B" w:rsidRPr="00287188" w:rsidRDefault="00D50869" w:rsidP="0028718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47" w:history="1">
              <w:r w:rsidR="0068266E" w:rsidRPr="0035424F">
                <w:rPr>
                  <w:rStyle w:val="Hyperlink"/>
                  <w:rFonts w:ascii="Courier New" w:hAnsi="Courier New" w:cs="Courier New"/>
                  <w:sz w:val="16"/>
                  <w:szCs w:val="16"/>
                  <w:lang w:val="sv-SE"/>
                </w:rPr>
                <w:t>https://www.omg.org/spec/API4KP/20210201/taxonomy/</w:t>
              </w:r>
              <w:proofErr w:type="spellStart"/>
              <w:r w:rsidR="0068266E" w:rsidRPr="0035424F">
                <w:rPr>
                  <w:rStyle w:val="Hyperlink"/>
                  <w:rFonts w:ascii="Courier New" w:hAnsi="Courier New" w:cs="Courier New"/>
                  <w:sz w:val="16"/>
                  <w:szCs w:val="16"/>
                </w:rPr>
                <w:t>SerializationFormat.skos.rdf</w:t>
              </w:r>
              <w:proofErr w:type="spellEnd"/>
            </w:hyperlink>
            <w:r w:rsidR="00287188" w:rsidRPr="00287188">
              <w:rPr>
                <w:rFonts w:ascii="Courier New" w:hAnsi="Courier New" w:cs="Courier New"/>
                <w:sz w:val="16"/>
                <w:szCs w:val="16"/>
              </w:rPr>
              <w:t xml:space="preserve"> </w:t>
            </w:r>
          </w:p>
        </w:tc>
      </w:tr>
      <w:tr w:rsidR="0033477B" w:rsidRPr="002E0044" w14:paraId="241FDC5B"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03F9274A" w14:textId="2A5ED1F8" w:rsidR="0033477B" w:rsidRPr="00287188" w:rsidRDefault="00287188" w:rsidP="00FC3F22">
            <w:pPr>
              <w:pStyle w:val="Textbody"/>
              <w:rPr>
                <w:rFonts w:ascii="Courier New" w:hAnsi="Courier New" w:cs="Courier New"/>
                <w:b w:val="0"/>
                <w:bCs w:val="0"/>
                <w:sz w:val="18"/>
                <w:szCs w:val="18"/>
              </w:rPr>
            </w:pPr>
            <w:proofErr w:type="spellStart"/>
            <w:r w:rsidRPr="00287188">
              <w:rPr>
                <w:rFonts w:ascii="Courier New" w:hAnsi="Courier New" w:cs="Courier New"/>
                <w:b w:val="0"/>
                <w:bCs w:val="0"/>
                <w:sz w:val="18"/>
                <w:szCs w:val="18"/>
              </w:rPr>
              <w:t>Structural</w:t>
            </w:r>
            <w:r w:rsidR="0068266E">
              <w:rPr>
                <w:rFonts w:ascii="Courier New" w:hAnsi="Courier New" w:cs="Courier New"/>
                <w:b w:val="0"/>
                <w:bCs w:val="0"/>
                <w:sz w:val="18"/>
                <w:szCs w:val="18"/>
              </w:rPr>
              <w:t>Rel</w:t>
            </w:r>
            <w:r w:rsidRPr="00287188">
              <w:rPr>
                <w:rFonts w:ascii="Courier New" w:hAnsi="Courier New" w:cs="Courier New"/>
                <w:b w:val="0"/>
                <w:bCs w:val="0"/>
                <w:sz w:val="18"/>
                <w:szCs w:val="18"/>
              </w:rPr>
              <w:t>Type.skos.rdf</w:t>
            </w:r>
            <w:proofErr w:type="spellEnd"/>
          </w:p>
        </w:tc>
        <w:tc>
          <w:tcPr>
            <w:tcW w:w="7678" w:type="dxa"/>
          </w:tcPr>
          <w:p w14:paraId="0864F536" w14:textId="403AE334" w:rsidR="0033477B" w:rsidRPr="00287188"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48" w:history="1">
              <w:r w:rsidR="007B7650" w:rsidRPr="0035424F">
                <w:rPr>
                  <w:rStyle w:val="Hyperlink"/>
                  <w:rFonts w:ascii="Courier New" w:hAnsi="Courier New" w:cs="Courier New"/>
                  <w:sz w:val="16"/>
                  <w:szCs w:val="16"/>
                  <w:lang w:val="sv-SE"/>
                </w:rPr>
                <w:t>https://www.omg.org/spec/API4KP/20210201/taxonomy/StructuralRelType.skos.rdf</w:t>
              </w:r>
            </w:hyperlink>
          </w:p>
        </w:tc>
      </w:tr>
      <w:tr w:rsidR="0033477B" w:rsidRPr="002E0044" w14:paraId="05B6F439" w14:textId="77777777" w:rsidTr="00FC3F22">
        <w:tc>
          <w:tcPr>
            <w:cnfStyle w:val="001000000000" w:firstRow="0" w:lastRow="0" w:firstColumn="1" w:lastColumn="0" w:oddVBand="0" w:evenVBand="0" w:oddHBand="0" w:evenHBand="0" w:firstRowFirstColumn="0" w:firstRowLastColumn="0" w:lastRowFirstColumn="0" w:lastRowLastColumn="0"/>
            <w:tcW w:w="2330" w:type="dxa"/>
            <w:gridSpan w:val="2"/>
          </w:tcPr>
          <w:p w14:paraId="75554A53" w14:textId="7E982799" w:rsidR="0033477B" w:rsidRPr="00287188" w:rsidRDefault="00287188" w:rsidP="00FC3F22">
            <w:pPr>
              <w:rPr>
                <w:rFonts w:ascii="Courier New" w:hAnsi="Courier New" w:cs="Courier New"/>
                <w:b w:val="0"/>
                <w:bCs w:val="0"/>
                <w:sz w:val="18"/>
                <w:szCs w:val="18"/>
              </w:rPr>
            </w:pPr>
            <w:r w:rsidRPr="00287188">
              <w:rPr>
                <w:rFonts w:ascii="Courier New" w:hAnsi="Courier New" w:cs="Courier New"/>
                <w:b w:val="0"/>
                <w:bCs w:val="0"/>
                <w:sz w:val="18"/>
                <w:szCs w:val="18"/>
              </w:rPr>
              <w:t>SummarizationTypes_</w:t>
            </w:r>
            <w:r w:rsidR="00E44330">
              <w:rPr>
                <w:rFonts w:ascii="Courier New" w:hAnsi="Courier New" w:cs="Courier New"/>
                <w:b w:val="0"/>
                <w:bCs w:val="0"/>
                <w:sz w:val="18"/>
                <w:szCs w:val="18"/>
              </w:rPr>
              <w:t>20210201</w:t>
            </w:r>
            <w:r w:rsidRPr="00287188">
              <w:rPr>
                <w:rFonts w:ascii="Courier New" w:hAnsi="Courier New" w:cs="Courier New"/>
                <w:b w:val="0"/>
                <w:bCs w:val="0"/>
                <w:sz w:val="18"/>
                <w:szCs w:val="18"/>
              </w:rPr>
              <w:t>.skos.rdf</w:t>
            </w:r>
          </w:p>
        </w:tc>
        <w:tc>
          <w:tcPr>
            <w:tcW w:w="7678" w:type="dxa"/>
          </w:tcPr>
          <w:p w14:paraId="641145FD" w14:textId="198E9882" w:rsidR="0033477B" w:rsidRPr="00287188" w:rsidRDefault="00D50869" w:rsidP="00FC3F22">
            <w:pPr>
              <w:pStyle w:val="Textbody"/>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lang w:val="sv-SE"/>
              </w:rPr>
            </w:pPr>
            <w:hyperlink r:id="rId249" w:history="1">
              <w:r w:rsidR="007B7650" w:rsidRPr="0035424F">
                <w:rPr>
                  <w:rStyle w:val="Hyperlink"/>
                  <w:rFonts w:ascii="Courier New" w:hAnsi="Courier New" w:cs="Courier New"/>
                  <w:sz w:val="16"/>
                  <w:szCs w:val="16"/>
                  <w:lang w:val="sv-SE"/>
                </w:rPr>
                <w:t>https://www.omg.org/spec/API4KP/20210201/taxonomy/SummaryRelType.skos.rdf</w:t>
              </w:r>
            </w:hyperlink>
          </w:p>
        </w:tc>
      </w:tr>
      <w:tr w:rsidR="0033477B" w:rsidRPr="002E0044" w14:paraId="0C68F884" w14:textId="77777777" w:rsidTr="00FC3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gridSpan w:val="2"/>
          </w:tcPr>
          <w:p w14:paraId="56C3E51B" w14:textId="463046A7" w:rsidR="0033477B" w:rsidRPr="00287188" w:rsidRDefault="00287188" w:rsidP="00287188">
            <w:pPr>
              <w:rPr>
                <w:rFonts w:ascii="Courier New" w:hAnsi="Courier New" w:cs="Courier New"/>
                <w:b w:val="0"/>
                <w:bCs w:val="0"/>
                <w:sz w:val="18"/>
                <w:szCs w:val="18"/>
              </w:rPr>
            </w:pPr>
            <w:r w:rsidRPr="00287188">
              <w:rPr>
                <w:rFonts w:ascii="Courier New" w:hAnsi="Courier New" w:cs="Courier New"/>
                <w:b w:val="0"/>
                <w:bCs w:val="0"/>
                <w:sz w:val="18"/>
                <w:szCs w:val="18"/>
              </w:rPr>
              <w:t>VariantTypes_</w:t>
            </w:r>
            <w:r w:rsidR="00E44330">
              <w:rPr>
                <w:rFonts w:ascii="Courier New" w:hAnsi="Courier New" w:cs="Courier New"/>
                <w:b w:val="0"/>
                <w:bCs w:val="0"/>
                <w:sz w:val="18"/>
                <w:szCs w:val="18"/>
              </w:rPr>
              <w:t>20210201</w:t>
            </w:r>
            <w:r w:rsidRPr="00287188">
              <w:rPr>
                <w:rFonts w:ascii="Courier New" w:hAnsi="Courier New" w:cs="Courier New"/>
                <w:b w:val="0"/>
                <w:bCs w:val="0"/>
                <w:sz w:val="18"/>
                <w:szCs w:val="18"/>
              </w:rPr>
              <w:t>.skos.rdf</w:t>
            </w:r>
          </w:p>
        </w:tc>
        <w:tc>
          <w:tcPr>
            <w:tcW w:w="7678" w:type="dxa"/>
          </w:tcPr>
          <w:p w14:paraId="343911B4" w14:textId="0D750696" w:rsidR="0033477B" w:rsidRPr="00287188" w:rsidRDefault="00D50869" w:rsidP="00FC3F22">
            <w:pPr>
              <w:pStyle w:val="Textbody"/>
              <w:cnfStyle w:val="000000100000" w:firstRow="0" w:lastRow="0" w:firstColumn="0" w:lastColumn="0" w:oddVBand="0" w:evenVBand="0" w:oddHBand="1" w:evenHBand="0" w:firstRowFirstColumn="0" w:firstRowLastColumn="0" w:lastRowFirstColumn="0" w:lastRowLastColumn="0"/>
              <w:rPr>
                <w:rFonts w:ascii="Courier New" w:hAnsi="Courier New" w:cs="Courier New"/>
                <w:sz w:val="16"/>
                <w:szCs w:val="16"/>
                <w:lang w:val="sv-SE"/>
              </w:rPr>
            </w:pPr>
            <w:hyperlink r:id="rId250" w:history="1">
              <w:r w:rsidR="003E2B29" w:rsidRPr="0035424F">
                <w:rPr>
                  <w:rStyle w:val="Hyperlink"/>
                  <w:rFonts w:ascii="Courier New" w:hAnsi="Courier New" w:cs="Courier New"/>
                  <w:sz w:val="16"/>
                  <w:szCs w:val="16"/>
                  <w:lang w:val="sv-SE"/>
                </w:rPr>
                <w:t>https://www.omg.org/spec/API4KP/20210201/taxonomy/VariantRelType</w:t>
              </w:r>
              <w:r w:rsidR="003E2B29" w:rsidRPr="0035424F">
                <w:rPr>
                  <w:rStyle w:val="Hyperlink"/>
                  <w:rFonts w:ascii="Courier New" w:hAnsi="Courier New" w:cs="Courier New"/>
                  <w:sz w:val="16"/>
                  <w:szCs w:val="16"/>
                </w:rPr>
                <w:t>.</w:t>
              </w:r>
              <w:proofErr w:type="spellStart"/>
              <w:r w:rsidR="003E2B29" w:rsidRPr="0035424F">
                <w:rPr>
                  <w:rStyle w:val="Hyperlink"/>
                  <w:rFonts w:ascii="Courier New" w:hAnsi="Courier New" w:cs="Courier New"/>
                  <w:sz w:val="16"/>
                  <w:szCs w:val="16"/>
                </w:rPr>
                <w:t>skos.rdf</w:t>
              </w:r>
              <w:proofErr w:type="spellEnd"/>
            </w:hyperlink>
          </w:p>
        </w:tc>
      </w:tr>
    </w:tbl>
    <w:p w14:paraId="685EA976" w14:textId="77777777" w:rsidR="0033477B" w:rsidRDefault="0033477B" w:rsidP="0033477B">
      <w:pPr>
        <w:pStyle w:val="Heading2"/>
        <w:pBdr>
          <w:top w:val="none" w:sz="0" w:space="0" w:color="auto"/>
          <w:left w:val="none" w:sz="0" w:space="0" w:color="auto"/>
          <w:bottom w:val="none" w:sz="0" w:space="0" w:color="auto"/>
          <w:right w:val="none" w:sz="0" w:space="0" w:color="auto"/>
          <w:between w:val="none" w:sz="0" w:space="0" w:color="auto"/>
        </w:pBdr>
        <w:suppressAutoHyphens/>
        <w:autoSpaceDN w:val="0"/>
        <w:textAlignment w:val="baseline"/>
        <w:rPr>
          <w:rFonts w:eastAsia="Times New Roman" w:cs="Times New Roman"/>
          <w:color w:val="auto"/>
          <w:szCs w:val="20"/>
        </w:rPr>
      </w:pPr>
    </w:p>
    <w:p w14:paraId="3E0CEC59" w14:textId="77777777" w:rsidR="00F57E57" w:rsidRPr="00C965AB" w:rsidRDefault="00F57E57" w:rsidP="00DC003D"/>
    <w:sectPr w:rsidR="00F57E57" w:rsidRPr="00C965AB" w:rsidSect="002E0E4F">
      <w:pgSz w:w="11909" w:h="15840"/>
      <w:pgMar w:top="1134" w:right="1134" w:bottom="1710" w:left="1134"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FEDF05" w14:textId="77777777" w:rsidR="00D50869" w:rsidRDefault="00D50869">
      <w:r>
        <w:separator/>
      </w:r>
    </w:p>
  </w:endnote>
  <w:endnote w:type="continuationSeparator" w:id="0">
    <w:p w14:paraId="01B1B228" w14:textId="77777777" w:rsidR="00D50869" w:rsidRDefault="00D50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Cardo">
    <w:altName w:val="Calibri"/>
    <w:charset w:val="00"/>
    <w:family w:val="auto"/>
    <w:pitch w:val="default"/>
  </w:font>
  <w:font w:name="Fira Mono">
    <w:altName w:val="Calibri"/>
    <w:charset w:val="00"/>
    <w:family w:val="auto"/>
    <w:pitch w:val="default"/>
  </w:font>
  <w:font w:name="Corsiva">
    <w:altName w:val="Calibri"/>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1DDBE" w14:textId="2A11B0C7" w:rsidR="005A2F7B" w:rsidRDefault="005A2F7B" w:rsidP="00F212CE">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Pr>
        <w:b/>
        <w:noProof/>
        <w:sz w:val="18"/>
      </w:rPr>
      <w:t>4</w:t>
    </w:r>
    <w:r>
      <w:rPr>
        <w:rFonts w:ascii="Arial" w:hAnsi="Arial"/>
        <w:b/>
        <w:sz w:val="18"/>
      </w:rPr>
      <w:fldChar w:fldCharType="end"/>
    </w:r>
    <w:r>
      <w:rPr>
        <w:rFonts w:ascii="Arial" w:hAnsi="Arial"/>
        <w:b/>
        <w:sz w:val="18"/>
      </w:rPr>
      <w:t xml:space="preserve"> </w:t>
    </w:r>
    <w:r>
      <w:rPr>
        <w:rFonts w:ascii="Arial" w:hAnsi="Arial"/>
        <w:sz w:val="18"/>
      </w:rPr>
      <w:t xml:space="preserve">                                          Application Programming Interfaces for Knowledge Platforms (API4KP), 1.0 Alpha 2 </w:t>
    </w:r>
  </w:p>
  <w:p w14:paraId="550BFAD4" w14:textId="0A5D26B0" w:rsidR="005A2F7B" w:rsidRPr="00F212CE" w:rsidRDefault="005A2F7B" w:rsidP="00F212CE">
    <w:pPr>
      <w:pStyle w:val="Footer"/>
      <w:rPr>
        <w:rFonts w:eastAsia="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A43F7" w14:textId="64D60B60" w:rsidR="005A2F7B" w:rsidRDefault="005A2F7B" w:rsidP="00D0644F">
    <w:pPr>
      <w:pStyle w:val="Footer"/>
    </w:pPr>
    <w:r>
      <w:rPr>
        <w:rFonts w:ascii="Arial" w:hAnsi="Arial"/>
        <w:sz w:val="18"/>
      </w:rPr>
      <w:t>Application Programming Interfaces for Knowledge Platforms (API4KP), 1.0 Alpha 2</w:t>
    </w:r>
    <w:r>
      <w:rPr>
        <w:rFonts w:ascii="Arial" w:hAnsi="Arial"/>
        <w:sz w:val="18"/>
      </w:rPr>
      <w:tab/>
      <w:t xml:space="preserve"> </w:t>
    </w:r>
    <w:r>
      <w:rPr>
        <w:rFonts w:ascii="Arial" w:hAnsi="Arial"/>
        <w:b/>
        <w:sz w:val="18"/>
      </w:rPr>
      <w:t xml:space="preserve">  </w:t>
    </w:r>
    <w:r>
      <w:rPr>
        <w:sz w:val="18"/>
      </w:rPr>
      <w:fldChar w:fldCharType="begin"/>
    </w:r>
    <w:r>
      <w:rPr>
        <w:sz w:val="18"/>
      </w:rPr>
      <w:instrText xml:space="preserve"> PAGE </w:instrText>
    </w:r>
    <w:r>
      <w:rPr>
        <w:sz w:val="18"/>
      </w:rPr>
      <w:fldChar w:fldCharType="separate"/>
    </w:r>
    <w:r>
      <w:rPr>
        <w:noProof/>
        <w:sz w:val="18"/>
      </w:rPr>
      <w:t>3</w:t>
    </w:r>
    <w:r>
      <w:rPr>
        <w:rFonts w:ascii="Arial" w:hAnsi="Arial"/>
        <w:sz w:val="18"/>
      </w:rPr>
      <w:fldChar w:fldCharType="end"/>
    </w:r>
  </w:p>
  <w:p w14:paraId="3E6E6C1E" w14:textId="23E0E6FD" w:rsidR="005A2F7B" w:rsidRPr="00D0644F" w:rsidRDefault="005A2F7B" w:rsidP="00D0644F">
    <w:pPr>
      <w:pStyle w:val="Footer"/>
      <w:rPr>
        <w:rFonts w:eastAsia="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040152" w14:textId="77777777" w:rsidR="00D50869" w:rsidRDefault="00D50869">
      <w:r>
        <w:separator/>
      </w:r>
    </w:p>
  </w:footnote>
  <w:footnote w:type="continuationSeparator" w:id="0">
    <w:p w14:paraId="340A214B" w14:textId="77777777" w:rsidR="00D50869" w:rsidRDefault="00D50869">
      <w:r>
        <w:continuationSeparator/>
      </w:r>
    </w:p>
  </w:footnote>
  <w:footnote w:id="1">
    <w:p w14:paraId="2A9F6552" w14:textId="0A1B2B0F" w:rsidR="005A2F7B" w:rsidRDefault="005A2F7B">
      <w:pPr>
        <w:pStyle w:val="FootnoteText"/>
      </w:pPr>
      <w:r>
        <w:rPr>
          <w:rStyle w:val="FootnoteReference"/>
        </w:rPr>
        <w:footnoteRef/>
      </w:r>
      <w:r>
        <w:t xml:space="preserve"> At the time when this specification was developed, OpenAPI v3 appeared promising, but was not considered mature enough for widespread </w:t>
      </w:r>
      <w:del w:id="153" w:author="Sottara, Davide" w:date="2021-03-20T14:39:00Z">
        <w:r w:rsidDel="007568FF">
          <w:delText>adoption</w:delText>
        </w:r>
      </w:del>
      <w:ins w:id="154" w:author="Sottara, Davide" w:date="2021-03-20T14:39:00Z">
        <w:r>
          <w:t>implementation</w:t>
        </w:r>
      </w:ins>
      <w:r>
        <w:t xml:space="preserve">.  Migration </w:t>
      </w:r>
      <w:del w:id="155" w:author="Sottara, Davide" w:date="2021-03-20T14:40:00Z">
        <w:r w:rsidDel="007568FF">
          <w:delText>is under consideration</w:delText>
        </w:r>
      </w:del>
      <w:ins w:id="156" w:author="Sottara, Davide" w:date="2021-03-20T14:40:00Z">
        <w:r>
          <w:t xml:space="preserve"> is on the roadmap</w:t>
        </w:r>
      </w:ins>
      <w:r>
        <w:t xml:space="preserve"> for finalization.</w:t>
      </w:r>
    </w:p>
  </w:footnote>
  <w:footnote w:id="2">
    <w:p w14:paraId="02CC85B1" w14:textId="77777777" w:rsidR="005A2F7B" w:rsidRDefault="005A2F7B" w:rsidP="0085455F">
      <w:pPr>
        <w:pStyle w:val="FootnoteText"/>
      </w:pPr>
      <w:r>
        <w:rPr>
          <w:rStyle w:val="FootnoteReference"/>
        </w:rPr>
        <w:footnoteRef/>
      </w:r>
      <w:r>
        <w:t xml:space="preserve"> Conversely, an entity can have multiple identifiers</w:t>
      </w:r>
    </w:p>
  </w:footnote>
  <w:footnote w:id="3">
    <w:p w14:paraId="44AC33B7" w14:textId="174FCABD" w:rsidR="005A2F7B" w:rsidRDefault="005A2F7B">
      <w:pPr>
        <w:pStyle w:val="FootnoteText"/>
      </w:pPr>
      <w:r>
        <w:rPr>
          <w:rStyle w:val="FootnoteReference"/>
        </w:rPr>
        <w:footnoteRef/>
      </w:r>
      <w:r>
        <w:t xml:space="preserve"> </w:t>
      </w:r>
      <w:hyperlink r:id="rId1" w:history="1">
        <w:r w:rsidRPr="00796E10">
          <w:rPr>
            <w:rStyle w:val="Hyperlink"/>
          </w:rPr>
          <w:t>https://github.com/API4KBs/api4kbs/blob/master/publications/Monad_Trees.pdf</w:t>
        </w:r>
      </w:hyperlink>
      <w:r>
        <w:t xml:space="preserve"> </w:t>
      </w:r>
    </w:p>
  </w:footnote>
  <w:footnote w:id="4">
    <w:p w14:paraId="71B4AE85" w14:textId="77777777" w:rsidR="005A2F7B" w:rsidRDefault="005A2F7B">
      <w:r>
        <w:rPr>
          <w:vertAlign w:val="superscript"/>
        </w:rPr>
        <w:footnoteRef/>
      </w:r>
      <w:r>
        <w:t xml:space="preserve">{} denotes set aggregation, [] is used for tree composition, and &lt;&gt; for structuring - combinations of trees and/or sets  </w:t>
      </w:r>
    </w:p>
  </w:footnote>
  <w:footnote w:id="5">
    <w:p w14:paraId="3B98251E" w14:textId="77777777" w:rsidR="005A2F7B" w:rsidRDefault="005A2F7B">
      <w:r>
        <w:rPr>
          <w:vertAlign w:val="superscript"/>
        </w:rPr>
        <w:footnoteRef/>
      </w:r>
      <w:r>
        <w:t xml:space="preserve">Since the author’s </w:t>
      </w:r>
      <w:r>
        <w:t>WoK is not fully represented, it is not trivial for a consumer Agent to understand the entirety of what the author wanted to communicate, for the simple reason that they would not know when there was anything else to understand.</w:t>
      </w:r>
    </w:p>
  </w:footnote>
  <w:footnote w:id="6">
    <w:p w14:paraId="56D4D307" w14:textId="77777777" w:rsidR="005A2F7B" w:rsidRDefault="005A2F7B">
      <w:r>
        <w:rPr>
          <w:vertAlign w:val="superscript"/>
        </w:rPr>
        <w:footnoteRef/>
      </w:r>
      <w:r>
        <w:t xml:space="preserve"> in a </w:t>
      </w:r>
      <w:r>
        <w:t xml:space="preserve">real world example, terms are usually expressed by means of URIs or </w:t>
      </w:r>
      <w:r>
        <w:t>QNames that are resolvable into well known ontologies.</w:t>
      </w:r>
    </w:p>
  </w:footnote>
  <w:footnote w:id="7">
    <w:p w14:paraId="3DB0994C" w14:textId="77777777" w:rsidR="005A2F7B" w:rsidRDefault="005A2F7B">
      <w:r>
        <w:rPr>
          <w:vertAlign w:val="superscript"/>
        </w:rPr>
        <w:footnoteRef/>
      </w:r>
      <w:r>
        <w:t xml:space="preserve"> It is important to qualify these as ‘patterns’, because each individual implementation will scope the kind of knowledge, data, engines, information and context that are supported (and meaningful)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0578F"/>
    <w:multiLevelType w:val="multilevel"/>
    <w:tmpl w:val="BA422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6DCA"/>
    <w:multiLevelType w:val="multilevel"/>
    <w:tmpl w:val="452E5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DD79CD"/>
    <w:multiLevelType w:val="multilevel"/>
    <w:tmpl w:val="FBE8B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8A6345"/>
    <w:multiLevelType w:val="multilevel"/>
    <w:tmpl w:val="2A5A34FC"/>
    <w:lvl w:ilvl="0">
      <w:start w:val="1"/>
      <w:numFmt w:val="upperLetter"/>
      <w:lvlText w:val="Annex %1: "/>
      <w:lvlJc w:val="left"/>
      <w:pPr>
        <w:ind w:left="0" w:firstLine="0"/>
      </w:pPr>
    </w:lvl>
    <w:lvl w:ilvl="1">
      <w:start w:val="1"/>
      <w:numFmt w:val="decimal"/>
      <w:lvlText w:val="%1.%2"/>
      <w:lvlJc w:val="left"/>
      <w:pPr>
        <w:ind w:left="0" w:firstLine="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4" w15:restartNumberingAfterBreak="0">
    <w:nsid w:val="0A8305C0"/>
    <w:multiLevelType w:val="hybridMultilevel"/>
    <w:tmpl w:val="3920DB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9C3699"/>
    <w:multiLevelType w:val="multilevel"/>
    <w:tmpl w:val="6F3A8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172745"/>
    <w:multiLevelType w:val="multilevel"/>
    <w:tmpl w:val="79320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7667E1"/>
    <w:multiLevelType w:val="multilevel"/>
    <w:tmpl w:val="CAF0F5FC"/>
    <w:lvl w:ilvl="0">
      <w:start w:val="1"/>
      <w:numFmt w:val="bullet"/>
      <w:lvlText w:val="●"/>
      <w:lvlJc w:val="left"/>
      <w:pPr>
        <w:ind w:left="720" w:hanging="360"/>
      </w:pPr>
      <w:rPr>
        <w:u w:val="none"/>
      </w:rPr>
    </w:lvl>
    <w:lvl w:ilvl="1">
      <w:start w:val="1"/>
      <w:numFmt w:val="bullet"/>
      <w:lvlText w:val="−"/>
      <w:lvlJc w:val="left"/>
      <w:pPr>
        <w:ind w:left="1440" w:hanging="360"/>
      </w:pPr>
      <w:rPr>
        <w:rFonts w:ascii="Century Gothic" w:hAnsi="Century Gothic"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B26742"/>
    <w:multiLevelType w:val="multilevel"/>
    <w:tmpl w:val="D132FB8C"/>
    <w:lvl w:ilvl="0">
      <w:start w:val="5"/>
      <w:numFmt w:val="upperLetter"/>
      <w:lvlText w:val="Annex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440" w:hanging="360"/>
      </w:pPr>
      <w:rPr>
        <w:rFonts w:hint="default"/>
      </w:rPr>
    </w:lvl>
    <w:lvl w:ilvl="3">
      <w:start w:val="1"/>
      <w:numFmt w:val="decimal"/>
      <w:lvlText w:val="%1.%2.%3.%4"/>
      <w:lvlJc w:val="left"/>
      <w:pPr>
        <w:ind w:left="1800" w:hanging="360"/>
      </w:pPr>
      <w:rPr>
        <w:rFonts w:hint="default"/>
      </w:rPr>
    </w:lvl>
    <w:lvl w:ilvl="4">
      <w:start w:val="1"/>
      <w:numFmt w:val="decimal"/>
      <w:lvlText w:val="%1.%2.%3.%4.%5"/>
      <w:lvlJc w:val="left"/>
      <w:pPr>
        <w:ind w:left="2160" w:hanging="360"/>
      </w:pPr>
      <w:rPr>
        <w:rFonts w:hint="default"/>
      </w:rPr>
    </w:lvl>
    <w:lvl w:ilvl="5">
      <w:start w:val="1"/>
      <w:numFmt w:val="decimal"/>
      <w:lvlText w:val="%1.%2.%3.%4.%5.%6"/>
      <w:lvlJc w:val="left"/>
      <w:pPr>
        <w:ind w:left="2520" w:hanging="360"/>
      </w:pPr>
      <w:rPr>
        <w:rFonts w:hint="default"/>
      </w:rPr>
    </w:lvl>
    <w:lvl w:ilvl="6">
      <w:start w:val="1"/>
      <w:numFmt w:val="decimal"/>
      <w:lvlText w:val="%1.%2.%3.%4.%5.%6.%7"/>
      <w:lvlJc w:val="left"/>
      <w:pPr>
        <w:ind w:left="2880" w:hanging="360"/>
      </w:pPr>
      <w:rPr>
        <w:rFonts w:hint="default"/>
      </w:rPr>
    </w:lvl>
    <w:lvl w:ilvl="7">
      <w:start w:val="1"/>
      <w:numFmt w:val="decimal"/>
      <w:lvlText w:val="%1.%2.%3.%4.%5.%6.%7.%8"/>
      <w:lvlJc w:val="left"/>
      <w:pPr>
        <w:ind w:left="3240" w:hanging="360"/>
      </w:pPr>
      <w:rPr>
        <w:rFonts w:hint="default"/>
      </w:rPr>
    </w:lvl>
    <w:lvl w:ilvl="8">
      <w:start w:val="1"/>
      <w:numFmt w:val="decimal"/>
      <w:lvlText w:val="%1.%2.%3.%4.%5.%6.%7.%8.%9"/>
      <w:lvlJc w:val="left"/>
      <w:pPr>
        <w:ind w:left="3600" w:hanging="360"/>
      </w:pPr>
      <w:rPr>
        <w:rFonts w:hint="default"/>
      </w:rPr>
    </w:lvl>
  </w:abstractNum>
  <w:abstractNum w:abstractNumId="9" w15:restartNumberingAfterBreak="0">
    <w:nsid w:val="0E0B6C2B"/>
    <w:multiLevelType w:val="multilevel"/>
    <w:tmpl w:val="1A629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D11FAE"/>
    <w:multiLevelType w:val="multilevel"/>
    <w:tmpl w:val="0B540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DB7A46"/>
    <w:multiLevelType w:val="multilevel"/>
    <w:tmpl w:val="2B581A36"/>
    <w:lvl w:ilvl="0">
      <w:start w:val="1"/>
      <w:numFmt w:val="bullet"/>
      <w:lvlText w:val="●"/>
      <w:lvlJc w:val="left"/>
      <w:pPr>
        <w:ind w:left="720" w:hanging="360"/>
      </w:pPr>
      <w:rPr>
        <w:u w:val="none"/>
      </w:rPr>
    </w:lvl>
    <w:lvl w:ilvl="1">
      <w:start w:val="1"/>
      <w:numFmt w:val="bullet"/>
      <w:lvlText w:val="−"/>
      <w:lvlJc w:val="left"/>
      <w:pPr>
        <w:ind w:left="1440" w:hanging="360"/>
      </w:pPr>
      <w:rPr>
        <w:rFonts w:ascii="Century Gothic" w:hAnsi="Century Gothic"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997264"/>
    <w:multiLevelType w:val="multilevel"/>
    <w:tmpl w:val="6492C724"/>
    <w:lvl w:ilvl="0">
      <w:start w:val="1"/>
      <w:numFmt w:val="bullet"/>
      <w:lvlText w:val="●"/>
      <w:lvlJc w:val="left"/>
      <w:pPr>
        <w:ind w:left="720" w:hanging="360"/>
      </w:pPr>
      <w:rPr>
        <w:u w:val="none"/>
      </w:rPr>
    </w:lvl>
    <w:lvl w:ilvl="1">
      <w:start w:val="1"/>
      <w:numFmt w:val="bullet"/>
      <w:lvlText w:val="−"/>
      <w:lvlJc w:val="left"/>
      <w:pPr>
        <w:ind w:left="1440" w:hanging="360"/>
      </w:pPr>
      <w:rPr>
        <w:rFonts w:ascii="Century Gothic" w:hAnsi="Century Gothic"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7A6DD5"/>
    <w:multiLevelType w:val="multilevel"/>
    <w:tmpl w:val="A3F20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3A71041"/>
    <w:multiLevelType w:val="multilevel"/>
    <w:tmpl w:val="6FC41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5D3CBB"/>
    <w:multiLevelType w:val="multilevel"/>
    <w:tmpl w:val="05BC7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644E7A"/>
    <w:multiLevelType w:val="multilevel"/>
    <w:tmpl w:val="CAC6B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9B0083"/>
    <w:multiLevelType w:val="multilevel"/>
    <w:tmpl w:val="C61A8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1D3260"/>
    <w:multiLevelType w:val="hybridMultilevel"/>
    <w:tmpl w:val="A4665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2A7172"/>
    <w:multiLevelType w:val="multilevel"/>
    <w:tmpl w:val="D1183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0E1453"/>
    <w:multiLevelType w:val="hybridMultilevel"/>
    <w:tmpl w:val="E6B68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315343"/>
    <w:multiLevelType w:val="hybridMultilevel"/>
    <w:tmpl w:val="E6FC0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EF471E"/>
    <w:multiLevelType w:val="multilevel"/>
    <w:tmpl w:val="FACE3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F05EB1"/>
    <w:multiLevelType w:val="hybridMultilevel"/>
    <w:tmpl w:val="0AAA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9B09E3"/>
    <w:multiLevelType w:val="multilevel"/>
    <w:tmpl w:val="E08E4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E3F151A"/>
    <w:multiLevelType w:val="multilevel"/>
    <w:tmpl w:val="9392A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EE447DD"/>
    <w:multiLevelType w:val="multilevel"/>
    <w:tmpl w:val="72C46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F7A3547"/>
    <w:multiLevelType w:val="multilevel"/>
    <w:tmpl w:val="306E5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10F7400"/>
    <w:multiLevelType w:val="multilevel"/>
    <w:tmpl w:val="CC649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1212E12"/>
    <w:multiLevelType w:val="hybridMultilevel"/>
    <w:tmpl w:val="278A2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5575BC"/>
    <w:multiLevelType w:val="multilevel"/>
    <w:tmpl w:val="15582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2AE1991"/>
    <w:multiLevelType w:val="multilevel"/>
    <w:tmpl w:val="1AA46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5F25F0E"/>
    <w:multiLevelType w:val="multilevel"/>
    <w:tmpl w:val="ED569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6425A6A"/>
    <w:multiLevelType w:val="hybridMultilevel"/>
    <w:tmpl w:val="AF0E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315B15"/>
    <w:multiLevelType w:val="multilevel"/>
    <w:tmpl w:val="FC90C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FD716DB"/>
    <w:multiLevelType w:val="multilevel"/>
    <w:tmpl w:val="1B607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0574788"/>
    <w:multiLevelType w:val="multilevel"/>
    <w:tmpl w:val="C7FCA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09C0EDB"/>
    <w:multiLevelType w:val="multilevel"/>
    <w:tmpl w:val="395621DA"/>
    <w:lvl w:ilvl="0">
      <w:start w:val="1"/>
      <w:numFmt w:val="bullet"/>
      <w:lvlText w:val="●"/>
      <w:lvlJc w:val="left"/>
      <w:pPr>
        <w:ind w:left="720" w:hanging="360"/>
      </w:pPr>
      <w:rPr>
        <w:u w:val="none"/>
      </w:rPr>
    </w:lvl>
    <w:lvl w:ilvl="1">
      <w:start w:val="1"/>
      <w:numFmt w:val="bullet"/>
      <w:lvlText w:val="−"/>
      <w:lvlJc w:val="left"/>
      <w:pPr>
        <w:ind w:left="1440" w:hanging="360"/>
      </w:pPr>
      <w:rPr>
        <w:rFonts w:ascii="Century Gothic" w:hAnsi="Century Gothic"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D44FC1"/>
    <w:multiLevelType w:val="multilevel"/>
    <w:tmpl w:val="A4528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2C97C9F"/>
    <w:multiLevelType w:val="multilevel"/>
    <w:tmpl w:val="5C768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3C7295E"/>
    <w:multiLevelType w:val="multilevel"/>
    <w:tmpl w:val="487AD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3DA64A8"/>
    <w:multiLevelType w:val="multilevel"/>
    <w:tmpl w:val="941C98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5DF6394"/>
    <w:multiLevelType w:val="multilevel"/>
    <w:tmpl w:val="06542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5E66C55"/>
    <w:multiLevelType w:val="hybridMultilevel"/>
    <w:tmpl w:val="949A3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064F06"/>
    <w:multiLevelType w:val="multilevel"/>
    <w:tmpl w:val="BD0E4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C233CED"/>
    <w:multiLevelType w:val="hybridMultilevel"/>
    <w:tmpl w:val="0CB6FBB2"/>
    <w:lvl w:ilvl="0" w:tplc="88663AF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670BAF"/>
    <w:multiLevelType w:val="hybridMultilevel"/>
    <w:tmpl w:val="CADC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113C8E"/>
    <w:multiLevelType w:val="multilevel"/>
    <w:tmpl w:val="820C7A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FC36350"/>
    <w:multiLevelType w:val="multilevel"/>
    <w:tmpl w:val="8F30B4E6"/>
    <w:lvl w:ilvl="0">
      <w:start w:val="1"/>
      <w:numFmt w:val="bullet"/>
      <w:lvlText w:val="●"/>
      <w:lvlJc w:val="left"/>
      <w:pPr>
        <w:ind w:left="720" w:hanging="360"/>
      </w:pPr>
      <w:rPr>
        <w:u w:val="none"/>
      </w:rPr>
    </w:lvl>
    <w:lvl w:ilvl="1">
      <w:start w:val="1"/>
      <w:numFmt w:val="bullet"/>
      <w:lvlText w:val="−"/>
      <w:lvlJc w:val="left"/>
      <w:pPr>
        <w:ind w:left="1440" w:hanging="360"/>
      </w:pPr>
      <w:rPr>
        <w:rFonts w:ascii="Century Gothic" w:hAnsi="Century Gothic"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1047089"/>
    <w:multiLevelType w:val="hybridMultilevel"/>
    <w:tmpl w:val="91D0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98183A"/>
    <w:multiLevelType w:val="multilevel"/>
    <w:tmpl w:val="5A9C8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2283094"/>
    <w:multiLevelType w:val="multilevel"/>
    <w:tmpl w:val="A4F25C48"/>
    <w:lvl w:ilvl="0">
      <w:start w:val="1"/>
      <w:numFmt w:val="bullet"/>
      <w:lvlText w:val="●"/>
      <w:lvlJc w:val="left"/>
      <w:pPr>
        <w:ind w:left="720" w:hanging="360"/>
      </w:pPr>
      <w:rPr>
        <w:u w:val="none"/>
      </w:rPr>
    </w:lvl>
    <w:lvl w:ilvl="1">
      <w:start w:val="1"/>
      <w:numFmt w:val="bullet"/>
      <w:lvlText w:val="−"/>
      <w:lvlJc w:val="left"/>
      <w:pPr>
        <w:ind w:left="1440" w:hanging="360"/>
      </w:pPr>
      <w:rPr>
        <w:rFonts w:ascii="Century Gothic" w:hAnsi="Century Gothic"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E3478D"/>
    <w:multiLevelType w:val="multilevel"/>
    <w:tmpl w:val="66B23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44510A72"/>
    <w:multiLevelType w:val="multilevel"/>
    <w:tmpl w:val="DE564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47801C9"/>
    <w:multiLevelType w:val="hybridMultilevel"/>
    <w:tmpl w:val="E6B68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420263"/>
    <w:multiLevelType w:val="multilevel"/>
    <w:tmpl w:val="8466A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EC405E8"/>
    <w:multiLevelType w:val="hybridMultilevel"/>
    <w:tmpl w:val="8CB2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00350A"/>
    <w:multiLevelType w:val="hybridMultilevel"/>
    <w:tmpl w:val="F38E0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21068E"/>
    <w:multiLevelType w:val="multilevel"/>
    <w:tmpl w:val="3E20C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DE23F7"/>
    <w:multiLevelType w:val="multilevel"/>
    <w:tmpl w:val="E05CD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864451F"/>
    <w:multiLevelType w:val="multilevel"/>
    <w:tmpl w:val="0B96E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A650B36"/>
    <w:multiLevelType w:val="multilevel"/>
    <w:tmpl w:val="78F4B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D346370"/>
    <w:multiLevelType w:val="multilevel"/>
    <w:tmpl w:val="27A8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EC45F6D"/>
    <w:multiLevelType w:val="multilevel"/>
    <w:tmpl w:val="40D82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02B15FB"/>
    <w:multiLevelType w:val="multilevel"/>
    <w:tmpl w:val="D5387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04F73E6"/>
    <w:multiLevelType w:val="multilevel"/>
    <w:tmpl w:val="09E62D16"/>
    <w:lvl w:ilvl="0">
      <w:numFmt w:val="decimal"/>
      <w:lvlText w:val="%1"/>
      <w:lvlJc w:val="left"/>
      <w:pPr>
        <w:ind w:left="998" w:hanging="998"/>
      </w:pPr>
    </w:lvl>
    <w:lvl w:ilvl="1">
      <w:start w:val="1"/>
      <w:numFmt w:val="decimal"/>
      <w:lvlText w:val="%1.%2"/>
      <w:lvlJc w:val="left"/>
      <w:pPr>
        <w:ind w:left="998" w:hanging="998"/>
      </w:pPr>
    </w:lvl>
    <w:lvl w:ilvl="2">
      <w:start w:val="1"/>
      <w:numFmt w:val="decimal"/>
      <w:lvlText w:val="%1.%2.%3"/>
      <w:lvlJc w:val="left"/>
      <w:pPr>
        <w:ind w:left="1088" w:hanging="998"/>
      </w:pPr>
    </w:lvl>
    <w:lvl w:ilvl="3">
      <w:start w:val="1"/>
      <w:numFmt w:val="decimal"/>
      <w:lvlText w:val="%1.%2.%3.%4"/>
      <w:lvlJc w:val="left"/>
      <w:pPr>
        <w:ind w:left="998" w:hanging="998"/>
      </w:pPr>
    </w:lvl>
    <w:lvl w:ilvl="4">
      <w:start w:val="1"/>
      <w:numFmt w:val="decimal"/>
      <w:lvlText w:val="%1.%2.%3.%4.%5"/>
      <w:lvlJc w:val="left"/>
      <w:pPr>
        <w:ind w:left="998" w:hanging="998"/>
      </w:pPr>
    </w:lvl>
    <w:lvl w:ilvl="5">
      <w:start w:val="1"/>
      <w:numFmt w:val="bullet"/>
      <w:lvlText w:val="■"/>
      <w:lvlJc w:val="left"/>
      <w:pPr>
        <w:ind w:left="998" w:hanging="998"/>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6" w15:restartNumberingAfterBreak="0">
    <w:nsid w:val="67D5289D"/>
    <w:multiLevelType w:val="hybridMultilevel"/>
    <w:tmpl w:val="87AC4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0609F6"/>
    <w:multiLevelType w:val="multilevel"/>
    <w:tmpl w:val="91724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D5E77DA"/>
    <w:multiLevelType w:val="multilevel"/>
    <w:tmpl w:val="920A0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D96637E"/>
    <w:multiLevelType w:val="hybridMultilevel"/>
    <w:tmpl w:val="2732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21E4320"/>
    <w:multiLevelType w:val="multilevel"/>
    <w:tmpl w:val="B7164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5F51C4E"/>
    <w:multiLevelType w:val="hybridMultilevel"/>
    <w:tmpl w:val="312CD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024C1D"/>
    <w:multiLevelType w:val="hybridMultilevel"/>
    <w:tmpl w:val="8BFC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5B152C"/>
    <w:multiLevelType w:val="hybridMultilevel"/>
    <w:tmpl w:val="F1DE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D01D38"/>
    <w:multiLevelType w:val="hybridMultilevel"/>
    <w:tmpl w:val="2FAE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D3126E"/>
    <w:multiLevelType w:val="multilevel"/>
    <w:tmpl w:val="5308E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7C103CCE"/>
    <w:multiLevelType w:val="multilevel"/>
    <w:tmpl w:val="D9F2D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CB9166E"/>
    <w:multiLevelType w:val="hybridMultilevel"/>
    <w:tmpl w:val="E2C2C9C2"/>
    <w:lvl w:ilvl="0" w:tplc="013CA7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6C34A6"/>
    <w:multiLevelType w:val="hybridMultilevel"/>
    <w:tmpl w:val="DE90F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F8A2E4B"/>
    <w:multiLevelType w:val="multilevel"/>
    <w:tmpl w:val="6E845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30"/>
  </w:num>
  <w:num w:numId="3">
    <w:abstractNumId w:val="36"/>
  </w:num>
  <w:num w:numId="4">
    <w:abstractNumId w:val="64"/>
  </w:num>
  <w:num w:numId="5">
    <w:abstractNumId w:val="65"/>
  </w:num>
  <w:num w:numId="6">
    <w:abstractNumId w:val="38"/>
  </w:num>
  <w:num w:numId="7">
    <w:abstractNumId w:val="52"/>
  </w:num>
  <w:num w:numId="8">
    <w:abstractNumId w:val="47"/>
  </w:num>
  <w:num w:numId="9">
    <w:abstractNumId w:val="26"/>
  </w:num>
  <w:num w:numId="10">
    <w:abstractNumId w:val="59"/>
  </w:num>
  <w:num w:numId="11">
    <w:abstractNumId w:val="2"/>
  </w:num>
  <w:num w:numId="12">
    <w:abstractNumId w:val="14"/>
  </w:num>
  <w:num w:numId="13">
    <w:abstractNumId w:val="17"/>
  </w:num>
  <w:num w:numId="14">
    <w:abstractNumId w:val="34"/>
  </w:num>
  <w:num w:numId="15">
    <w:abstractNumId w:val="50"/>
  </w:num>
  <w:num w:numId="16">
    <w:abstractNumId w:val="5"/>
  </w:num>
  <w:num w:numId="17">
    <w:abstractNumId w:val="22"/>
  </w:num>
  <w:num w:numId="18">
    <w:abstractNumId w:val="15"/>
  </w:num>
  <w:num w:numId="19">
    <w:abstractNumId w:val="13"/>
  </w:num>
  <w:num w:numId="20">
    <w:abstractNumId w:val="6"/>
  </w:num>
  <w:num w:numId="21">
    <w:abstractNumId w:val="0"/>
  </w:num>
  <w:num w:numId="22">
    <w:abstractNumId w:val="35"/>
  </w:num>
  <w:num w:numId="23">
    <w:abstractNumId w:val="19"/>
  </w:num>
  <w:num w:numId="24">
    <w:abstractNumId w:val="41"/>
  </w:num>
  <w:num w:numId="25">
    <w:abstractNumId w:val="9"/>
  </w:num>
  <w:num w:numId="26">
    <w:abstractNumId w:val="25"/>
  </w:num>
  <w:num w:numId="27">
    <w:abstractNumId w:val="10"/>
  </w:num>
  <w:num w:numId="28">
    <w:abstractNumId w:val="39"/>
  </w:num>
  <w:num w:numId="29">
    <w:abstractNumId w:val="31"/>
  </w:num>
  <w:num w:numId="30">
    <w:abstractNumId w:val="53"/>
  </w:num>
  <w:num w:numId="31">
    <w:abstractNumId w:val="24"/>
  </w:num>
  <w:num w:numId="32">
    <w:abstractNumId w:val="70"/>
  </w:num>
  <w:num w:numId="33">
    <w:abstractNumId w:val="40"/>
  </w:num>
  <w:num w:numId="34">
    <w:abstractNumId w:val="61"/>
  </w:num>
  <w:num w:numId="35">
    <w:abstractNumId w:val="62"/>
  </w:num>
  <w:num w:numId="36">
    <w:abstractNumId w:val="16"/>
  </w:num>
  <w:num w:numId="37">
    <w:abstractNumId w:val="79"/>
  </w:num>
  <w:num w:numId="38">
    <w:abstractNumId w:val="76"/>
  </w:num>
  <w:num w:numId="39">
    <w:abstractNumId w:val="75"/>
  </w:num>
  <w:num w:numId="40">
    <w:abstractNumId w:val="63"/>
  </w:num>
  <w:num w:numId="41">
    <w:abstractNumId w:val="67"/>
  </w:num>
  <w:num w:numId="42">
    <w:abstractNumId w:val="27"/>
  </w:num>
  <w:num w:numId="43">
    <w:abstractNumId w:val="44"/>
  </w:num>
  <w:num w:numId="44">
    <w:abstractNumId w:val="60"/>
  </w:num>
  <w:num w:numId="45">
    <w:abstractNumId w:val="68"/>
  </w:num>
  <w:num w:numId="46">
    <w:abstractNumId w:val="28"/>
  </w:num>
  <w:num w:numId="47">
    <w:abstractNumId w:val="32"/>
  </w:num>
  <w:num w:numId="48">
    <w:abstractNumId w:val="1"/>
  </w:num>
  <w:num w:numId="49">
    <w:abstractNumId w:val="42"/>
  </w:num>
  <w:num w:numId="50">
    <w:abstractNumId w:val="55"/>
  </w:num>
  <w:num w:numId="51">
    <w:abstractNumId w:val="58"/>
  </w:num>
  <w:num w:numId="52">
    <w:abstractNumId w:val="45"/>
  </w:num>
  <w:num w:numId="53">
    <w:abstractNumId w:val="23"/>
  </w:num>
  <w:num w:numId="54">
    <w:abstractNumId w:val="72"/>
  </w:num>
  <w:num w:numId="55">
    <w:abstractNumId w:val="57"/>
  </w:num>
  <w:num w:numId="56">
    <w:abstractNumId w:val="73"/>
  </w:num>
  <w:num w:numId="57">
    <w:abstractNumId w:val="33"/>
  </w:num>
  <w:num w:numId="58">
    <w:abstractNumId w:val="71"/>
  </w:num>
  <w:num w:numId="59">
    <w:abstractNumId w:val="66"/>
  </w:num>
  <w:num w:numId="60">
    <w:abstractNumId w:val="12"/>
  </w:num>
  <w:num w:numId="61">
    <w:abstractNumId w:val="37"/>
  </w:num>
  <w:num w:numId="62">
    <w:abstractNumId w:val="48"/>
  </w:num>
  <w:num w:numId="63">
    <w:abstractNumId w:val="7"/>
  </w:num>
  <w:num w:numId="64">
    <w:abstractNumId w:val="11"/>
  </w:num>
  <w:num w:numId="65">
    <w:abstractNumId w:val="51"/>
  </w:num>
  <w:num w:numId="66">
    <w:abstractNumId w:val="43"/>
  </w:num>
  <w:num w:numId="67">
    <w:abstractNumId w:val="18"/>
  </w:num>
  <w:num w:numId="68">
    <w:abstractNumId w:val="21"/>
  </w:num>
  <w:num w:numId="69">
    <w:abstractNumId w:val="49"/>
  </w:num>
  <w:num w:numId="70">
    <w:abstractNumId w:val="46"/>
  </w:num>
  <w:num w:numId="71">
    <w:abstractNumId w:val="56"/>
  </w:num>
  <w:num w:numId="72">
    <w:abstractNumId w:val="77"/>
  </w:num>
  <w:num w:numId="73">
    <w:abstractNumId w:val="78"/>
  </w:num>
  <w:num w:numId="74">
    <w:abstractNumId w:val="74"/>
  </w:num>
  <w:num w:numId="75">
    <w:abstractNumId w:val="69"/>
  </w:num>
  <w:num w:numId="76">
    <w:abstractNumId w:val="8"/>
  </w:num>
  <w:num w:numId="77">
    <w:abstractNumId w:val="4"/>
  </w:num>
  <w:num w:numId="78">
    <w:abstractNumId w:val="29"/>
  </w:num>
  <w:num w:numId="79">
    <w:abstractNumId w:val="54"/>
  </w:num>
  <w:num w:numId="80">
    <w:abstractNumId w:val="20"/>
  </w:num>
  <w:numIdMacAtCleanup w:val="7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ottara, Davide">
    <w15:presenceInfo w15:providerId="AD" w15:userId="S::Sottara.Davide@mayo.edu::edeefbe8-ef46-4d16-a64e-e67ec4fd7f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779"/>
    <w:rsid w:val="00002023"/>
    <w:rsid w:val="00006326"/>
    <w:rsid w:val="000104BF"/>
    <w:rsid w:val="000154C6"/>
    <w:rsid w:val="000228F7"/>
    <w:rsid w:val="0002290C"/>
    <w:rsid w:val="00022D89"/>
    <w:rsid w:val="00023311"/>
    <w:rsid w:val="0002595A"/>
    <w:rsid w:val="00026AFF"/>
    <w:rsid w:val="00036BF9"/>
    <w:rsid w:val="00043B4C"/>
    <w:rsid w:val="00045099"/>
    <w:rsid w:val="00045333"/>
    <w:rsid w:val="00045429"/>
    <w:rsid w:val="000514F3"/>
    <w:rsid w:val="00056D6F"/>
    <w:rsid w:val="00060C0D"/>
    <w:rsid w:val="00065456"/>
    <w:rsid w:val="00065656"/>
    <w:rsid w:val="00072FC4"/>
    <w:rsid w:val="00081D4B"/>
    <w:rsid w:val="00086573"/>
    <w:rsid w:val="000A1940"/>
    <w:rsid w:val="000A2F4A"/>
    <w:rsid w:val="000B005F"/>
    <w:rsid w:val="000B5FBE"/>
    <w:rsid w:val="000B6960"/>
    <w:rsid w:val="000C124C"/>
    <w:rsid w:val="000D7EA1"/>
    <w:rsid w:val="000E0FF8"/>
    <w:rsid w:val="000E4742"/>
    <w:rsid w:val="000E7278"/>
    <w:rsid w:val="000E7D2F"/>
    <w:rsid w:val="000F6286"/>
    <w:rsid w:val="000F7AF0"/>
    <w:rsid w:val="001012E0"/>
    <w:rsid w:val="00107DC2"/>
    <w:rsid w:val="00111F1C"/>
    <w:rsid w:val="00115DA5"/>
    <w:rsid w:val="00121D88"/>
    <w:rsid w:val="00122B7E"/>
    <w:rsid w:val="001247DA"/>
    <w:rsid w:val="001261C5"/>
    <w:rsid w:val="00132670"/>
    <w:rsid w:val="0013279E"/>
    <w:rsid w:val="001330EC"/>
    <w:rsid w:val="001545FC"/>
    <w:rsid w:val="00156034"/>
    <w:rsid w:val="00157CB1"/>
    <w:rsid w:val="001622F8"/>
    <w:rsid w:val="00163B05"/>
    <w:rsid w:val="00165FED"/>
    <w:rsid w:val="00170AE7"/>
    <w:rsid w:val="00172779"/>
    <w:rsid w:val="0017390A"/>
    <w:rsid w:val="00174594"/>
    <w:rsid w:val="00181742"/>
    <w:rsid w:val="00186881"/>
    <w:rsid w:val="001871AE"/>
    <w:rsid w:val="001A02D6"/>
    <w:rsid w:val="001A4F39"/>
    <w:rsid w:val="001A6A1E"/>
    <w:rsid w:val="001B789F"/>
    <w:rsid w:val="001C1E23"/>
    <w:rsid w:val="001D2747"/>
    <w:rsid w:val="001E1C43"/>
    <w:rsid w:val="001E26C4"/>
    <w:rsid w:val="001E35A3"/>
    <w:rsid w:val="001F6B41"/>
    <w:rsid w:val="00206012"/>
    <w:rsid w:val="00206784"/>
    <w:rsid w:val="0022220B"/>
    <w:rsid w:val="00222FFD"/>
    <w:rsid w:val="002331E8"/>
    <w:rsid w:val="0024485E"/>
    <w:rsid w:val="00254876"/>
    <w:rsid w:val="002550F4"/>
    <w:rsid w:val="002655FD"/>
    <w:rsid w:val="0027155D"/>
    <w:rsid w:val="00277FF4"/>
    <w:rsid w:val="00281424"/>
    <w:rsid w:val="00283C65"/>
    <w:rsid w:val="00287188"/>
    <w:rsid w:val="0029359A"/>
    <w:rsid w:val="00296873"/>
    <w:rsid w:val="002A3645"/>
    <w:rsid w:val="002A5B19"/>
    <w:rsid w:val="002A6B5D"/>
    <w:rsid w:val="002A7907"/>
    <w:rsid w:val="002B241F"/>
    <w:rsid w:val="002B46AD"/>
    <w:rsid w:val="002C10B9"/>
    <w:rsid w:val="002C2268"/>
    <w:rsid w:val="002C2AA0"/>
    <w:rsid w:val="002D27F9"/>
    <w:rsid w:val="002E0E4F"/>
    <w:rsid w:val="00311286"/>
    <w:rsid w:val="003116CB"/>
    <w:rsid w:val="00315B62"/>
    <w:rsid w:val="003168EE"/>
    <w:rsid w:val="00321732"/>
    <w:rsid w:val="003233FC"/>
    <w:rsid w:val="00326231"/>
    <w:rsid w:val="0033477B"/>
    <w:rsid w:val="00336AFE"/>
    <w:rsid w:val="003376DA"/>
    <w:rsid w:val="00346EA4"/>
    <w:rsid w:val="00350895"/>
    <w:rsid w:val="00350DD9"/>
    <w:rsid w:val="00354EF2"/>
    <w:rsid w:val="0037129A"/>
    <w:rsid w:val="00381209"/>
    <w:rsid w:val="003942D5"/>
    <w:rsid w:val="003A35C7"/>
    <w:rsid w:val="003A7977"/>
    <w:rsid w:val="003B67B5"/>
    <w:rsid w:val="003B6CA1"/>
    <w:rsid w:val="003C762C"/>
    <w:rsid w:val="003D38E3"/>
    <w:rsid w:val="003D7450"/>
    <w:rsid w:val="003E2B29"/>
    <w:rsid w:val="003E54E4"/>
    <w:rsid w:val="003F2A6C"/>
    <w:rsid w:val="003F62C4"/>
    <w:rsid w:val="00402863"/>
    <w:rsid w:val="004036BB"/>
    <w:rsid w:val="00410E3F"/>
    <w:rsid w:val="00416E68"/>
    <w:rsid w:val="004225FF"/>
    <w:rsid w:val="004264DD"/>
    <w:rsid w:val="0042669A"/>
    <w:rsid w:val="00426760"/>
    <w:rsid w:val="00432D47"/>
    <w:rsid w:val="00436954"/>
    <w:rsid w:val="00437F41"/>
    <w:rsid w:val="00444F0F"/>
    <w:rsid w:val="004466E7"/>
    <w:rsid w:val="00451FDD"/>
    <w:rsid w:val="004555C1"/>
    <w:rsid w:val="00457C56"/>
    <w:rsid w:val="00460D18"/>
    <w:rsid w:val="00471CF6"/>
    <w:rsid w:val="004722FB"/>
    <w:rsid w:val="00477886"/>
    <w:rsid w:val="00482B97"/>
    <w:rsid w:val="004930AC"/>
    <w:rsid w:val="004A22AA"/>
    <w:rsid w:val="004A2B77"/>
    <w:rsid w:val="004A3DDC"/>
    <w:rsid w:val="004A4184"/>
    <w:rsid w:val="004B577C"/>
    <w:rsid w:val="004C5CF5"/>
    <w:rsid w:val="004D1738"/>
    <w:rsid w:val="004D28B5"/>
    <w:rsid w:val="004D2D5D"/>
    <w:rsid w:val="004D6393"/>
    <w:rsid w:val="004D6D84"/>
    <w:rsid w:val="004E2E45"/>
    <w:rsid w:val="004F1585"/>
    <w:rsid w:val="004F5897"/>
    <w:rsid w:val="004F7BB9"/>
    <w:rsid w:val="005049EE"/>
    <w:rsid w:val="00505604"/>
    <w:rsid w:val="005147DC"/>
    <w:rsid w:val="00524AA6"/>
    <w:rsid w:val="00530009"/>
    <w:rsid w:val="00531110"/>
    <w:rsid w:val="00533328"/>
    <w:rsid w:val="00533C72"/>
    <w:rsid w:val="005343F4"/>
    <w:rsid w:val="0053674C"/>
    <w:rsid w:val="005452BC"/>
    <w:rsid w:val="00545F47"/>
    <w:rsid w:val="00547B2A"/>
    <w:rsid w:val="005500FA"/>
    <w:rsid w:val="0055241C"/>
    <w:rsid w:val="00554ADB"/>
    <w:rsid w:val="00567B71"/>
    <w:rsid w:val="00567D5E"/>
    <w:rsid w:val="00570BFB"/>
    <w:rsid w:val="005771CA"/>
    <w:rsid w:val="00583995"/>
    <w:rsid w:val="00590604"/>
    <w:rsid w:val="00591AE0"/>
    <w:rsid w:val="00592FF5"/>
    <w:rsid w:val="005A2F7B"/>
    <w:rsid w:val="005A7386"/>
    <w:rsid w:val="005B0440"/>
    <w:rsid w:val="005B4975"/>
    <w:rsid w:val="005B5FA3"/>
    <w:rsid w:val="005C5946"/>
    <w:rsid w:val="005C641B"/>
    <w:rsid w:val="005C7906"/>
    <w:rsid w:val="005D1C52"/>
    <w:rsid w:val="005D5741"/>
    <w:rsid w:val="005E26F2"/>
    <w:rsid w:val="005F18EA"/>
    <w:rsid w:val="005F69A9"/>
    <w:rsid w:val="005F7518"/>
    <w:rsid w:val="0060051C"/>
    <w:rsid w:val="006062A5"/>
    <w:rsid w:val="00606CDD"/>
    <w:rsid w:val="00607E0E"/>
    <w:rsid w:val="00615279"/>
    <w:rsid w:val="0062455A"/>
    <w:rsid w:val="0063145C"/>
    <w:rsid w:val="00631582"/>
    <w:rsid w:val="0063324B"/>
    <w:rsid w:val="00635A93"/>
    <w:rsid w:val="00640BA1"/>
    <w:rsid w:val="00652C67"/>
    <w:rsid w:val="006574D1"/>
    <w:rsid w:val="00657B59"/>
    <w:rsid w:val="00657F70"/>
    <w:rsid w:val="00661445"/>
    <w:rsid w:val="006616CA"/>
    <w:rsid w:val="00670AE5"/>
    <w:rsid w:val="0068266E"/>
    <w:rsid w:val="006871B0"/>
    <w:rsid w:val="006A40FC"/>
    <w:rsid w:val="006B6BA3"/>
    <w:rsid w:val="006C175F"/>
    <w:rsid w:val="006C5952"/>
    <w:rsid w:val="006D4C7C"/>
    <w:rsid w:val="006E13E5"/>
    <w:rsid w:val="006E41D4"/>
    <w:rsid w:val="006F7A8C"/>
    <w:rsid w:val="00700A56"/>
    <w:rsid w:val="00722C4E"/>
    <w:rsid w:val="00731344"/>
    <w:rsid w:val="00731657"/>
    <w:rsid w:val="00735511"/>
    <w:rsid w:val="00742F1C"/>
    <w:rsid w:val="00745FF0"/>
    <w:rsid w:val="00747AE8"/>
    <w:rsid w:val="007503CF"/>
    <w:rsid w:val="007568FF"/>
    <w:rsid w:val="00760EDC"/>
    <w:rsid w:val="00766586"/>
    <w:rsid w:val="007675B3"/>
    <w:rsid w:val="00771165"/>
    <w:rsid w:val="00772853"/>
    <w:rsid w:val="00796196"/>
    <w:rsid w:val="00797F70"/>
    <w:rsid w:val="007A38D9"/>
    <w:rsid w:val="007A513F"/>
    <w:rsid w:val="007A741F"/>
    <w:rsid w:val="007B7650"/>
    <w:rsid w:val="007B78F7"/>
    <w:rsid w:val="007C4B66"/>
    <w:rsid w:val="007C4D47"/>
    <w:rsid w:val="007C6326"/>
    <w:rsid w:val="007C6C2C"/>
    <w:rsid w:val="007D2818"/>
    <w:rsid w:val="007D5DA8"/>
    <w:rsid w:val="007D6029"/>
    <w:rsid w:val="007D6AFB"/>
    <w:rsid w:val="007E0C6B"/>
    <w:rsid w:val="007F0EAD"/>
    <w:rsid w:val="007F2BCD"/>
    <w:rsid w:val="007F3C02"/>
    <w:rsid w:val="007F6665"/>
    <w:rsid w:val="00800483"/>
    <w:rsid w:val="00803C83"/>
    <w:rsid w:val="00807F4D"/>
    <w:rsid w:val="008120E6"/>
    <w:rsid w:val="00815E2F"/>
    <w:rsid w:val="00816E60"/>
    <w:rsid w:val="0082374B"/>
    <w:rsid w:val="00831B93"/>
    <w:rsid w:val="00836AE0"/>
    <w:rsid w:val="00842368"/>
    <w:rsid w:val="00842BF7"/>
    <w:rsid w:val="008477CB"/>
    <w:rsid w:val="008510DA"/>
    <w:rsid w:val="0085455F"/>
    <w:rsid w:val="008556FD"/>
    <w:rsid w:val="00860BBA"/>
    <w:rsid w:val="00861C60"/>
    <w:rsid w:val="008630F9"/>
    <w:rsid w:val="00876B87"/>
    <w:rsid w:val="008774EB"/>
    <w:rsid w:val="008818F3"/>
    <w:rsid w:val="008827CD"/>
    <w:rsid w:val="008858AC"/>
    <w:rsid w:val="008871D1"/>
    <w:rsid w:val="00887CDA"/>
    <w:rsid w:val="008904DA"/>
    <w:rsid w:val="00892165"/>
    <w:rsid w:val="00894169"/>
    <w:rsid w:val="00894A9A"/>
    <w:rsid w:val="0089793E"/>
    <w:rsid w:val="008A7BBE"/>
    <w:rsid w:val="008B1D7C"/>
    <w:rsid w:val="008C2EDB"/>
    <w:rsid w:val="008C56C0"/>
    <w:rsid w:val="008D6D9D"/>
    <w:rsid w:val="008E1C06"/>
    <w:rsid w:val="008E2563"/>
    <w:rsid w:val="008E26A6"/>
    <w:rsid w:val="008F26C0"/>
    <w:rsid w:val="008F5558"/>
    <w:rsid w:val="00902852"/>
    <w:rsid w:val="00915F11"/>
    <w:rsid w:val="00921422"/>
    <w:rsid w:val="0092602C"/>
    <w:rsid w:val="00927EF7"/>
    <w:rsid w:val="009317A8"/>
    <w:rsid w:val="009331FA"/>
    <w:rsid w:val="0093373E"/>
    <w:rsid w:val="0095336F"/>
    <w:rsid w:val="00956894"/>
    <w:rsid w:val="009574F2"/>
    <w:rsid w:val="00967441"/>
    <w:rsid w:val="00970138"/>
    <w:rsid w:val="00971187"/>
    <w:rsid w:val="00972E02"/>
    <w:rsid w:val="009753C7"/>
    <w:rsid w:val="00980FAE"/>
    <w:rsid w:val="00991E30"/>
    <w:rsid w:val="009950CD"/>
    <w:rsid w:val="00997032"/>
    <w:rsid w:val="009A1473"/>
    <w:rsid w:val="009A19D4"/>
    <w:rsid w:val="009A5B1A"/>
    <w:rsid w:val="009B67FA"/>
    <w:rsid w:val="009C2CCB"/>
    <w:rsid w:val="009D2F09"/>
    <w:rsid w:val="009D7D1C"/>
    <w:rsid w:val="009E1B21"/>
    <w:rsid w:val="009F54D4"/>
    <w:rsid w:val="00A04414"/>
    <w:rsid w:val="00A169CF"/>
    <w:rsid w:val="00A216FA"/>
    <w:rsid w:val="00A222DA"/>
    <w:rsid w:val="00A24DBD"/>
    <w:rsid w:val="00A26DF8"/>
    <w:rsid w:val="00A30E6B"/>
    <w:rsid w:val="00A37C1E"/>
    <w:rsid w:val="00A43849"/>
    <w:rsid w:val="00A51DF3"/>
    <w:rsid w:val="00A57D99"/>
    <w:rsid w:val="00A64C50"/>
    <w:rsid w:val="00A65144"/>
    <w:rsid w:val="00A66FD2"/>
    <w:rsid w:val="00A70ACA"/>
    <w:rsid w:val="00A71633"/>
    <w:rsid w:val="00A8181F"/>
    <w:rsid w:val="00A821C2"/>
    <w:rsid w:val="00A82A39"/>
    <w:rsid w:val="00A84250"/>
    <w:rsid w:val="00A87D6E"/>
    <w:rsid w:val="00A92411"/>
    <w:rsid w:val="00AA1699"/>
    <w:rsid w:val="00AA25FF"/>
    <w:rsid w:val="00AA593D"/>
    <w:rsid w:val="00AA6DC5"/>
    <w:rsid w:val="00AB3265"/>
    <w:rsid w:val="00AB4874"/>
    <w:rsid w:val="00AB5E79"/>
    <w:rsid w:val="00AC0139"/>
    <w:rsid w:val="00AC6011"/>
    <w:rsid w:val="00AC6275"/>
    <w:rsid w:val="00AC6A2F"/>
    <w:rsid w:val="00AC6B60"/>
    <w:rsid w:val="00AD07CA"/>
    <w:rsid w:val="00AD1EDA"/>
    <w:rsid w:val="00AD5302"/>
    <w:rsid w:val="00AD5398"/>
    <w:rsid w:val="00AE5D71"/>
    <w:rsid w:val="00AF106D"/>
    <w:rsid w:val="00B0211D"/>
    <w:rsid w:val="00B033FD"/>
    <w:rsid w:val="00B1400B"/>
    <w:rsid w:val="00B1524E"/>
    <w:rsid w:val="00B153C1"/>
    <w:rsid w:val="00B201FD"/>
    <w:rsid w:val="00B25F4C"/>
    <w:rsid w:val="00B2773A"/>
    <w:rsid w:val="00B30D13"/>
    <w:rsid w:val="00B31FB4"/>
    <w:rsid w:val="00B3359E"/>
    <w:rsid w:val="00B362D0"/>
    <w:rsid w:val="00B368D3"/>
    <w:rsid w:val="00B44E47"/>
    <w:rsid w:val="00B45051"/>
    <w:rsid w:val="00B71E77"/>
    <w:rsid w:val="00B73C69"/>
    <w:rsid w:val="00B7747F"/>
    <w:rsid w:val="00B77715"/>
    <w:rsid w:val="00B8073B"/>
    <w:rsid w:val="00B828AE"/>
    <w:rsid w:val="00B83868"/>
    <w:rsid w:val="00B84A15"/>
    <w:rsid w:val="00B91ED8"/>
    <w:rsid w:val="00B93196"/>
    <w:rsid w:val="00B93707"/>
    <w:rsid w:val="00B94CB1"/>
    <w:rsid w:val="00BA2C78"/>
    <w:rsid w:val="00BB140B"/>
    <w:rsid w:val="00BB49ED"/>
    <w:rsid w:val="00BB69F7"/>
    <w:rsid w:val="00BC3E4B"/>
    <w:rsid w:val="00BC6A16"/>
    <w:rsid w:val="00BD3054"/>
    <w:rsid w:val="00BD6F2C"/>
    <w:rsid w:val="00BE0608"/>
    <w:rsid w:val="00BE12F7"/>
    <w:rsid w:val="00BE1E7E"/>
    <w:rsid w:val="00BE44D0"/>
    <w:rsid w:val="00BE5E96"/>
    <w:rsid w:val="00BF045E"/>
    <w:rsid w:val="00BF295E"/>
    <w:rsid w:val="00BF42C0"/>
    <w:rsid w:val="00BF59E8"/>
    <w:rsid w:val="00C1098A"/>
    <w:rsid w:val="00C20B53"/>
    <w:rsid w:val="00C22D10"/>
    <w:rsid w:val="00C31896"/>
    <w:rsid w:val="00C32D22"/>
    <w:rsid w:val="00C552FB"/>
    <w:rsid w:val="00C57C94"/>
    <w:rsid w:val="00C60FB5"/>
    <w:rsid w:val="00C61369"/>
    <w:rsid w:val="00C71097"/>
    <w:rsid w:val="00C73F95"/>
    <w:rsid w:val="00C9205C"/>
    <w:rsid w:val="00C965AB"/>
    <w:rsid w:val="00C971A1"/>
    <w:rsid w:val="00CA01A5"/>
    <w:rsid w:val="00CA29D4"/>
    <w:rsid w:val="00CB09CA"/>
    <w:rsid w:val="00CB3313"/>
    <w:rsid w:val="00CB73C7"/>
    <w:rsid w:val="00CB7C0F"/>
    <w:rsid w:val="00CC15AC"/>
    <w:rsid w:val="00CC18BE"/>
    <w:rsid w:val="00CC23F0"/>
    <w:rsid w:val="00CC520D"/>
    <w:rsid w:val="00CC715F"/>
    <w:rsid w:val="00CD3344"/>
    <w:rsid w:val="00CE27D0"/>
    <w:rsid w:val="00CE4425"/>
    <w:rsid w:val="00CF08BF"/>
    <w:rsid w:val="00CF3D18"/>
    <w:rsid w:val="00CF4C98"/>
    <w:rsid w:val="00CF5E43"/>
    <w:rsid w:val="00CF73FC"/>
    <w:rsid w:val="00D0644F"/>
    <w:rsid w:val="00D2616E"/>
    <w:rsid w:val="00D26D83"/>
    <w:rsid w:val="00D3555A"/>
    <w:rsid w:val="00D419E4"/>
    <w:rsid w:val="00D50869"/>
    <w:rsid w:val="00D53B70"/>
    <w:rsid w:val="00D557CA"/>
    <w:rsid w:val="00D6323E"/>
    <w:rsid w:val="00D66ADE"/>
    <w:rsid w:val="00D679E0"/>
    <w:rsid w:val="00D70251"/>
    <w:rsid w:val="00D74977"/>
    <w:rsid w:val="00D74BC1"/>
    <w:rsid w:val="00D762AD"/>
    <w:rsid w:val="00D77480"/>
    <w:rsid w:val="00D77687"/>
    <w:rsid w:val="00D80570"/>
    <w:rsid w:val="00D851AF"/>
    <w:rsid w:val="00DA35FA"/>
    <w:rsid w:val="00DA5BE5"/>
    <w:rsid w:val="00DA645C"/>
    <w:rsid w:val="00DB2BA5"/>
    <w:rsid w:val="00DB318B"/>
    <w:rsid w:val="00DB3908"/>
    <w:rsid w:val="00DB3C4D"/>
    <w:rsid w:val="00DB4115"/>
    <w:rsid w:val="00DC003D"/>
    <w:rsid w:val="00DD1C4A"/>
    <w:rsid w:val="00DD30E3"/>
    <w:rsid w:val="00DD6A94"/>
    <w:rsid w:val="00DE3C4F"/>
    <w:rsid w:val="00DE5C92"/>
    <w:rsid w:val="00E0437C"/>
    <w:rsid w:val="00E04E69"/>
    <w:rsid w:val="00E14A7F"/>
    <w:rsid w:val="00E32752"/>
    <w:rsid w:val="00E33EAF"/>
    <w:rsid w:val="00E44330"/>
    <w:rsid w:val="00E44AA4"/>
    <w:rsid w:val="00E51E0C"/>
    <w:rsid w:val="00E529EF"/>
    <w:rsid w:val="00E54B8C"/>
    <w:rsid w:val="00E5637D"/>
    <w:rsid w:val="00E62401"/>
    <w:rsid w:val="00E63866"/>
    <w:rsid w:val="00E662BE"/>
    <w:rsid w:val="00E735E2"/>
    <w:rsid w:val="00E7381B"/>
    <w:rsid w:val="00E73C88"/>
    <w:rsid w:val="00E74DB1"/>
    <w:rsid w:val="00E83F6C"/>
    <w:rsid w:val="00E84043"/>
    <w:rsid w:val="00E85E79"/>
    <w:rsid w:val="00E86245"/>
    <w:rsid w:val="00E91453"/>
    <w:rsid w:val="00E91552"/>
    <w:rsid w:val="00E96503"/>
    <w:rsid w:val="00E97FF3"/>
    <w:rsid w:val="00EA1D79"/>
    <w:rsid w:val="00EA758C"/>
    <w:rsid w:val="00EB208E"/>
    <w:rsid w:val="00EC0D34"/>
    <w:rsid w:val="00EC32D8"/>
    <w:rsid w:val="00EC799D"/>
    <w:rsid w:val="00EE1B7A"/>
    <w:rsid w:val="00EE3C78"/>
    <w:rsid w:val="00EE7B90"/>
    <w:rsid w:val="00F11542"/>
    <w:rsid w:val="00F1614B"/>
    <w:rsid w:val="00F212CE"/>
    <w:rsid w:val="00F30959"/>
    <w:rsid w:val="00F316C4"/>
    <w:rsid w:val="00F31E50"/>
    <w:rsid w:val="00F4343D"/>
    <w:rsid w:val="00F50658"/>
    <w:rsid w:val="00F5109C"/>
    <w:rsid w:val="00F57280"/>
    <w:rsid w:val="00F57E57"/>
    <w:rsid w:val="00F6236D"/>
    <w:rsid w:val="00F6303D"/>
    <w:rsid w:val="00F679B0"/>
    <w:rsid w:val="00F70BF1"/>
    <w:rsid w:val="00F732F7"/>
    <w:rsid w:val="00F82448"/>
    <w:rsid w:val="00F85F9C"/>
    <w:rsid w:val="00F91B5A"/>
    <w:rsid w:val="00F95C2D"/>
    <w:rsid w:val="00FA0A98"/>
    <w:rsid w:val="00FA1243"/>
    <w:rsid w:val="00FA2E64"/>
    <w:rsid w:val="00FA362C"/>
    <w:rsid w:val="00FA364A"/>
    <w:rsid w:val="00FA40EB"/>
    <w:rsid w:val="00FA7D4B"/>
    <w:rsid w:val="00FC3F22"/>
    <w:rsid w:val="00FC7864"/>
    <w:rsid w:val="00FD09C6"/>
    <w:rsid w:val="00FD2C20"/>
    <w:rsid w:val="00FD53FB"/>
    <w:rsid w:val="00FD5781"/>
    <w:rsid w:val="00FD6B3C"/>
    <w:rsid w:val="00FE0A4F"/>
    <w:rsid w:val="00FE39D3"/>
    <w:rsid w:val="00FE6A3D"/>
    <w:rsid w:val="00FE7F6B"/>
    <w:rsid w:val="00FF265C"/>
    <w:rsid w:val="00FF4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275DC"/>
  <w15:docId w15:val="{1DAF7396-EF9E-4884-AB2A-20C961527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widowControl w:val="0"/>
      <w:pBdr>
        <w:top w:val="nil"/>
        <w:left w:val="nil"/>
        <w:bottom w:val="nil"/>
        <w:right w:val="nil"/>
        <w:between w:val="nil"/>
      </w:pBdr>
      <w:spacing w:before="505" w:after="187" w:line="264" w:lineRule="auto"/>
      <w:ind w:left="998" w:hanging="998"/>
      <w:outlineLvl w:val="0"/>
    </w:pPr>
    <w:rPr>
      <w:rFonts w:ascii="Arial" w:eastAsia="Arial" w:hAnsi="Arial" w:cs="Arial"/>
      <w:b/>
      <w:color w:val="000000"/>
      <w:sz w:val="36"/>
      <w:szCs w:val="36"/>
    </w:rPr>
  </w:style>
  <w:style w:type="paragraph" w:styleId="Heading2">
    <w:name w:val="heading 2"/>
    <w:basedOn w:val="Normal"/>
    <w:next w:val="Normal"/>
    <w:unhideWhenUsed/>
    <w:qFormat/>
    <w:pPr>
      <w:keepNext/>
      <w:widowControl w:val="0"/>
      <w:pBdr>
        <w:top w:val="nil"/>
        <w:left w:val="nil"/>
        <w:bottom w:val="nil"/>
        <w:right w:val="nil"/>
        <w:between w:val="nil"/>
      </w:pBdr>
      <w:spacing w:before="187" w:after="115"/>
      <w:ind w:left="998" w:hanging="998"/>
      <w:outlineLvl w:val="1"/>
    </w:pPr>
    <w:rPr>
      <w:rFonts w:ascii="Arial" w:eastAsia="Arial" w:hAnsi="Arial" w:cs="Arial"/>
      <w:b/>
      <w:color w:val="000000"/>
      <w:sz w:val="28"/>
      <w:szCs w:val="28"/>
    </w:rPr>
  </w:style>
  <w:style w:type="paragraph" w:styleId="Heading3">
    <w:name w:val="heading 3"/>
    <w:basedOn w:val="Normal"/>
    <w:next w:val="Normal"/>
    <w:uiPriority w:val="9"/>
    <w:unhideWhenUsed/>
    <w:qFormat/>
    <w:pPr>
      <w:keepNext/>
      <w:keepLines/>
      <w:widowControl w:val="0"/>
      <w:pBdr>
        <w:top w:val="nil"/>
        <w:left w:val="nil"/>
        <w:bottom w:val="nil"/>
        <w:right w:val="nil"/>
        <w:between w:val="nil"/>
      </w:pBdr>
      <w:spacing w:before="244" w:after="57" w:line="264" w:lineRule="auto"/>
      <w:ind w:left="998" w:hanging="998"/>
      <w:outlineLvl w:val="2"/>
    </w:pPr>
    <w:rPr>
      <w:rFonts w:ascii="Arial" w:eastAsia="Arial" w:hAnsi="Arial" w:cs="Arial"/>
      <w:b/>
      <w:color w:val="000000"/>
      <w:sz w:val="24"/>
      <w:szCs w:val="24"/>
    </w:rPr>
  </w:style>
  <w:style w:type="paragraph" w:styleId="Heading4">
    <w:name w:val="heading 4"/>
    <w:basedOn w:val="Normal"/>
    <w:next w:val="Normal"/>
    <w:uiPriority w:val="9"/>
    <w:unhideWhenUsed/>
    <w:qFormat/>
    <w:pPr>
      <w:keepNext/>
      <w:keepLines/>
      <w:widowControl w:val="0"/>
      <w:pBdr>
        <w:top w:val="nil"/>
        <w:left w:val="nil"/>
        <w:bottom w:val="nil"/>
        <w:right w:val="nil"/>
        <w:between w:val="nil"/>
      </w:pBdr>
      <w:spacing w:before="215" w:after="187" w:line="264" w:lineRule="auto"/>
      <w:ind w:left="998" w:hanging="998"/>
      <w:outlineLvl w:val="3"/>
    </w:pPr>
    <w:rPr>
      <w:rFonts w:ascii="Arial" w:eastAsia="Arial" w:hAnsi="Arial" w:cs="Arial"/>
      <w:b/>
      <w:color w:val="000000"/>
    </w:rPr>
  </w:style>
  <w:style w:type="paragraph" w:styleId="Heading5">
    <w:name w:val="heading 5"/>
    <w:basedOn w:val="Normal"/>
    <w:next w:val="Normal"/>
    <w:uiPriority w:val="9"/>
    <w:unhideWhenUsed/>
    <w:qFormat/>
    <w:pPr>
      <w:keepNext/>
      <w:widowControl w:val="0"/>
      <w:pBdr>
        <w:top w:val="nil"/>
        <w:left w:val="nil"/>
        <w:bottom w:val="nil"/>
        <w:right w:val="nil"/>
        <w:between w:val="nil"/>
      </w:pBdr>
      <w:tabs>
        <w:tab w:val="left" w:pos="3322"/>
      </w:tabs>
      <w:spacing w:before="198" w:line="264" w:lineRule="auto"/>
      <w:ind w:left="998" w:hanging="998"/>
      <w:outlineLvl w:val="4"/>
    </w:pPr>
    <w:rPr>
      <w:rFonts w:ascii="Arial" w:eastAsia="Arial" w:hAnsi="Arial" w:cs="Arial"/>
      <w:b/>
      <w:color w:val="000000"/>
      <w:sz w:val="18"/>
      <w:szCs w:val="18"/>
    </w:rPr>
  </w:style>
  <w:style w:type="paragraph" w:styleId="Heading6">
    <w:name w:val="heading 6"/>
    <w:basedOn w:val="Normal"/>
    <w:next w:val="Normal"/>
    <w:uiPriority w:val="9"/>
    <w:semiHidden/>
    <w:unhideWhenUsed/>
    <w:qFormat/>
    <w:pPr>
      <w:keepNext/>
      <w:widowControl w:val="0"/>
      <w:pBdr>
        <w:top w:val="nil"/>
        <w:left w:val="nil"/>
        <w:bottom w:val="nil"/>
        <w:right w:val="nil"/>
        <w:between w:val="nil"/>
      </w:pBdr>
      <w:spacing w:before="120"/>
      <w:ind w:left="998" w:hanging="998"/>
      <w:outlineLvl w:val="5"/>
    </w:pPr>
    <w:rPr>
      <w:rFonts w:ascii="Arial" w:eastAsia="Arial" w:hAnsi="Arial" w:cs="Arial"/>
      <w:b/>
      <w:color w:val="00000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spacing w:before="1440" w:after="720"/>
      <w:jc w:val="center"/>
    </w:pPr>
    <w:rPr>
      <w:rFonts w:ascii="Arial" w:eastAsia="Arial" w:hAnsi="Arial" w:cs="Arial"/>
      <w:b/>
      <w:sz w:val="48"/>
      <w:szCs w:val="48"/>
    </w:rPr>
  </w:style>
  <w:style w:type="paragraph" w:styleId="Subtitle">
    <w:name w:val="Subtitle"/>
    <w:basedOn w:val="Normal"/>
    <w:next w:val="Normal"/>
    <w:uiPriority w:val="11"/>
    <w:qFormat/>
    <w:rPr>
      <w:rFonts w:ascii="Arial" w:eastAsia="Arial" w:hAnsi="Arial" w:cs="Arial"/>
      <w:b/>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0" w:type="dxa"/>
        <w:right w:w="0" w:type="dxa"/>
      </w:tblCellMar>
    </w:tblPr>
  </w:style>
  <w:style w:type="table" w:customStyle="1" w:styleId="a2">
    <w:basedOn w:val="TableNormal"/>
    <w:tblPr>
      <w:tblStyleRowBandSize w:val="1"/>
      <w:tblStyleColBandSize w:val="1"/>
      <w:tblCellMar>
        <w:top w:w="55" w:type="dxa"/>
        <w:left w:w="54" w:type="dxa"/>
        <w:bottom w:w="55" w:type="dxa"/>
        <w:right w:w="55" w:type="dxa"/>
      </w:tblCellMar>
    </w:tblPr>
  </w:style>
  <w:style w:type="table" w:customStyle="1" w:styleId="a3">
    <w:basedOn w:val="TableNormal"/>
    <w:tblPr>
      <w:tblStyleRowBandSize w:val="1"/>
      <w:tblStyleColBandSize w:val="1"/>
      <w:tblCellMar>
        <w:top w:w="55" w:type="dxa"/>
        <w:left w:w="54" w:type="dxa"/>
        <w:bottom w:w="55" w:type="dxa"/>
        <w:right w:w="55" w:type="dxa"/>
      </w:tblCellMar>
    </w:tblPr>
  </w:style>
  <w:style w:type="table" w:customStyle="1" w:styleId="a4">
    <w:basedOn w:val="TableNormal"/>
    <w:tblPr>
      <w:tblStyleRowBandSize w:val="1"/>
      <w:tblStyleColBandSize w:val="1"/>
      <w:tblCellMar>
        <w:top w:w="55" w:type="dxa"/>
        <w:left w:w="54" w:type="dxa"/>
        <w:bottom w:w="55" w:type="dxa"/>
        <w:right w:w="55" w:type="dxa"/>
      </w:tblCellMar>
    </w:tblPr>
  </w:style>
  <w:style w:type="table" w:customStyle="1" w:styleId="a5">
    <w:basedOn w:val="TableNormal"/>
    <w:tblPr>
      <w:tblStyleRowBandSize w:val="1"/>
      <w:tblStyleColBandSize w:val="1"/>
      <w:tblCellMar>
        <w:top w:w="55" w:type="dxa"/>
        <w:left w:w="54" w:type="dxa"/>
        <w:bottom w:w="55" w:type="dxa"/>
        <w:right w:w="55" w:type="dxa"/>
      </w:tblCellMar>
    </w:tblPr>
  </w:style>
  <w:style w:type="table" w:customStyle="1" w:styleId="a6">
    <w:basedOn w:val="TableNormal"/>
    <w:tblPr>
      <w:tblStyleRowBandSize w:val="1"/>
      <w:tblStyleColBandSize w:val="1"/>
      <w:tblCellMar>
        <w:top w:w="55" w:type="dxa"/>
        <w:left w:w="54" w:type="dxa"/>
        <w:bottom w:w="55" w:type="dxa"/>
        <w:right w:w="5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F54D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54D4"/>
    <w:rPr>
      <w:rFonts w:ascii="Segoe UI" w:hAnsi="Segoe UI" w:cs="Segoe UI"/>
      <w:sz w:val="18"/>
      <w:szCs w:val="18"/>
    </w:rPr>
  </w:style>
  <w:style w:type="paragraph" w:customStyle="1" w:styleId="FrontPageLabel">
    <w:name w:val="Front Page Label"/>
    <w:basedOn w:val="Normal"/>
    <w:rsid w:val="009F54D4"/>
    <w:pPr>
      <w:suppressAutoHyphens/>
      <w:overflowPunct w:val="0"/>
      <w:autoSpaceDE w:val="0"/>
      <w:autoSpaceDN w:val="0"/>
      <w:adjustRightInd w:val="0"/>
      <w:spacing w:after="120"/>
      <w:jc w:val="right"/>
      <w:textAlignment w:val="baseline"/>
    </w:pPr>
    <w:rPr>
      <w:rFonts w:ascii="Arial" w:hAnsi="Arial"/>
    </w:rPr>
  </w:style>
  <w:style w:type="paragraph" w:customStyle="1" w:styleId="Heading0">
    <w:name w:val="Heading0"/>
    <w:basedOn w:val="Normal"/>
    <w:next w:val="BodyText"/>
    <w:rsid w:val="009F54D4"/>
    <w:pPr>
      <w:suppressAutoHyphens/>
      <w:overflowPunct w:val="0"/>
      <w:autoSpaceDE w:val="0"/>
      <w:autoSpaceDN w:val="0"/>
      <w:adjustRightInd w:val="0"/>
      <w:spacing w:before="240" w:after="240"/>
      <w:jc w:val="center"/>
      <w:textAlignment w:val="baseline"/>
    </w:pPr>
    <w:rPr>
      <w:rFonts w:ascii="Arial" w:hAnsi="Arial"/>
      <w:b/>
      <w:sz w:val="32"/>
    </w:rPr>
  </w:style>
  <w:style w:type="paragraph" w:styleId="BodyText">
    <w:name w:val="Body Text"/>
    <w:basedOn w:val="Normal"/>
    <w:link w:val="BodyTextChar"/>
    <w:uiPriority w:val="99"/>
    <w:semiHidden/>
    <w:unhideWhenUsed/>
    <w:rsid w:val="009F54D4"/>
    <w:pPr>
      <w:spacing w:after="120"/>
    </w:pPr>
  </w:style>
  <w:style w:type="character" w:customStyle="1" w:styleId="BodyTextChar">
    <w:name w:val="Body Text Char"/>
    <w:basedOn w:val="DefaultParagraphFont"/>
    <w:link w:val="BodyText"/>
    <w:uiPriority w:val="99"/>
    <w:semiHidden/>
    <w:rsid w:val="009F54D4"/>
  </w:style>
  <w:style w:type="character" w:styleId="Hyperlink">
    <w:name w:val="Hyperlink"/>
    <w:uiPriority w:val="99"/>
    <w:rsid w:val="009F54D4"/>
    <w:rPr>
      <w:color w:val="0000FF"/>
      <w:u w:val="single"/>
    </w:rPr>
  </w:style>
  <w:style w:type="paragraph" w:styleId="Header">
    <w:name w:val="header"/>
    <w:basedOn w:val="Normal"/>
    <w:link w:val="HeaderChar"/>
    <w:uiPriority w:val="99"/>
    <w:unhideWhenUsed/>
    <w:rsid w:val="00D0644F"/>
    <w:pPr>
      <w:tabs>
        <w:tab w:val="center" w:pos="4680"/>
        <w:tab w:val="right" w:pos="9360"/>
      </w:tabs>
    </w:pPr>
  </w:style>
  <w:style w:type="character" w:customStyle="1" w:styleId="HeaderChar">
    <w:name w:val="Header Char"/>
    <w:basedOn w:val="DefaultParagraphFont"/>
    <w:link w:val="Header"/>
    <w:uiPriority w:val="99"/>
    <w:rsid w:val="00D0644F"/>
  </w:style>
  <w:style w:type="paragraph" w:styleId="Footer">
    <w:name w:val="footer"/>
    <w:basedOn w:val="Normal"/>
    <w:link w:val="FooterChar"/>
    <w:unhideWhenUsed/>
    <w:rsid w:val="00D0644F"/>
    <w:pPr>
      <w:tabs>
        <w:tab w:val="center" w:pos="4680"/>
        <w:tab w:val="right" w:pos="9360"/>
      </w:tabs>
    </w:pPr>
  </w:style>
  <w:style w:type="character" w:customStyle="1" w:styleId="FooterChar">
    <w:name w:val="Footer Char"/>
    <w:basedOn w:val="DefaultParagraphFont"/>
    <w:link w:val="Footer"/>
    <w:uiPriority w:val="99"/>
    <w:rsid w:val="00D0644F"/>
  </w:style>
  <w:style w:type="paragraph" w:customStyle="1" w:styleId="western">
    <w:name w:val="western"/>
    <w:basedOn w:val="Normal"/>
    <w:rsid w:val="00CD3344"/>
    <w:pPr>
      <w:spacing w:before="115" w:after="58" w:line="264" w:lineRule="auto"/>
    </w:pPr>
    <w:rPr>
      <w:color w:val="000000"/>
    </w:rPr>
  </w:style>
  <w:style w:type="paragraph" w:styleId="TOC1">
    <w:name w:val="toc 1"/>
    <w:basedOn w:val="Normal"/>
    <w:next w:val="Normal"/>
    <w:uiPriority w:val="39"/>
    <w:rsid w:val="008510DA"/>
    <w:pPr>
      <w:tabs>
        <w:tab w:val="right" w:leader="dot" w:pos="9000"/>
      </w:tabs>
      <w:suppressAutoHyphens/>
      <w:overflowPunct w:val="0"/>
      <w:autoSpaceDE w:val="0"/>
      <w:autoSpaceDN w:val="0"/>
      <w:adjustRightInd w:val="0"/>
      <w:textAlignment w:val="baseline"/>
    </w:pPr>
  </w:style>
  <w:style w:type="paragraph" w:customStyle="1" w:styleId="Body">
    <w:name w:val="Body"/>
    <w:rsid w:val="008510DA"/>
    <w:pPr>
      <w:widowControl w:val="0"/>
      <w:suppressAutoHyphens/>
      <w:overflowPunct w:val="0"/>
      <w:autoSpaceDE w:val="0"/>
      <w:autoSpaceDN w:val="0"/>
      <w:adjustRightInd w:val="0"/>
      <w:spacing w:before="158" w:line="100" w:lineRule="atLeast"/>
      <w:textAlignment w:val="baseline"/>
    </w:pPr>
  </w:style>
  <w:style w:type="paragraph" w:customStyle="1" w:styleId="Textbody">
    <w:name w:val="Text body"/>
    <w:basedOn w:val="Normal"/>
    <w:rsid w:val="008510DA"/>
    <w:pPr>
      <w:suppressAutoHyphens/>
      <w:autoSpaceDN w:val="0"/>
      <w:spacing w:before="160"/>
      <w:textAlignment w:val="baseline"/>
    </w:pPr>
    <w:rPr>
      <w:rFonts w:eastAsia="Lucida Sans Unicode"/>
      <w:kern w:val="3"/>
      <w:szCs w:val="24"/>
    </w:rPr>
  </w:style>
  <w:style w:type="paragraph" w:styleId="CommentSubject">
    <w:name w:val="annotation subject"/>
    <w:basedOn w:val="CommentText"/>
    <w:next w:val="CommentText"/>
    <w:link w:val="CommentSubjectChar"/>
    <w:uiPriority w:val="99"/>
    <w:semiHidden/>
    <w:unhideWhenUsed/>
    <w:rsid w:val="008510DA"/>
    <w:rPr>
      <w:b/>
      <w:bCs/>
    </w:rPr>
  </w:style>
  <w:style w:type="character" w:customStyle="1" w:styleId="CommentSubjectChar">
    <w:name w:val="Comment Subject Char"/>
    <w:basedOn w:val="CommentTextChar"/>
    <w:link w:val="CommentSubject"/>
    <w:uiPriority w:val="99"/>
    <w:semiHidden/>
    <w:rsid w:val="008510DA"/>
    <w:rPr>
      <w:b/>
      <w:bCs/>
    </w:rPr>
  </w:style>
  <w:style w:type="character" w:customStyle="1" w:styleId="UnresolvedMention1">
    <w:name w:val="Unresolved Mention1"/>
    <w:basedOn w:val="DefaultParagraphFont"/>
    <w:uiPriority w:val="99"/>
    <w:semiHidden/>
    <w:unhideWhenUsed/>
    <w:rsid w:val="008510DA"/>
    <w:rPr>
      <w:color w:val="605E5C"/>
      <w:shd w:val="clear" w:color="auto" w:fill="E1DFDD"/>
    </w:rPr>
  </w:style>
  <w:style w:type="paragraph" w:styleId="NoSpacing">
    <w:name w:val="No Spacing"/>
    <w:uiPriority w:val="1"/>
    <w:qFormat/>
    <w:rsid w:val="008510DA"/>
    <w:pPr>
      <w:widowControl w:val="0"/>
      <w:suppressAutoHyphens/>
      <w:autoSpaceDN w:val="0"/>
      <w:textAlignment w:val="baseline"/>
    </w:pPr>
    <w:rPr>
      <w:rFonts w:cs="Tahoma"/>
      <w:kern w:val="3"/>
      <w:sz w:val="24"/>
      <w:szCs w:val="24"/>
    </w:rPr>
  </w:style>
  <w:style w:type="paragraph" w:styleId="Caption">
    <w:name w:val="caption"/>
    <w:basedOn w:val="Normal"/>
    <w:uiPriority w:val="35"/>
    <w:qFormat/>
    <w:rsid w:val="008510DA"/>
    <w:pPr>
      <w:suppressLineNumbers/>
      <w:suppressAutoHyphens/>
      <w:autoSpaceDN w:val="0"/>
      <w:spacing w:before="43" w:after="115"/>
      <w:textAlignment w:val="baseline"/>
    </w:pPr>
    <w:rPr>
      <w:rFonts w:ascii="Arial" w:eastAsia="Lucida Sans Unicode" w:hAnsi="Arial" w:cs="Tahoma"/>
      <w:b/>
      <w:i/>
      <w:iCs/>
      <w:kern w:val="3"/>
      <w:sz w:val="24"/>
      <w:szCs w:val="24"/>
    </w:rPr>
  </w:style>
  <w:style w:type="paragraph" w:customStyle="1" w:styleId="TableHeading">
    <w:name w:val="Table Heading"/>
    <w:basedOn w:val="Normal"/>
    <w:rsid w:val="008510DA"/>
    <w:pPr>
      <w:suppressLineNumbers/>
      <w:suppressAutoHyphens/>
      <w:autoSpaceDN w:val="0"/>
      <w:jc w:val="center"/>
      <w:textAlignment w:val="baseline"/>
    </w:pPr>
    <w:rPr>
      <w:rFonts w:eastAsia="Lucida Sans Unicode"/>
      <w:b/>
      <w:bCs/>
      <w:kern w:val="3"/>
      <w:szCs w:val="24"/>
    </w:rPr>
  </w:style>
  <w:style w:type="table" w:styleId="LightList-Accent5">
    <w:name w:val="Light List Accent 5"/>
    <w:basedOn w:val="TableNormal"/>
    <w:uiPriority w:val="61"/>
    <w:rsid w:val="008510DA"/>
    <w:rPr>
      <w:rFonts w:eastAsia="Lucida Sans Unicode" w:cs="Tahom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63324B"/>
    <w:pPr>
      <w:ind w:left="720"/>
      <w:contextualSpacing/>
    </w:pPr>
  </w:style>
  <w:style w:type="paragraph" w:styleId="FootnoteText">
    <w:name w:val="footnote text"/>
    <w:basedOn w:val="Normal"/>
    <w:link w:val="FootnoteTextChar"/>
    <w:uiPriority w:val="99"/>
    <w:semiHidden/>
    <w:unhideWhenUsed/>
    <w:rsid w:val="002331E8"/>
  </w:style>
  <w:style w:type="character" w:customStyle="1" w:styleId="FootnoteTextChar">
    <w:name w:val="Footnote Text Char"/>
    <w:basedOn w:val="DefaultParagraphFont"/>
    <w:link w:val="FootnoteText"/>
    <w:uiPriority w:val="99"/>
    <w:semiHidden/>
    <w:rsid w:val="002331E8"/>
  </w:style>
  <w:style w:type="character" w:styleId="FootnoteReference">
    <w:name w:val="footnote reference"/>
    <w:basedOn w:val="DefaultParagraphFont"/>
    <w:uiPriority w:val="99"/>
    <w:semiHidden/>
    <w:unhideWhenUsed/>
    <w:rsid w:val="002331E8"/>
    <w:rPr>
      <w:vertAlign w:val="superscript"/>
    </w:rPr>
  </w:style>
  <w:style w:type="character" w:customStyle="1" w:styleId="UnresolvedMention2">
    <w:name w:val="Unresolved Mention2"/>
    <w:basedOn w:val="DefaultParagraphFont"/>
    <w:uiPriority w:val="99"/>
    <w:semiHidden/>
    <w:unhideWhenUsed/>
    <w:rsid w:val="00F6236D"/>
    <w:rPr>
      <w:color w:val="605E5C"/>
      <w:shd w:val="clear" w:color="auto" w:fill="E1DFDD"/>
    </w:rPr>
  </w:style>
  <w:style w:type="paragraph" w:styleId="TOC2">
    <w:name w:val="toc 2"/>
    <w:basedOn w:val="Normal"/>
    <w:next w:val="Normal"/>
    <w:autoRedefine/>
    <w:uiPriority w:val="39"/>
    <w:unhideWhenUsed/>
    <w:rsid w:val="00991E30"/>
    <w:pPr>
      <w:spacing w:after="100"/>
      <w:ind w:left="200"/>
    </w:pPr>
  </w:style>
  <w:style w:type="paragraph" w:styleId="TOC3">
    <w:name w:val="toc 3"/>
    <w:basedOn w:val="Normal"/>
    <w:next w:val="Normal"/>
    <w:autoRedefine/>
    <w:uiPriority w:val="39"/>
    <w:unhideWhenUsed/>
    <w:rsid w:val="00991E30"/>
    <w:pPr>
      <w:spacing w:after="100"/>
      <w:ind w:left="400"/>
    </w:pPr>
  </w:style>
  <w:style w:type="paragraph" w:styleId="TOC4">
    <w:name w:val="toc 4"/>
    <w:basedOn w:val="Normal"/>
    <w:next w:val="Normal"/>
    <w:autoRedefine/>
    <w:uiPriority w:val="39"/>
    <w:unhideWhenUsed/>
    <w:rsid w:val="00991E30"/>
    <w:pPr>
      <w:spacing w:after="100"/>
      <w:ind w:left="600"/>
    </w:pPr>
  </w:style>
  <w:style w:type="paragraph" w:styleId="TOC5">
    <w:name w:val="toc 5"/>
    <w:basedOn w:val="Normal"/>
    <w:next w:val="Normal"/>
    <w:autoRedefine/>
    <w:uiPriority w:val="39"/>
    <w:unhideWhenUsed/>
    <w:rsid w:val="00991E3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91E3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91E3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91E3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91E30"/>
    <w:pPr>
      <w:spacing w:after="100" w:line="259" w:lineRule="auto"/>
      <w:ind w:left="1760"/>
    </w:pPr>
    <w:rPr>
      <w:rFonts w:asciiTheme="minorHAnsi" w:eastAsiaTheme="minorEastAsia" w:hAnsiTheme="minorHAnsi" w:cstheme="minorBidi"/>
      <w:sz w:val="22"/>
      <w:szCs w:val="22"/>
    </w:rPr>
  </w:style>
  <w:style w:type="paragraph" w:styleId="TOCHeading">
    <w:name w:val="TOC Heading"/>
    <w:basedOn w:val="Heading1"/>
    <w:next w:val="Normal"/>
    <w:uiPriority w:val="39"/>
    <w:unhideWhenUsed/>
    <w:qFormat/>
    <w:rsid w:val="00326231"/>
    <w:pPr>
      <w:keepLines/>
      <w:widowControl/>
      <w:pBdr>
        <w:top w:val="none" w:sz="0" w:space="0" w:color="auto"/>
        <w:left w:val="none" w:sz="0" w:space="0" w:color="auto"/>
        <w:bottom w:val="none" w:sz="0" w:space="0" w:color="auto"/>
        <w:right w:val="none" w:sz="0" w:space="0" w:color="auto"/>
        <w:between w:val="none" w:sz="0" w:space="0" w:color="auto"/>
      </w:pBd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character" w:styleId="UnresolvedMention">
    <w:name w:val="Unresolved Mention"/>
    <w:basedOn w:val="DefaultParagraphFont"/>
    <w:uiPriority w:val="99"/>
    <w:semiHidden/>
    <w:unhideWhenUsed/>
    <w:rsid w:val="00206784"/>
    <w:rPr>
      <w:color w:val="605E5C"/>
      <w:shd w:val="clear" w:color="auto" w:fill="E1DFDD"/>
    </w:rPr>
  </w:style>
  <w:style w:type="paragraph" w:styleId="NormalWeb">
    <w:name w:val="Normal (Web)"/>
    <w:basedOn w:val="Normal"/>
    <w:uiPriority w:val="99"/>
    <w:semiHidden/>
    <w:unhideWhenUsed/>
    <w:rsid w:val="00FC3F22"/>
    <w:pPr>
      <w:spacing w:before="115" w:after="58" w:line="264" w:lineRule="auto"/>
    </w:pPr>
    <w:rPr>
      <w:color w:val="000000"/>
      <w:sz w:val="24"/>
      <w:szCs w:val="24"/>
    </w:rPr>
  </w:style>
  <w:style w:type="paragraph" w:styleId="HTMLPreformatted">
    <w:name w:val="HTML Preformatted"/>
    <w:basedOn w:val="Normal"/>
    <w:link w:val="HTMLPreformattedChar"/>
    <w:uiPriority w:val="99"/>
    <w:unhideWhenUsed/>
    <w:rsid w:val="00482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482B9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351167">
      <w:bodyDiv w:val="1"/>
      <w:marLeft w:val="0"/>
      <w:marRight w:val="0"/>
      <w:marTop w:val="0"/>
      <w:marBottom w:val="0"/>
      <w:divBdr>
        <w:top w:val="none" w:sz="0" w:space="0" w:color="auto"/>
        <w:left w:val="none" w:sz="0" w:space="0" w:color="auto"/>
        <w:bottom w:val="none" w:sz="0" w:space="0" w:color="auto"/>
        <w:right w:val="none" w:sz="0" w:space="0" w:color="auto"/>
      </w:divBdr>
    </w:div>
    <w:div w:id="134689922">
      <w:bodyDiv w:val="1"/>
      <w:marLeft w:val="0"/>
      <w:marRight w:val="0"/>
      <w:marTop w:val="0"/>
      <w:marBottom w:val="0"/>
      <w:divBdr>
        <w:top w:val="none" w:sz="0" w:space="0" w:color="auto"/>
        <w:left w:val="none" w:sz="0" w:space="0" w:color="auto"/>
        <w:bottom w:val="none" w:sz="0" w:space="0" w:color="auto"/>
        <w:right w:val="none" w:sz="0" w:space="0" w:color="auto"/>
      </w:divBdr>
    </w:div>
    <w:div w:id="139539895">
      <w:bodyDiv w:val="1"/>
      <w:marLeft w:val="0"/>
      <w:marRight w:val="0"/>
      <w:marTop w:val="0"/>
      <w:marBottom w:val="0"/>
      <w:divBdr>
        <w:top w:val="none" w:sz="0" w:space="0" w:color="auto"/>
        <w:left w:val="none" w:sz="0" w:space="0" w:color="auto"/>
        <w:bottom w:val="none" w:sz="0" w:space="0" w:color="auto"/>
        <w:right w:val="none" w:sz="0" w:space="0" w:color="auto"/>
      </w:divBdr>
    </w:div>
    <w:div w:id="486631854">
      <w:bodyDiv w:val="1"/>
      <w:marLeft w:val="0"/>
      <w:marRight w:val="0"/>
      <w:marTop w:val="0"/>
      <w:marBottom w:val="0"/>
      <w:divBdr>
        <w:top w:val="none" w:sz="0" w:space="0" w:color="auto"/>
        <w:left w:val="none" w:sz="0" w:space="0" w:color="auto"/>
        <w:bottom w:val="none" w:sz="0" w:space="0" w:color="auto"/>
        <w:right w:val="none" w:sz="0" w:space="0" w:color="auto"/>
      </w:divBdr>
    </w:div>
    <w:div w:id="634677355">
      <w:bodyDiv w:val="1"/>
      <w:marLeft w:val="0"/>
      <w:marRight w:val="0"/>
      <w:marTop w:val="0"/>
      <w:marBottom w:val="0"/>
      <w:divBdr>
        <w:top w:val="none" w:sz="0" w:space="0" w:color="auto"/>
        <w:left w:val="none" w:sz="0" w:space="0" w:color="auto"/>
        <w:bottom w:val="none" w:sz="0" w:space="0" w:color="auto"/>
        <w:right w:val="none" w:sz="0" w:space="0" w:color="auto"/>
      </w:divBdr>
    </w:div>
    <w:div w:id="705374546">
      <w:bodyDiv w:val="1"/>
      <w:marLeft w:val="0"/>
      <w:marRight w:val="0"/>
      <w:marTop w:val="0"/>
      <w:marBottom w:val="0"/>
      <w:divBdr>
        <w:top w:val="none" w:sz="0" w:space="0" w:color="auto"/>
        <w:left w:val="none" w:sz="0" w:space="0" w:color="auto"/>
        <w:bottom w:val="none" w:sz="0" w:space="0" w:color="auto"/>
        <w:right w:val="none" w:sz="0" w:space="0" w:color="auto"/>
      </w:divBdr>
    </w:div>
    <w:div w:id="939800593">
      <w:bodyDiv w:val="1"/>
      <w:marLeft w:val="0"/>
      <w:marRight w:val="0"/>
      <w:marTop w:val="0"/>
      <w:marBottom w:val="0"/>
      <w:divBdr>
        <w:top w:val="none" w:sz="0" w:space="0" w:color="auto"/>
        <w:left w:val="none" w:sz="0" w:space="0" w:color="auto"/>
        <w:bottom w:val="none" w:sz="0" w:space="0" w:color="auto"/>
        <w:right w:val="none" w:sz="0" w:space="0" w:color="auto"/>
      </w:divBdr>
    </w:div>
    <w:div w:id="997422190">
      <w:bodyDiv w:val="1"/>
      <w:marLeft w:val="0"/>
      <w:marRight w:val="0"/>
      <w:marTop w:val="0"/>
      <w:marBottom w:val="0"/>
      <w:divBdr>
        <w:top w:val="none" w:sz="0" w:space="0" w:color="auto"/>
        <w:left w:val="none" w:sz="0" w:space="0" w:color="auto"/>
        <w:bottom w:val="none" w:sz="0" w:space="0" w:color="auto"/>
        <w:right w:val="none" w:sz="0" w:space="0" w:color="auto"/>
      </w:divBdr>
      <w:divsChild>
        <w:div w:id="361058541">
          <w:marLeft w:val="0"/>
          <w:marRight w:val="0"/>
          <w:marTop w:val="0"/>
          <w:marBottom w:val="0"/>
          <w:divBdr>
            <w:top w:val="none" w:sz="0" w:space="0" w:color="auto"/>
            <w:left w:val="none" w:sz="0" w:space="0" w:color="auto"/>
            <w:bottom w:val="none" w:sz="0" w:space="0" w:color="auto"/>
            <w:right w:val="none" w:sz="0" w:space="0" w:color="auto"/>
          </w:divBdr>
        </w:div>
      </w:divsChild>
    </w:div>
    <w:div w:id="1176188949">
      <w:bodyDiv w:val="1"/>
      <w:marLeft w:val="0"/>
      <w:marRight w:val="0"/>
      <w:marTop w:val="0"/>
      <w:marBottom w:val="0"/>
      <w:divBdr>
        <w:top w:val="none" w:sz="0" w:space="0" w:color="auto"/>
        <w:left w:val="none" w:sz="0" w:space="0" w:color="auto"/>
        <w:bottom w:val="none" w:sz="0" w:space="0" w:color="auto"/>
        <w:right w:val="none" w:sz="0" w:space="0" w:color="auto"/>
      </w:divBdr>
    </w:div>
    <w:div w:id="1267232360">
      <w:bodyDiv w:val="1"/>
      <w:marLeft w:val="0"/>
      <w:marRight w:val="0"/>
      <w:marTop w:val="0"/>
      <w:marBottom w:val="0"/>
      <w:divBdr>
        <w:top w:val="none" w:sz="0" w:space="0" w:color="auto"/>
        <w:left w:val="none" w:sz="0" w:space="0" w:color="auto"/>
        <w:bottom w:val="none" w:sz="0" w:space="0" w:color="auto"/>
        <w:right w:val="none" w:sz="0" w:space="0" w:color="auto"/>
      </w:divBdr>
    </w:div>
    <w:div w:id="1400324755">
      <w:bodyDiv w:val="1"/>
      <w:marLeft w:val="0"/>
      <w:marRight w:val="0"/>
      <w:marTop w:val="0"/>
      <w:marBottom w:val="0"/>
      <w:divBdr>
        <w:top w:val="none" w:sz="0" w:space="0" w:color="auto"/>
        <w:left w:val="none" w:sz="0" w:space="0" w:color="auto"/>
        <w:bottom w:val="none" w:sz="0" w:space="0" w:color="auto"/>
        <w:right w:val="none" w:sz="0" w:space="0" w:color="auto"/>
      </w:divBdr>
    </w:div>
    <w:div w:id="1482035433">
      <w:bodyDiv w:val="1"/>
      <w:marLeft w:val="0"/>
      <w:marRight w:val="0"/>
      <w:marTop w:val="0"/>
      <w:marBottom w:val="0"/>
      <w:divBdr>
        <w:top w:val="none" w:sz="0" w:space="0" w:color="auto"/>
        <w:left w:val="none" w:sz="0" w:space="0" w:color="auto"/>
        <w:bottom w:val="none" w:sz="0" w:space="0" w:color="auto"/>
        <w:right w:val="none" w:sz="0" w:space="0" w:color="auto"/>
      </w:divBdr>
    </w:div>
    <w:div w:id="1485269522">
      <w:bodyDiv w:val="1"/>
      <w:marLeft w:val="0"/>
      <w:marRight w:val="0"/>
      <w:marTop w:val="0"/>
      <w:marBottom w:val="0"/>
      <w:divBdr>
        <w:top w:val="none" w:sz="0" w:space="0" w:color="auto"/>
        <w:left w:val="none" w:sz="0" w:space="0" w:color="auto"/>
        <w:bottom w:val="none" w:sz="0" w:space="0" w:color="auto"/>
        <w:right w:val="none" w:sz="0" w:space="0" w:color="auto"/>
      </w:divBdr>
    </w:div>
    <w:div w:id="1543899904">
      <w:bodyDiv w:val="1"/>
      <w:marLeft w:val="0"/>
      <w:marRight w:val="0"/>
      <w:marTop w:val="0"/>
      <w:marBottom w:val="0"/>
      <w:divBdr>
        <w:top w:val="none" w:sz="0" w:space="0" w:color="auto"/>
        <w:left w:val="none" w:sz="0" w:space="0" w:color="auto"/>
        <w:bottom w:val="none" w:sz="0" w:space="0" w:color="auto"/>
        <w:right w:val="none" w:sz="0" w:space="0" w:color="auto"/>
      </w:divBdr>
    </w:div>
    <w:div w:id="1731879928">
      <w:bodyDiv w:val="1"/>
      <w:marLeft w:val="0"/>
      <w:marRight w:val="0"/>
      <w:marTop w:val="0"/>
      <w:marBottom w:val="0"/>
      <w:divBdr>
        <w:top w:val="none" w:sz="0" w:space="0" w:color="auto"/>
        <w:left w:val="none" w:sz="0" w:space="0" w:color="auto"/>
        <w:bottom w:val="none" w:sz="0" w:space="0" w:color="auto"/>
        <w:right w:val="none" w:sz="0" w:space="0" w:color="auto"/>
      </w:divBdr>
    </w:div>
    <w:div w:id="1784962520">
      <w:bodyDiv w:val="1"/>
      <w:marLeft w:val="0"/>
      <w:marRight w:val="0"/>
      <w:marTop w:val="0"/>
      <w:marBottom w:val="0"/>
      <w:divBdr>
        <w:top w:val="none" w:sz="0" w:space="0" w:color="auto"/>
        <w:left w:val="none" w:sz="0" w:space="0" w:color="auto"/>
        <w:bottom w:val="none" w:sz="0" w:space="0" w:color="auto"/>
        <w:right w:val="none" w:sz="0" w:space="0" w:color="auto"/>
      </w:divBdr>
    </w:div>
    <w:div w:id="2024164274">
      <w:bodyDiv w:val="1"/>
      <w:marLeft w:val="0"/>
      <w:marRight w:val="0"/>
      <w:marTop w:val="0"/>
      <w:marBottom w:val="0"/>
      <w:divBdr>
        <w:top w:val="none" w:sz="0" w:space="0" w:color="auto"/>
        <w:left w:val="none" w:sz="0" w:space="0" w:color="auto"/>
        <w:bottom w:val="none" w:sz="0" w:space="0" w:color="auto"/>
        <w:right w:val="none" w:sz="0" w:space="0" w:color="auto"/>
      </w:divBdr>
    </w:div>
    <w:div w:id="21140899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https://www.omg.org/spec/API4KP/20210201/knowledgeAssetTransrepresentation.oas.yaml" TargetMode="External"/><Relationship Id="rId42" Type="http://schemas.openxmlformats.org/officeDocument/2006/relationships/hyperlink" Target="https://www.omg.org/spec/API4KP/api4kp-ops.rdf" TargetMode="External"/><Relationship Id="rId63" Type="http://schemas.openxmlformats.org/officeDocument/2006/relationships/hyperlink" Target="https://www.omg.org/spec/UML/" TargetMode="External"/><Relationship Id="rId84" Type="http://schemas.openxmlformats.org/officeDocument/2006/relationships/image" Target="media/image8.jpeg"/><Relationship Id="rId138" Type="http://schemas.openxmlformats.org/officeDocument/2006/relationships/hyperlink" Target="https://www.omg.org/spec/API4KP/20200801/services/inference/inference.yaml" TargetMode="External"/><Relationship Id="rId159" Type="http://schemas.openxmlformats.org/officeDocument/2006/relationships/hyperlink" Target="https://www.omg.org/spec/API4KP/20210201/taxonomy/KnowledgeRepresentationLanguage/KnowledgeRepresentationLanguage.yaml" TargetMode="External"/><Relationship Id="rId170" Type="http://schemas.openxmlformats.org/officeDocument/2006/relationships/hyperlink" Target="https://www.omg.org/spec/API4KP/20200801/taxonomy/PublicationStatus/PublicationStatus.series.yaml" TargetMode="External"/><Relationship Id="rId191" Type="http://schemas.openxmlformats.org/officeDocument/2006/relationships/hyperlink" Target="https://www.omg.org/spec/API4KP/20210201/taxonomy/DependencyRelType/DependencyType.xsd" TargetMode="External"/><Relationship Id="rId205" Type="http://schemas.openxmlformats.org/officeDocument/2006/relationships/hyperlink" Target="https://www.omg.org/spec/API4KP/20210201/taxonomy/KnowledgeProcessingTechnique/KnowledgeProcessingTechnique.xsd" TargetMode="External"/><Relationship Id="rId226" Type="http://schemas.openxmlformats.org/officeDocument/2006/relationships/hyperlink" Target="https://www.omg.org/spec/API4KP/20200801/taxonomy/SummaryRelType/SummarizationType.series.xsd" TargetMode="External"/><Relationship Id="rId247" Type="http://schemas.openxmlformats.org/officeDocument/2006/relationships/hyperlink" Target="https://www.omg.org/spec/API4KP/20210201/taxonomy/SerializationFormat.skos.rdf" TargetMode="External"/><Relationship Id="rId107" Type="http://schemas.openxmlformats.org/officeDocument/2006/relationships/hyperlink" Target="https://www.omg.org/spec/LCC/Languages/LanguageRepresentation/" TargetMode="External"/><Relationship Id="rId11" Type="http://schemas.openxmlformats.org/officeDocument/2006/relationships/hyperlink" Target="https://www.omg.org/spec/API4KP/1.0/KnowledgeArtifactRepository.html" TargetMode="External"/><Relationship Id="rId32" Type="http://schemas.openxmlformats.org/officeDocument/2006/relationships/hyperlink" Target="https://www.omg.org/spec/API4KP/api4kp.rdf" TargetMode="External"/><Relationship Id="rId53" Type="http://schemas.openxmlformats.org/officeDocument/2006/relationships/hyperlink" Target="https://www.omg.org/spec/DOL/" TargetMode="External"/><Relationship Id="rId74" Type="http://schemas.openxmlformats.org/officeDocument/2006/relationships/hyperlink" Target="mailto:cory-c@modeldriven.com" TargetMode="External"/><Relationship Id="rId128" Type="http://schemas.microsoft.com/office/2007/relationships/hdphoto" Target="media/hdphoto1.wdp"/><Relationship Id="rId149" Type="http://schemas.openxmlformats.org/officeDocument/2006/relationships/hyperlink" Target="https://www.omg.org/spec/API4KP/20210201/taxonomy/KnowledgeArtifactCategory/KnowledgeArtifactCategory.yaml" TargetMode="External"/><Relationship Id="rId5" Type="http://schemas.openxmlformats.org/officeDocument/2006/relationships/webSettings" Target="webSettings.xml"/><Relationship Id="rId95" Type="http://schemas.openxmlformats.org/officeDocument/2006/relationships/image" Target="media/image19.png"/><Relationship Id="rId160" Type="http://schemas.openxmlformats.org/officeDocument/2006/relationships/hyperlink" Target="https://www.omg.org/spec/API4KP/20210201/taxonomy/KnowledgeRepresentationLanguageProfile/KnowledgeRepresentationLanguageProfile.series.yaml" TargetMode="External"/><Relationship Id="rId181" Type="http://schemas.openxmlformats.org/officeDocument/2006/relationships/hyperlink" Target="https://www.omg.org/spec/API4KP/20210201/taxonomy/VariantRelType/VariantType.yaml" TargetMode="External"/><Relationship Id="rId216" Type="http://schemas.openxmlformats.org/officeDocument/2006/relationships/hyperlink" Target="https://www.omg.org/spec/API4KP/20200801/taxonomy/ParsingLevel/ParsingLevel.series.xsd" TargetMode="External"/><Relationship Id="rId237" Type="http://schemas.openxmlformats.org/officeDocument/2006/relationships/hyperlink" Target="https://www.omg.org/spec/API4KP/20210201/taxonomy/KnowledgeProcessingOperation.skos.rdf" TargetMode="External"/><Relationship Id="rId22" Type="http://schemas.openxmlformats.org/officeDocument/2006/relationships/hyperlink" Target="https://www.omg.org/spec/API4KP/20210201/knowledgeBaseConstruction.oas.yaml" TargetMode="External"/><Relationship Id="rId43" Type="http://schemas.openxmlformats.org/officeDocument/2006/relationships/hyperlink" Target="https://www.omg.org/spec/API4KP/20200801/api4kp-rel.rdf" TargetMode="External"/><Relationship Id="rId64" Type="http://schemas.openxmlformats.org/officeDocument/2006/relationships/hyperlink" Target="https://www.unicode.org/versions/Unicode13.0.0/" TargetMode="External"/><Relationship Id="rId118" Type="http://schemas.openxmlformats.org/officeDocument/2006/relationships/image" Target="media/image25.png"/><Relationship Id="rId139" Type="http://schemas.openxmlformats.org/officeDocument/2006/relationships/hyperlink" Target="https://www.omg.org/spec/API4KP/20200801/services/repository/repository.yaml" TargetMode="External"/><Relationship Id="rId85" Type="http://schemas.openxmlformats.org/officeDocument/2006/relationships/image" Target="media/image9.jpeg"/><Relationship Id="rId150" Type="http://schemas.openxmlformats.org/officeDocument/2006/relationships/hyperlink" Target="https://www.omg.org/spec/API4KP/20200801/taxonomy/KnowledgeAssetCategory/KnowledgeAssetCategory.series.yaml" TargetMode="External"/><Relationship Id="rId171" Type="http://schemas.openxmlformats.org/officeDocument/2006/relationships/hyperlink" Target="https://www.omg.org/spec/API4KP/20210201/taxonomy/PublicationStatus/PublicationStatus.yaml" TargetMode="External"/><Relationship Id="rId192" Type="http://schemas.openxmlformats.org/officeDocument/2006/relationships/hyperlink" Target="https://www.omg.org/spec/API4KP/20200801/taxonomy/DerivationRelType/DerivationType.series.xsd" TargetMode="External"/><Relationship Id="rId206" Type="http://schemas.openxmlformats.org/officeDocument/2006/relationships/hyperlink" Target="https://www.omg.org/spec/API4KP/20210201/taxonomy/KnowledgeRepresentationLanguage/KnowledgeRepresentationLanguage.series.xsd" TargetMode="External"/><Relationship Id="rId227" Type="http://schemas.openxmlformats.org/officeDocument/2006/relationships/hyperlink" Target="https://www.omg.org/spec/API4KP/20210201/taxonomy/SummaryRelType/SummarizationType.xsd" TargetMode="External"/><Relationship Id="rId248" Type="http://schemas.openxmlformats.org/officeDocument/2006/relationships/hyperlink" Target="https://www.omg.org/spec/API4KP/20210201/taxonomy/StructuralRelType.skos.rdf" TargetMode="External"/><Relationship Id="rId12" Type="http://schemas.openxmlformats.org/officeDocument/2006/relationships/hyperlink" Target="https://www.omg.org/spec/API4KP/1.0/KnowledgeAssetRepository.html" TargetMode="External"/><Relationship Id="rId33" Type="http://schemas.openxmlformats.org/officeDocument/2006/relationships/hyperlink" Target="https://www.omg.org/spec/API4KP/20200801/api4kp-kao.rdf" TargetMode="External"/><Relationship Id="rId108" Type="http://schemas.openxmlformats.org/officeDocument/2006/relationships/hyperlink" Target="https://www.omg.org/spec/API4KP/api4kp/" TargetMode="External"/><Relationship Id="rId129" Type="http://schemas.openxmlformats.org/officeDocument/2006/relationships/image" Target="media/image32.png"/><Relationship Id="rId54" Type="http://schemas.openxmlformats.org/officeDocument/2006/relationships/hyperlink" Target="https://www.omg.org/spec/LCC/" TargetMode="External"/><Relationship Id="rId75" Type="http://schemas.openxmlformats.org/officeDocument/2006/relationships/hyperlink" Target="mailto:Roy_M_Bell@raytheon.com" TargetMode="External"/><Relationship Id="rId96" Type="http://schemas.openxmlformats.org/officeDocument/2006/relationships/image" Target="media/image20.svg"/><Relationship Id="rId140" Type="http://schemas.openxmlformats.org/officeDocument/2006/relationships/hyperlink" Target="https://www.omg.org/spec/API4KP/20200801/services/transrepresentation/transrepresentation.yaml" TargetMode="External"/><Relationship Id="rId161" Type="http://schemas.openxmlformats.org/officeDocument/2006/relationships/hyperlink" Target="https://www.omg.org/spec/API4KP/20210201/taxonomy/KRProfile/KnowledgeRepresentationLanguageProfile.yaml" TargetMode="External"/><Relationship Id="rId182" Type="http://schemas.openxmlformats.org/officeDocument/2006/relationships/hyperlink" Target="https://www.omg.org/spec/API4KP/20210201/api4kp.xsd" TargetMode="External"/><Relationship Id="rId217" Type="http://schemas.openxmlformats.org/officeDocument/2006/relationships/hyperlink" Target="https://www.omg.org/spec/API4KP/20210201/taxonomy/ParsingLevel/ParsingLevel.xsd" TargetMode="External"/><Relationship Id="rId6" Type="http://schemas.openxmlformats.org/officeDocument/2006/relationships/footnotes" Target="footnotes.xml"/><Relationship Id="rId238" Type="http://schemas.openxmlformats.org/officeDocument/2006/relationships/hyperlink" Target="https://www.omg.org/spec/API4KP/20210201/taxonomy/KnowledgeProcessingTechnique/KnowledgeProcessingTechnique.skos.rdf" TargetMode="External"/><Relationship Id="rId23" Type="http://schemas.openxmlformats.org/officeDocument/2006/relationships/hyperlink" Target="https://www.omg.org/spec/API4KP/20200801/api.inference.idl" TargetMode="External"/><Relationship Id="rId119" Type="http://schemas.openxmlformats.org/officeDocument/2006/relationships/image" Target="media/image26.png"/><Relationship Id="rId44" Type="http://schemas.openxmlformats.org/officeDocument/2006/relationships/hyperlink" Target="https://www.omg.org/spec/API4KP/api4kp-rel.rdf" TargetMode="External"/><Relationship Id="rId65" Type="http://schemas.openxmlformats.org/officeDocument/2006/relationships/hyperlink" Target="http://www.ietf.org/rfc/rfc3629.txt" TargetMode="External"/><Relationship Id="rId86" Type="http://schemas.openxmlformats.org/officeDocument/2006/relationships/image" Target="media/image10.jpg"/><Relationship Id="rId130" Type="http://schemas.microsoft.com/office/2007/relationships/hdphoto" Target="media/hdphoto2.wdp"/><Relationship Id="rId151" Type="http://schemas.openxmlformats.org/officeDocument/2006/relationships/hyperlink" Target="https://www.omg.org/spec/API4KP/20210201/taxonomy/KnowledgeAssetCategory/KnowledgeAssetCategory.yaml" TargetMode="External"/><Relationship Id="rId172" Type="http://schemas.openxmlformats.org/officeDocument/2006/relationships/hyperlink" Target="https://www.omg.org/spec/API4KP/20200801/taxonomy/RelatedVersionType/RelatedVersionType.series.yaml" TargetMode="External"/><Relationship Id="rId193" Type="http://schemas.openxmlformats.org/officeDocument/2006/relationships/hyperlink" Target="https://www.omg.org/spec/API4KP/20210201/taxonomy/DerivationRelType/DerivationType.xsd" TargetMode="External"/><Relationship Id="rId207" Type="http://schemas.openxmlformats.org/officeDocument/2006/relationships/hyperlink" Target="https://www.omg.org/spec/API4KP/20210201/taxonomy/KnowledgeRepresentationLanguage/KnowledgeRepresentationLanguage.xsd" TargetMode="External"/><Relationship Id="rId228" Type="http://schemas.openxmlformats.org/officeDocument/2006/relationships/hyperlink" Target="https://www.omg.org/spec/API4KP/20200801/taxonomy/VariantRelType/VariantType.series.xsd" TargetMode="External"/><Relationship Id="rId249" Type="http://schemas.openxmlformats.org/officeDocument/2006/relationships/hyperlink" Target="https://www.omg.org/spec/API4KP/20210201/taxonomy/SummaryRelType.skos.rdf" TargetMode="External"/><Relationship Id="rId13" Type="http://schemas.openxmlformats.org/officeDocument/2006/relationships/hyperlink" Target="https://www.omg.org/spec/API4KP/1.0/KnowledgeAssetTransrepresentation.html" TargetMode="External"/><Relationship Id="rId109" Type="http://schemas.openxmlformats.org/officeDocument/2006/relationships/hyperlink" Target="https://www.omg.org/spec/API4KP/api4kp-kao/" TargetMode="External"/><Relationship Id="rId34" Type="http://schemas.openxmlformats.org/officeDocument/2006/relationships/hyperlink" Target="https://www.omg.org/spec/API4KP/api4kp-kao.rdf" TargetMode="External"/><Relationship Id="rId55" Type="http://schemas.openxmlformats.org/officeDocument/2006/relationships/hyperlink" Target="https://www.omg.org/spec/MOF/2.5.1/" TargetMode="External"/><Relationship Id="rId76" Type="http://schemas.openxmlformats.org/officeDocument/2006/relationships/image" Target="media/image2.png"/><Relationship Id="rId97" Type="http://schemas.openxmlformats.org/officeDocument/2006/relationships/image" Target="media/image21.png"/><Relationship Id="rId120" Type="http://schemas.openxmlformats.org/officeDocument/2006/relationships/image" Target="media/image27.png"/><Relationship Id="rId141" Type="http://schemas.openxmlformats.org/officeDocument/2006/relationships/hyperlink" Target="https://www.omg.org/spec/API4KP/20200801/services/services.yaml" TargetMode="External"/><Relationship Id="rId7" Type="http://schemas.openxmlformats.org/officeDocument/2006/relationships/endnotes" Target="endnotes.xml"/><Relationship Id="rId162" Type="http://schemas.openxmlformats.org/officeDocument/2006/relationships/hyperlink" Target="https://www.omg.org/spec/API4KP/20210201/taxonomy/KnowledgeRepresentationLanguageRole/KnowledgeRepresentationLanguageRole.series.yaml" TargetMode="External"/><Relationship Id="rId183" Type="http://schemas.openxmlformats.org/officeDocument/2006/relationships/hyperlink" Target="https://www.omg.org/spec/API4KP/20200801/datatypes/datatypes.xsd" TargetMode="External"/><Relationship Id="rId218" Type="http://schemas.openxmlformats.org/officeDocument/2006/relationships/hyperlink" Target="https://www.omg.org/spec/API4KP/20200801/taxonomy/PublicationStatus/PublicationStatus.series.xsd" TargetMode="External"/><Relationship Id="rId239" Type="http://schemas.openxmlformats.org/officeDocument/2006/relationships/hyperlink" Target="https://www.omg.org/spec/API4KP/20210201/taxonomy/KnowledgeRepresentationLanguage.skos.rdf" TargetMode="External"/><Relationship Id="rId250" Type="http://schemas.openxmlformats.org/officeDocument/2006/relationships/hyperlink" Target="https://www.omg.org/spec/API4KP/20210201/taxonomy/VariantRelType.skos.rdf" TargetMode="External"/><Relationship Id="rId24" Type="http://schemas.openxmlformats.org/officeDocument/2006/relationships/hyperlink" Target="https://www.omg.org/spec/API4KP/20200801/api.knowledgebase.idl" TargetMode="External"/><Relationship Id="rId45" Type="http://schemas.openxmlformats.org/officeDocument/2006/relationships/hyperlink" Target="https://www.omg.org/spec/API4KP/20200801/api4kp-series.rdf" TargetMode="External"/><Relationship Id="rId66" Type="http://schemas.openxmlformats.org/officeDocument/2006/relationships/hyperlink" Target="https://www.w3.org/TR/xmlschema-2/" TargetMode="External"/><Relationship Id="rId87" Type="http://schemas.openxmlformats.org/officeDocument/2006/relationships/image" Target="media/image11.png"/><Relationship Id="rId110" Type="http://schemas.openxmlformats.org/officeDocument/2006/relationships/hyperlink" Target="https://www.omg.org/spec/API4KP/api4kp-kp/" TargetMode="External"/><Relationship Id="rId131" Type="http://schemas.openxmlformats.org/officeDocument/2006/relationships/hyperlink" Target="http://www.corporate-semantic-web.de/ontomaven.html" TargetMode="External"/><Relationship Id="rId152" Type="http://schemas.openxmlformats.org/officeDocument/2006/relationships/hyperlink" Target="https://www.omg.org/spec/API4KP/20200801/taxonomy/KnowledgeAssetType/KnowledgeAssetType.series.yaml" TargetMode="External"/><Relationship Id="rId173" Type="http://schemas.openxmlformats.org/officeDocument/2006/relationships/hyperlink" Target="https://www.omg.org/spec/API4KP/20210201/taxonomy/RelatedVersionType/RelatedVersionType.yaml" TargetMode="External"/><Relationship Id="rId194" Type="http://schemas.openxmlformats.org/officeDocument/2006/relationships/hyperlink" Target="https://www.omg.org/spec/API4KP/20190201/taxonomy/ISO639-2-LanguageCode/Language.series.xsd" TargetMode="External"/><Relationship Id="rId208" Type="http://schemas.openxmlformats.org/officeDocument/2006/relationships/hyperlink" Target="https://www.omg.org/spec/API4KP/20210201/taxonomy/KnowledgeRepresentationLanguageProfile/KnowledgeRepresentationLanguageProfile.series.xsd" TargetMode="External"/><Relationship Id="rId229" Type="http://schemas.openxmlformats.org/officeDocument/2006/relationships/hyperlink" Target="https://www.omg.org/spec/API4KP/20210201/taxonomy/VariantRelType/VariantType.xsd" TargetMode="External"/><Relationship Id="rId240" Type="http://schemas.openxmlformats.org/officeDocument/2006/relationships/hyperlink" Target="https://www.omg.org/spec/API4KP/20210201/taxonomy/KnowledgeRepresentationLanguageProfile.skos.rdf" TargetMode="External"/><Relationship Id="rId14" Type="http://schemas.openxmlformats.org/officeDocument/2006/relationships/hyperlink" Target="https://www.omg.org/spec/API4KP/1.0/KnowledgeBaseConstruction.html" TargetMode="External"/><Relationship Id="rId35" Type="http://schemas.openxmlformats.org/officeDocument/2006/relationships/hyperlink" Target="https://www.omg.org/spec/API4KP/20200801/api4kp-kp.rdf" TargetMode="External"/><Relationship Id="rId56" Type="http://schemas.openxmlformats.org/officeDocument/2006/relationships/hyperlink" Target="https://www.omg.org/spec/XMI/" TargetMode="External"/><Relationship Id="rId77" Type="http://schemas.openxmlformats.org/officeDocument/2006/relationships/image" Target="media/image3.svg"/><Relationship Id="rId100" Type="http://schemas.openxmlformats.org/officeDocument/2006/relationships/hyperlink" Target="http://www.w3.org/2000/01/rdf-schema" TargetMode="External"/><Relationship Id="rId8" Type="http://schemas.openxmlformats.org/officeDocument/2006/relationships/image" Target="media/image1.emf"/><Relationship Id="rId98" Type="http://schemas.openxmlformats.org/officeDocument/2006/relationships/image" Target="media/image22.svg"/><Relationship Id="rId121" Type="http://schemas.openxmlformats.org/officeDocument/2006/relationships/image" Target="media/image28.png"/><Relationship Id="rId142" Type="http://schemas.openxmlformats.org/officeDocument/2006/relationships/hyperlink" Target="https://www.omg.org/spec/API4KP/20200801/surrogate/surrogate.yaml" TargetMode="External"/><Relationship Id="rId163" Type="http://schemas.openxmlformats.org/officeDocument/2006/relationships/hyperlink" Target="https://www.omg.org/spec/API4KP/20210201/taxonomy/KnowledgeRepresentationLanguageRole/KnowledgeRepresentationLanguageRole.yaml" TargetMode="External"/><Relationship Id="rId184" Type="http://schemas.openxmlformats.org/officeDocument/2006/relationships/hyperlink" Target="https://www.omg.org/spec/API4KP/20200801/id/id.xsd" TargetMode="External"/><Relationship Id="rId219" Type="http://schemas.openxmlformats.org/officeDocument/2006/relationships/hyperlink" Target="https://www.omg.org/spec/API4KP/20210201/taxonomy/ParsingLevel/PublicationStatus.xsd" TargetMode="External"/><Relationship Id="rId230" Type="http://schemas.openxmlformats.org/officeDocument/2006/relationships/hyperlink" Target="https://www.omg.org/spec/API4KP/20210201/taxonomy/DependencyRelType.skos.rdf" TargetMode="External"/><Relationship Id="rId251" Type="http://schemas.openxmlformats.org/officeDocument/2006/relationships/fontTable" Target="fontTable.xml"/><Relationship Id="rId25" Type="http://schemas.openxmlformats.org/officeDocument/2006/relationships/hyperlink" Target="https://www.omg.org/spec/API4KP/20200801/api.repository.artifact.idl" TargetMode="External"/><Relationship Id="rId46" Type="http://schemas.openxmlformats.org/officeDocument/2006/relationships/hyperlink" Target="https://www.omg.org/spec/API4KP/api4kp-series.rdf" TargetMode="External"/><Relationship Id="rId67" Type="http://schemas.openxmlformats.org/officeDocument/2006/relationships/hyperlink" Target="mailto:mbennett@edmcouncil.org" TargetMode="External"/><Relationship Id="rId88" Type="http://schemas.openxmlformats.org/officeDocument/2006/relationships/image" Target="media/image12.png"/><Relationship Id="rId111" Type="http://schemas.openxmlformats.org/officeDocument/2006/relationships/hyperlink" Target="https://www.omg.org/spec/API4KP/api4kp-krr/" TargetMode="External"/><Relationship Id="rId132" Type="http://schemas.openxmlformats.org/officeDocument/2006/relationships/hyperlink" Target="http://www.corporate-semantic-web.de/ontomaven.html" TargetMode="External"/><Relationship Id="rId153" Type="http://schemas.openxmlformats.org/officeDocument/2006/relationships/hyperlink" Target="https://www.omg.org/spec/API4KP/20210201/taxonomy/KnowledgeAssetType/KnowledgeAssetType.yaml" TargetMode="External"/><Relationship Id="rId174" Type="http://schemas.openxmlformats.org/officeDocument/2006/relationships/hyperlink" Target="https://www.omg.org/spec/API4KP/20210201/taxonomy/SerializationFormat/SerializationFormat.series.yaml" TargetMode="External"/><Relationship Id="rId195" Type="http://schemas.openxmlformats.org/officeDocument/2006/relationships/hyperlink" Target="https://www.omg.org/spec/API4KP/20190201/taxonomy/ISO639-2-LanguageCode/Language.xsd" TargetMode="External"/><Relationship Id="rId209" Type="http://schemas.openxmlformats.org/officeDocument/2006/relationships/hyperlink" Target="https://www.omg.org/spec/API4KP/20210201/taxonomy/KnowledgeRepresentationLanguageProfile/KnowledgeRepresentationLanguageProfile.xsd" TargetMode="External"/><Relationship Id="rId220" Type="http://schemas.openxmlformats.org/officeDocument/2006/relationships/hyperlink" Target="https://www.omg.org/spec/API4KP/20200801/taxonomy/RelatedVersionType/RelatedVersionType.series.xsd" TargetMode="External"/><Relationship Id="rId241" Type="http://schemas.openxmlformats.org/officeDocument/2006/relationships/hyperlink" Target="https://www.omg.org/spec/API4KP/20210201/taxonomy/KnowledgeRepresentationLanguageRole.skos.rdf" TargetMode="External"/><Relationship Id="rId15" Type="http://schemas.openxmlformats.org/officeDocument/2006/relationships/hyperlink" Target="https://www.omg.org/spec/API4KP/1.0/KnowledgeReasoning.html" TargetMode="External"/><Relationship Id="rId36" Type="http://schemas.openxmlformats.org/officeDocument/2006/relationships/hyperlink" Target="https://www.omg.org/spec/API4KP/api4kp-kp.rdf" TargetMode="External"/><Relationship Id="rId57" Type="http://schemas.openxmlformats.org/officeDocument/2006/relationships/hyperlink" Target="http://www.omg.org/techprocess/ab/SpecificationMetadata.rdf" TargetMode="External"/><Relationship Id="rId78" Type="http://schemas.openxmlformats.org/officeDocument/2006/relationships/image" Target="media/image4.emf"/><Relationship Id="rId99" Type="http://schemas.openxmlformats.org/officeDocument/2006/relationships/hyperlink" Target="http://www.w3.org/1999/02/22-rdf-syntax-ns" TargetMode="External"/><Relationship Id="rId101" Type="http://schemas.openxmlformats.org/officeDocument/2006/relationships/hyperlink" Target="http://www.w3.org/2002/07/owl" TargetMode="External"/><Relationship Id="rId122" Type="http://schemas.openxmlformats.org/officeDocument/2006/relationships/hyperlink" Target="http://mementoweb.org/guide/howto" TargetMode="External"/><Relationship Id="rId143" Type="http://schemas.openxmlformats.org/officeDocument/2006/relationships/hyperlink" Target="https://www.omg.org/spec/API4KP/20200801/taxonomy/DependencyRelType/DependencyType.series.yaml" TargetMode="External"/><Relationship Id="rId164" Type="http://schemas.openxmlformats.org/officeDocument/2006/relationships/hyperlink" Target="https://www.omg.org/spec/API4KP/20210201/taxonomy/KnowledgeRepresentationLanguageSerialization/KnowledgeRepresentationLanguageSerialization.series.yaml" TargetMode="External"/><Relationship Id="rId185" Type="http://schemas.openxmlformats.org/officeDocument/2006/relationships/hyperlink" Target="https://www.omg.org/spec/API4KP/20200801/services/inference/inference.xsd" TargetMode="External"/><Relationship Id="rId9" Type="http://schemas.openxmlformats.org/officeDocument/2006/relationships/oleObject" Target="embeddings/oleObject1.bin"/><Relationship Id="rId210" Type="http://schemas.openxmlformats.org/officeDocument/2006/relationships/hyperlink" Target="https://www.omg.org/spec/API4KP/20210201/taxonomy/KnowledgeRepresentationLanguageRole/KnowledgeRepresentationLanguageRole.series.xsd" TargetMode="External"/><Relationship Id="rId26" Type="http://schemas.openxmlformats.org/officeDocument/2006/relationships/hyperlink" Target="https://www.omg.org/spec/API4KP/20200801/api.repository.asset.idl" TargetMode="External"/><Relationship Id="rId231" Type="http://schemas.openxmlformats.org/officeDocument/2006/relationships/hyperlink" Target="https://www.omg.org/spec/API4KP/20210201/taxonomy/DerivationRelType.skos.rdf" TargetMode="External"/><Relationship Id="rId252" Type="http://schemas.microsoft.com/office/2011/relationships/people" Target="people.xml"/><Relationship Id="rId47" Type="http://schemas.openxmlformats.org/officeDocument/2006/relationships/footer" Target="footer1.xml"/><Relationship Id="rId68" Type="http://schemas.openxmlformats.org/officeDocument/2006/relationships/hyperlink" Target="mailto:manfred@88solutions.com" TargetMode="External"/><Relationship Id="rId89" Type="http://schemas.openxmlformats.org/officeDocument/2006/relationships/image" Target="media/image13.png"/><Relationship Id="rId112" Type="http://schemas.openxmlformats.org/officeDocument/2006/relationships/hyperlink" Target="https://www.omg.org/spec/API4KP/api4kp-lang/" TargetMode="External"/><Relationship Id="rId133" Type="http://schemas.openxmlformats.org/officeDocument/2006/relationships/hyperlink" Target="http://en.wikipedia.org/wiki/%C3%98MQ" TargetMode="External"/><Relationship Id="rId154" Type="http://schemas.openxmlformats.org/officeDocument/2006/relationships/hyperlink" Target="https://www.omg.org/spec/API4KP/20210201/taxonomy/KnowledgeProcessingOperations/KnowledgeProcessingOperation.series.yaml" TargetMode="External"/><Relationship Id="rId175" Type="http://schemas.openxmlformats.org/officeDocument/2006/relationships/hyperlink" Target="https://www.omg.org/spec/API4KP/20210201/taxonomy/SerializationFormat/SerializationFormat.yaml" TargetMode="External"/><Relationship Id="rId196" Type="http://schemas.openxmlformats.org/officeDocument/2006/relationships/hyperlink" Target="https://www.omg.org/spec/API4KP/20210201/taxonomy/KnowledgeArtifactCategory/KnowledgeArtifactCategory.series.xsd" TargetMode="External"/><Relationship Id="rId200" Type="http://schemas.openxmlformats.org/officeDocument/2006/relationships/hyperlink" Target="https://www.omg.org/spec/API4KP/20200801/taxonomy/KnowledgeAssetType/KnowledgeAssetType.series.xsd" TargetMode="External"/><Relationship Id="rId16" Type="http://schemas.openxmlformats.org/officeDocument/2006/relationships/hyperlink" Target="https://www.omg.org/spec/API4KP/20200801/api4kp.xmi" TargetMode="External"/><Relationship Id="rId221" Type="http://schemas.openxmlformats.org/officeDocument/2006/relationships/hyperlink" Target="https://www.omg.org/spec/API4KP/20210201/taxonomy/RelatedVersionType/RelatedVersionType.xsd" TargetMode="External"/><Relationship Id="rId242" Type="http://schemas.openxmlformats.org/officeDocument/2006/relationships/hyperlink" Target="https://www.omg.org/spec/API4KP/20210201/taxonomy/KnowledgeRepresentationLanguageSerialization.skos.rdf" TargetMode="External"/><Relationship Id="rId37" Type="http://schemas.openxmlformats.org/officeDocument/2006/relationships/hyperlink" Target="https://www.omg.org/spec/API4KP/20200801/api4kp-krr.rdf" TargetMode="External"/><Relationship Id="rId58" Type="http://schemas.openxmlformats.org/officeDocument/2006/relationships/hyperlink" Target="https://swagger.io/specification/v2/" TargetMode="External"/><Relationship Id="rId79" Type="http://schemas.openxmlformats.org/officeDocument/2006/relationships/package" Target="embeddings/Microsoft_PowerPoint_Presentation.pptx"/><Relationship Id="rId102" Type="http://schemas.openxmlformats.org/officeDocument/2006/relationships/hyperlink" Target="http://www.w3.org/2001/XMLSchema" TargetMode="External"/><Relationship Id="rId123" Type="http://schemas.openxmlformats.org/officeDocument/2006/relationships/hyperlink" Target="http://semver.org/" TargetMode="External"/><Relationship Id="rId144" Type="http://schemas.openxmlformats.org/officeDocument/2006/relationships/hyperlink" Target="https://www.omg.org/spec/API4KP/20210201/taxonomy/DependencyRelType/DependencyType.yaml" TargetMode="External"/><Relationship Id="rId90" Type="http://schemas.openxmlformats.org/officeDocument/2006/relationships/image" Target="media/image14.svg"/><Relationship Id="rId165" Type="http://schemas.openxmlformats.org/officeDocument/2006/relationships/hyperlink" Target="https://www.omg.org/spec/API4KP/20210201/taxonomy/KnowledgeRepresentationLanguageSerialization/KnowledgeRepresentationLanguageSerialization.yaml" TargetMode="External"/><Relationship Id="rId186" Type="http://schemas.openxmlformats.org/officeDocument/2006/relationships/hyperlink" Target="https://www.omg.org/spec/API4KP/20200801/services/repository/repository.xsd" TargetMode="External"/><Relationship Id="rId211" Type="http://schemas.openxmlformats.org/officeDocument/2006/relationships/hyperlink" Target="https://www.omg.org/spec/API4KP/20210201/taxonomy/KnowledgeRepresentationLanguageRole/KnowledgeRepresentationLanguageRole.xsd" TargetMode="External"/><Relationship Id="rId232" Type="http://schemas.openxmlformats.org/officeDocument/2006/relationships/hyperlink" Target="https://www.omg.org/spec/API4KP/20210201/taxonomy/ISO639-2-LanguageCode.skos.rdf" TargetMode="External"/><Relationship Id="rId253" Type="http://schemas.openxmlformats.org/officeDocument/2006/relationships/theme" Target="theme/theme1.xml"/><Relationship Id="rId27" Type="http://schemas.openxmlformats.org/officeDocument/2006/relationships/hyperlink" Target="https://www.omg.org/spec/API4KP/20200801/api.transrepresentation.idl" TargetMode="External"/><Relationship Id="rId48" Type="http://schemas.openxmlformats.org/officeDocument/2006/relationships/footer" Target="footer2.xml"/><Relationship Id="rId69" Type="http://schemas.openxmlformats.org/officeDocument/2006/relationships/hyperlink" Target="mailto:pete.rivett@federatedknowledge.com" TargetMode="External"/><Relationship Id="rId113" Type="http://schemas.openxmlformats.org/officeDocument/2006/relationships/hyperlink" Target="https://www.omg.org/spec/API4KP/api4kp-ops/" TargetMode="External"/><Relationship Id="rId134" Type="http://schemas.openxmlformats.org/officeDocument/2006/relationships/image" Target="media/image33.png"/><Relationship Id="rId80" Type="http://schemas.openxmlformats.org/officeDocument/2006/relationships/image" Target="media/image5.jpeg"/><Relationship Id="rId155" Type="http://schemas.openxmlformats.org/officeDocument/2006/relationships/hyperlink" Target="https://www.omg.org/spec/API4KP/20210201/taxonomy/KnowledgeProcessingOperations/KnowledgeProcessingOperation.yaml" TargetMode="External"/><Relationship Id="rId176" Type="http://schemas.openxmlformats.org/officeDocument/2006/relationships/hyperlink" Target="https://www.omg.org/spec/API4KP/20200801/taxonomy/StructuralRelType/StructuralPartType.series.yaml" TargetMode="External"/><Relationship Id="rId197" Type="http://schemas.openxmlformats.org/officeDocument/2006/relationships/hyperlink" Target="https://www.omg.org/spec/API4KP/20200801/taxonomy/KnowledgeArtifactCategory/KnowledgeArtifactCategory.xsd" TargetMode="External"/><Relationship Id="rId201" Type="http://schemas.openxmlformats.org/officeDocument/2006/relationships/hyperlink" Target="https://www.omg.org/spec/API4KP/20210201/taxonomy/KnowledgeAssetType/KnowledgeAssetType.xsd" TargetMode="External"/><Relationship Id="rId222" Type="http://schemas.openxmlformats.org/officeDocument/2006/relationships/hyperlink" Target="https://www.omg.org/spec/API4KP/20210201/taxonomy/SerializationFormat/SerializationFormat.series.xsd" TargetMode="External"/><Relationship Id="rId243" Type="http://schemas.openxmlformats.org/officeDocument/2006/relationships/hyperlink" Target="https://www.omg.org/spec/API4KP/20210201/taxonomy/Lexicon.skos.rdf" TargetMode="External"/><Relationship Id="rId17" Type="http://schemas.openxmlformats.org/officeDocument/2006/relationships/hyperlink" Target="https://www.omg.org/spec/API4KP/20200801/api4kp_uml_profiles.xmi" TargetMode="External"/><Relationship Id="rId38" Type="http://schemas.openxmlformats.org/officeDocument/2006/relationships/hyperlink" Target="https://www.omg.org/spec/API4KP/api4kp-krr.rdf" TargetMode="External"/><Relationship Id="rId59" Type="http://schemas.openxmlformats.org/officeDocument/2006/relationships/hyperlink" Target="https://www.w3.org/TR/owl2-quick-reference/" TargetMode="External"/><Relationship Id="rId103" Type="http://schemas.openxmlformats.org/officeDocument/2006/relationships/hyperlink" Target="http://purl.org/dc/terms/" TargetMode="External"/><Relationship Id="rId124" Type="http://schemas.openxmlformats.org/officeDocument/2006/relationships/image" Target="media/image29.png"/><Relationship Id="rId70" Type="http://schemas.openxmlformats.org/officeDocument/2006/relationships/hyperlink" Target="mailto:adrian.paschke@fokus.fraunhofer.de" TargetMode="External"/><Relationship Id="rId91" Type="http://schemas.openxmlformats.org/officeDocument/2006/relationships/image" Target="media/image15.png"/><Relationship Id="rId145" Type="http://schemas.openxmlformats.org/officeDocument/2006/relationships/hyperlink" Target="https://www.omg.org/spec/API4KP/20200801/taxonomy/DerivationRelType/DerivationType.series.yaml" TargetMode="External"/><Relationship Id="rId166" Type="http://schemas.openxmlformats.org/officeDocument/2006/relationships/hyperlink" Target="https://www.omg.org/spec/API4KP/20200801/taxonomy/Lexicon/Lexicon.series.yaml" TargetMode="External"/><Relationship Id="rId187" Type="http://schemas.openxmlformats.org/officeDocument/2006/relationships/hyperlink" Target="https://www.omg.org/spec/API4KP/20200801/services/transrepresentation/transrepresentation.xsd" TargetMode="External"/><Relationship Id="rId1" Type="http://schemas.openxmlformats.org/officeDocument/2006/relationships/customXml" Target="../customXml/item1.xml"/><Relationship Id="rId212" Type="http://schemas.openxmlformats.org/officeDocument/2006/relationships/hyperlink" Target="https://www.omg.org/spec/API4KP/20210201/taxonomy/KnowledgeRepresentationLanguageSerialization/KnowledgeRepresentationLanguageSerialization.series.xsd" TargetMode="External"/><Relationship Id="rId233" Type="http://schemas.openxmlformats.org/officeDocument/2006/relationships/hyperlink" Target="https://www.omg.org/spec/API4KP/20210201/taxonomy/KnowledgeArtifactCategory.skos.rdf" TargetMode="External"/><Relationship Id="rId28" Type="http://schemas.openxmlformats.org/officeDocument/2006/relationships/hyperlink" Target="https://www.omg.org/spec/API4KP/20200801/datatypes.idl" TargetMode="External"/><Relationship Id="rId49" Type="http://schemas.openxmlformats.org/officeDocument/2006/relationships/hyperlink" Target="http://www.omg.org/legal/tm_list.htm" TargetMode="External"/><Relationship Id="rId114" Type="http://schemas.openxmlformats.org/officeDocument/2006/relationships/hyperlink" Target="https://www.omg.org/spec/API4KP/api4kp-rel/" TargetMode="External"/><Relationship Id="rId60" Type="http://schemas.openxmlformats.org/officeDocument/2006/relationships/hyperlink" Target="https://www.w3.org/TR/rdf11-concepts/" TargetMode="External"/><Relationship Id="rId81" Type="http://schemas.openxmlformats.org/officeDocument/2006/relationships/hyperlink" Target="https://tools.ietf.org/html/rfc4122" TargetMode="External"/><Relationship Id="rId135" Type="http://schemas.openxmlformats.org/officeDocument/2006/relationships/hyperlink" Target="https://www.omg.org/spec/API4KP/20210201/api4kp.yaml" TargetMode="External"/><Relationship Id="rId156" Type="http://schemas.openxmlformats.org/officeDocument/2006/relationships/hyperlink" Target="https://www.omg.org/spec/API4KP/20200801/taxonomy/KnowledgeProcessingTechnique/KnowledgeProcessingTechnique.series.yaml" TargetMode="External"/><Relationship Id="rId177" Type="http://schemas.openxmlformats.org/officeDocument/2006/relationships/hyperlink" Target="https://www.omg.org/spec/API4KP/20210201/taxonomy/StructuralRelType/StructuralPartType.yaml" TargetMode="External"/><Relationship Id="rId198" Type="http://schemas.openxmlformats.org/officeDocument/2006/relationships/hyperlink" Target="https://www.omg.org/spec/API4KP/20210201/taxonomy/KnowledgeAssetCategory/KnowledgeAssetCategory.series.xsd" TargetMode="External"/><Relationship Id="rId202" Type="http://schemas.openxmlformats.org/officeDocument/2006/relationships/hyperlink" Target="https://www.omg.org/spec/API4KP/20210201/taxonomy/KnowledgeProcessingOperations/KnowledgeProcessingOperation.series.xsd" TargetMode="External"/><Relationship Id="rId223" Type="http://schemas.openxmlformats.org/officeDocument/2006/relationships/hyperlink" Target="https://www.omg.org/spec/API4KP/20210201/taxonomy/SerializationFormat/SerializationFormat.xsd" TargetMode="External"/><Relationship Id="rId244" Type="http://schemas.openxmlformats.org/officeDocument/2006/relationships/hyperlink" Target="https://www.omg.org/spec/API4KP/20210201/taxonomy/ParsingLevel.skos.rdf" TargetMode="External"/><Relationship Id="rId18" Type="http://schemas.openxmlformats.org/officeDocument/2006/relationships/hyperlink" Target="https://www.omg.org/spec/API4KP/20200801/vocabs.xmi" TargetMode="External"/><Relationship Id="rId39" Type="http://schemas.openxmlformats.org/officeDocument/2006/relationships/hyperlink" Target="https://www.omg.org/spec/API4KP/20200801/api4kp-lang.rdf" TargetMode="External"/><Relationship Id="rId50" Type="http://schemas.openxmlformats.org/officeDocument/2006/relationships/hyperlink" Target="mailto:mbennett@edmcouncil.org" TargetMode="External"/><Relationship Id="rId104" Type="http://schemas.openxmlformats.org/officeDocument/2006/relationships/hyperlink" Target="http://www.w3.org/2004/02/skos/core" TargetMode="External"/><Relationship Id="rId125" Type="http://schemas.openxmlformats.org/officeDocument/2006/relationships/hyperlink" Target="http://en.wikipedia.org/wiki/Italian_Criminal_Procedure" TargetMode="External"/><Relationship Id="rId146" Type="http://schemas.openxmlformats.org/officeDocument/2006/relationships/hyperlink" Target="https://www.omg.org/spec/API4KP/20210201/taxonomy/DerivationRelType/DerivationType.yaml" TargetMode="External"/><Relationship Id="rId167" Type="http://schemas.openxmlformats.org/officeDocument/2006/relationships/hyperlink" Target="https://www.omg.org/spec/API4KP/20210201/taxonomy/Lexicon/Lexicon.yaml" TargetMode="External"/><Relationship Id="rId188" Type="http://schemas.openxmlformats.org/officeDocument/2006/relationships/hyperlink" Target="https://www.omg.org/spec/API4KP/20200801/services.xsd" TargetMode="External"/><Relationship Id="rId71" Type="http://schemas.openxmlformats.org/officeDocument/2006/relationships/hyperlink" Target="mailto:ralph.schafermeier@gmail.com" TargetMode="External"/><Relationship Id="rId92" Type="http://schemas.openxmlformats.org/officeDocument/2006/relationships/image" Target="media/image16.svg"/><Relationship Id="rId213" Type="http://schemas.openxmlformats.org/officeDocument/2006/relationships/hyperlink" Target="https://www.omg.org/spec/API4KP/20210201/taxonomy/KnowledgeRepresentationSerialization/KnowledgeRepresentationLanguageSerialization.xsd" TargetMode="External"/><Relationship Id="rId234" Type="http://schemas.openxmlformats.org/officeDocument/2006/relationships/hyperlink" Target="https://www.omg.org/spec/API4KP/20210201/taxonomy/KnowledgeAssetCategory.skos.rdf" TargetMode="External"/><Relationship Id="rId2" Type="http://schemas.openxmlformats.org/officeDocument/2006/relationships/numbering" Target="numbering.xml"/><Relationship Id="rId29" Type="http://schemas.openxmlformats.org/officeDocument/2006/relationships/hyperlink" Target="https://www.omg.org/spec/API4KP/20200801/id.idl" TargetMode="External"/><Relationship Id="rId40" Type="http://schemas.openxmlformats.org/officeDocument/2006/relationships/hyperlink" Target="https://www.omg.org/spec/API4KP/api4kp-lang.rdf" TargetMode="External"/><Relationship Id="rId115" Type="http://schemas.openxmlformats.org/officeDocument/2006/relationships/hyperlink" Target="https://www.omg.org/spec/API4KP/api4kp-series/" TargetMode="External"/><Relationship Id="rId136" Type="http://schemas.openxmlformats.org/officeDocument/2006/relationships/hyperlink" Target="https://www.omg.org/spec/API4KP/20200801/datatypes/datatypes.yaml" TargetMode="External"/><Relationship Id="rId157" Type="http://schemas.openxmlformats.org/officeDocument/2006/relationships/hyperlink" Target="https://www.omg.org/spec/API4KP/20210201/taxonomy/KnowledgeProcessingTechnique/KnowledgeProcessingTechnique.yaml" TargetMode="External"/><Relationship Id="rId178" Type="http://schemas.openxmlformats.org/officeDocument/2006/relationships/hyperlink" Target="https://www.omg.org/spec/API4KP/20200801/taxonomy/SummaryRelType/SummarizationType.series.yaml" TargetMode="External"/><Relationship Id="rId61" Type="http://schemas.openxmlformats.org/officeDocument/2006/relationships/hyperlink" Target="https://www.w3.org/TR/rdf-schema/" TargetMode="External"/><Relationship Id="rId82" Type="http://schemas.openxmlformats.org/officeDocument/2006/relationships/image" Target="media/image6.jpeg"/><Relationship Id="rId199" Type="http://schemas.openxmlformats.org/officeDocument/2006/relationships/hyperlink" Target="https://www.omg.org/spec/API4KP/20210201/taxonomy/KnowledgeAssetCategory/KnowledgeAssetCategory.xsd" TargetMode="External"/><Relationship Id="rId203" Type="http://schemas.openxmlformats.org/officeDocument/2006/relationships/hyperlink" Target="https://www.omg.org/spec/API4KP/20210201/taxonomy/KnowledgeProcessingOperations/KnowledgeProcessingOperation.xsd" TargetMode="External"/><Relationship Id="rId19" Type="http://schemas.openxmlformats.org/officeDocument/2006/relationships/hyperlink" Target="https://www.omg.org/spec/API4KP/20210201/knowledgeArtifactRepository.oas.yaml" TargetMode="External"/><Relationship Id="rId224" Type="http://schemas.openxmlformats.org/officeDocument/2006/relationships/hyperlink" Target="https://www.omg.org/spec/API4KP/20200801/taxonomy/StructuralRelType/StructuralPartType.series.xsd" TargetMode="External"/><Relationship Id="rId245" Type="http://schemas.openxmlformats.org/officeDocument/2006/relationships/hyperlink" Target="https://www.omg.org/spec/API4KP/20210201/taxonomy/PublicationStatus.skos.rdf" TargetMode="External"/><Relationship Id="rId30" Type="http://schemas.openxmlformats.org/officeDocument/2006/relationships/hyperlink" Target="https://www.omg.org/spec/API4KP/20200801/services.idl" TargetMode="External"/><Relationship Id="rId105" Type="http://schemas.openxmlformats.org/officeDocument/2006/relationships/hyperlink" Target="http://www.omg.org/techprocess/ab/SpecificationMetadata/" TargetMode="External"/><Relationship Id="rId126" Type="http://schemas.openxmlformats.org/officeDocument/2006/relationships/image" Target="media/image30.png"/><Relationship Id="rId147" Type="http://schemas.openxmlformats.org/officeDocument/2006/relationships/hyperlink" Target="https://www.omg.org/spec/API4KP/20210201/taxonomy/ISO639-2-LanguageCode/Language.series.yaml" TargetMode="External"/><Relationship Id="rId168" Type="http://schemas.openxmlformats.org/officeDocument/2006/relationships/hyperlink" Target="https://www.omg.org/spec/API4KP/20200801/taxonomy/ParsingLevel/ParsingLevel.series.yaml" TargetMode="External"/><Relationship Id="rId51" Type="http://schemas.openxmlformats.org/officeDocument/2006/relationships/hyperlink" Target="mailto:manfred@88solutions.com" TargetMode="External"/><Relationship Id="rId72" Type="http://schemas.openxmlformats.org/officeDocument/2006/relationships/hyperlink" Target="mailto:sottara.davide@mayo.edu" TargetMode="External"/><Relationship Id="rId93" Type="http://schemas.openxmlformats.org/officeDocument/2006/relationships/image" Target="media/image17.png"/><Relationship Id="rId189" Type="http://schemas.openxmlformats.org/officeDocument/2006/relationships/hyperlink" Target="https://www.omg.org/spec/API4KP/20200801/surrogate/surrogate.xsd" TargetMode="External"/><Relationship Id="rId3" Type="http://schemas.openxmlformats.org/officeDocument/2006/relationships/styles" Target="styles.xml"/><Relationship Id="rId214" Type="http://schemas.openxmlformats.org/officeDocument/2006/relationships/hyperlink" Target="https://www.omg.org/spec/API4KP/20200801/taxonomy/Lexicon/Lexicon.series.xsd" TargetMode="External"/><Relationship Id="rId235" Type="http://schemas.openxmlformats.org/officeDocument/2006/relationships/hyperlink" Target="https://www.omg.org/spec/API4KP/20210201/taxonomy/KnowledgeAssetRole.skos.rdf" TargetMode="External"/><Relationship Id="rId116" Type="http://schemas.openxmlformats.org/officeDocument/2006/relationships/image" Target="media/image23.png"/><Relationship Id="rId137" Type="http://schemas.openxmlformats.org/officeDocument/2006/relationships/hyperlink" Target="https://www.omg.org/spec/API4KP/20200801/id/id.yaml" TargetMode="External"/><Relationship Id="rId158" Type="http://schemas.openxmlformats.org/officeDocument/2006/relationships/hyperlink" Target="https://www.omg.org/spec/API4KP/20210201/taxonomy/KnowledgeRepresentationLanguage/KnowledgeRepresentationLanguage.series.yaml" TargetMode="External"/><Relationship Id="rId20" Type="http://schemas.openxmlformats.org/officeDocument/2006/relationships/hyperlink" Target="https://www.omg.org/spec/API4KP/20210201/knowledgeAssetRepository.oas.yaml" TargetMode="External"/><Relationship Id="rId41" Type="http://schemas.openxmlformats.org/officeDocument/2006/relationships/hyperlink" Target="https://www.omg.org/spec/API4KP/20200801/api4kp-ops.rdf" TargetMode="External"/><Relationship Id="rId62" Type="http://schemas.openxmlformats.org/officeDocument/2006/relationships/hyperlink" Target="https://www.w3.org/TR/2009/REC-skos-reference-20090818/" TargetMode="External"/><Relationship Id="rId83" Type="http://schemas.openxmlformats.org/officeDocument/2006/relationships/image" Target="media/image7.jpeg"/><Relationship Id="rId179" Type="http://schemas.openxmlformats.org/officeDocument/2006/relationships/hyperlink" Target="https://www.omg.org/spec/API4KP/20210201/taxonomy/SummaryRelType/SummarizationType.yaml" TargetMode="External"/><Relationship Id="rId190" Type="http://schemas.openxmlformats.org/officeDocument/2006/relationships/hyperlink" Target="https://www.omg.org/spec/API4KP/20200801/taxonomy/DependencyRelType/DependencyType.series.xsd" TargetMode="External"/><Relationship Id="rId204" Type="http://schemas.openxmlformats.org/officeDocument/2006/relationships/hyperlink" Target="https://www.omg.org/spec/API4KP/20200801/taxonomy/KnowledgeProcessingTechnique/KnowledgeProcessingTechnique.series.xsd" TargetMode="External"/><Relationship Id="rId225" Type="http://schemas.openxmlformats.org/officeDocument/2006/relationships/hyperlink" Target="https://www.omg.org/spec/API4KP/20210201/taxonomy/StructuralRelType/StructuralPartType.xsd" TargetMode="External"/><Relationship Id="rId246" Type="http://schemas.openxmlformats.org/officeDocument/2006/relationships/hyperlink" Target="https://www.omg.org/spec/API4KP/20210201/taxonomy/RelatedVersionType/RelatedVersionType.skos.rdf" TargetMode="External"/><Relationship Id="rId106" Type="http://schemas.openxmlformats.org/officeDocument/2006/relationships/hyperlink" Target="https://www.omg.org/spec/DOL/DOL-terms/" TargetMode="External"/><Relationship Id="rId127" Type="http://schemas.openxmlformats.org/officeDocument/2006/relationships/image" Target="media/image31.png"/><Relationship Id="rId10" Type="http://schemas.openxmlformats.org/officeDocument/2006/relationships/hyperlink" Target="https://www.omg.org/spec/API4KP/1.0/Alpha2/" TargetMode="External"/><Relationship Id="rId31" Type="http://schemas.openxmlformats.org/officeDocument/2006/relationships/hyperlink" Target="https://www.omg.org/spec/API4KP/20200801/api4kp.rdf" TargetMode="External"/><Relationship Id="rId52" Type="http://schemas.openxmlformats.org/officeDocument/2006/relationships/hyperlink" Target="https://www.dublincore.org/specifications/dublin-core/dcmi-terms/" TargetMode="External"/><Relationship Id="rId73" Type="http://schemas.openxmlformats.org/officeDocument/2006/relationships/hyperlink" Target="mailto:John.Draga@microfocus.com" TargetMode="External"/><Relationship Id="rId94" Type="http://schemas.openxmlformats.org/officeDocument/2006/relationships/image" Target="media/image18.svg"/><Relationship Id="rId148" Type="http://schemas.openxmlformats.org/officeDocument/2006/relationships/hyperlink" Target="https://www.omg.org/spec/API4KP/20200801/taxonomy/KnowledgeArtifactCategory/KnowledgeArtifactCategory.series.yaml" TargetMode="External"/><Relationship Id="rId169" Type="http://schemas.openxmlformats.org/officeDocument/2006/relationships/hyperlink" Target="https://www.omg.org/spec/API4KP/20210201/taxonomy/ParsingLevel/ParsingLevel.yaml" TargetMode="External"/><Relationship Id="rId4" Type="http://schemas.openxmlformats.org/officeDocument/2006/relationships/settings" Target="settings.xml"/><Relationship Id="rId180" Type="http://schemas.openxmlformats.org/officeDocument/2006/relationships/hyperlink" Target="https://www.omg.org/spec/API4KP/20200801/taxonomy/VariantRelType/VariantType.series.yaml" TargetMode="External"/><Relationship Id="rId215" Type="http://schemas.openxmlformats.org/officeDocument/2006/relationships/hyperlink" Target="https://www.omg.org/spec/API4KP/20210201/taxonomy/Lexicon/Lexicon.xsd" TargetMode="External"/><Relationship Id="rId236" Type="http://schemas.openxmlformats.org/officeDocument/2006/relationships/hyperlink" Target="https://www.omg.org/spec/API4KP/20210201/taxonomy/KnowledgeAssetType.skos.r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API4KBs/api4kbs/blob/master/publications/Monad_Tre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A02AB-B252-4F02-B350-C3E195A47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102</Pages>
  <Words>38062</Words>
  <Characters>216960</Characters>
  <Application>Microsoft Office Word</Application>
  <DocSecurity>0</DocSecurity>
  <Lines>1808</Lines>
  <Paragraphs>509</Paragraphs>
  <ScaleCrop>false</ScaleCrop>
  <HeadingPairs>
    <vt:vector size="2" baseType="variant">
      <vt:variant>
        <vt:lpstr>Title</vt:lpstr>
      </vt:variant>
      <vt:variant>
        <vt:i4>1</vt:i4>
      </vt:variant>
    </vt:vector>
  </HeadingPairs>
  <TitlesOfParts>
    <vt:vector size="1" baseType="lpstr">
      <vt:lpstr/>
    </vt:vector>
  </TitlesOfParts>
  <Company>Mayo Clinic</Company>
  <LinksUpToDate>false</LinksUpToDate>
  <CharactersWithSpaces>254513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Sottara, Davide</dc:creator>
  <cp:lastModifiedBy>Sottara, Davide</cp:lastModifiedBy>
  <cp:revision>82</cp:revision>
  <dcterms:created xsi:type="dcterms:W3CDTF">2021-02-28T19:38:00Z</dcterms:created>
  <dcterms:modified xsi:type="dcterms:W3CDTF">2021-03-20T22:19:00Z</dcterms:modified>
</cp:coreProperties>
</file>